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BA102" w14:textId="77777777" w:rsidR="008F31D2" w:rsidDel="00BD727A" w:rsidRDefault="008F31D2" w:rsidP="00740111">
      <w:pPr>
        <w:pStyle w:val="Title"/>
        <w:rPr>
          <w:ins w:id="6" w:author="Fatima Pillosu" w:date="2021-02-25T09:40:00Z"/>
          <w:del w:id="7" w:author="Fatima Maria Pillosu" w:date="2021-03-15T05:42:00Z"/>
        </w:rPr>
      </w:pPr>
    </w:p>
    <w:p w14:paraId="1B1D88EC" w14:textId="5291D881" w:rsidR="00066291" w:rsidRDefault="00B8217C" w:rsidP="00740111">
      <w:pPr>
        <w:pStyle w:val="Title"/>
        <w:rPr>
          <w:ins w:id="8" w:author="Fatima Pillosu" w:date="2021-02-15T08:56:00Z"/>
        </w:rPr>
      </w:pPr>
      <w:ins w:id="9" w:author="Fatima Pillosu" w:date="2021-02-14T14:43:00Z">
        <w:r w:rsidRPr="00740111">
          <w:rPr>
            <w:rPrChange w:id="10" w:author="Fatima Pillosu" w:date="2021-02-15T08:51:00Z">
              <w:rPr>
                <w:rFonts w:cs="Times New Roman"/>
                <w:bCs/>
                <w:sz w:val="32"/>
                <w:szCs w:val="32"/>
              </w:rPr>
            </w:rPrChange>
          </w:rPr>
          <w:t xml:space="preserve">Operational adoption of new probabilistic point rainfall forecasts: the crucial role of </w:t>
        </w:r>
      </w:ins>
      <w:ins w:id="11" w:author="Fatima Pillosu" w:date="2021-02-15T08:52:00Z">
        <w:r w:rsidR="00BE2569">
          <w:t>a “</w:t>
        </w:r>
      </w:ins>
      <w:ins w:id="12" w:author="Fatima Pillosu" w:date="2021-02-14T14:43:00Z">
        <w:r w:rsidRPr="00740111">
          <w:rPr>
            <w:rPrChange w:id="13" w:author="Fatima Pillosu" w:date="2021-02-15T08:51:00Z">
              <w:rPr>
                <w:rFonts w:cs="Times New Roman"/>
                <w:bCs/>
                <w:sz w:val="32"/>
                <w:szCs w:val="32"/>
              </w:rPr>
            </w:rPrChange>
          </w:rPr>
          <w:t>user-</w:t>
        </w:r>
      </w:ins>
      <w:ins w:id="14" w:author="Fatima Pillosu" w:date="2021-02-15T08:52:00Z">
        <w:r w:rsidR="00BE2569">
          <w:t>oriented”</w:t>
        </w:r>
      </w:ins>
      <w:ins w:id="15" w:author="Fatima Pillosu" w:date="2021-02-14T14:43:00Z">
        <w:r w:rsidRPr="00740111">
          <w:rPr>
            <w:rPrChange w:id="16" w:author="Fatima Pillosu" w:date="2021-02-15T08:51:00Z">
              <w:rPr>
                <w:rFonts w:cs="Times New Roman"/>
                <w:bCs/>
                <w:sz w:val="32"/>
                <w:szCs w:val="32"/>
              </w:rPr>
            </w:rPrChange>
          </w:rPr>
          <w:t xml:space="preserve"> </w:t>
        </w:r>
      </w:ins>
      <w:ins w:id="17" w:author="Fatima Pillosu" w:date="2021-02-15T08:52:00Z">
        <w:r w:rsidR="00BE2569">
          <w:t>approach</w:t>
        </w:r>
      </w:ins>
    </w:p>
    <w:p w14:paraId="418DDB58" w14:textId="77777777" w:rsidR="0098219E" w:rsidRPr="0098219E" w:rsidRDefault="0098219E" w:rsidP="009E55FD">
      <w:pPr>
        <w:ind w:firstLine="0"/>
        <w:rPr>
          <w:ins w:id="18" w:author="Fatima Pillosu" w:date="2021-02-14T14:43:00Z"/>
          <w:rPrChange w:id="19" w:author="Fatima Pillosu" w:date="2021-02-15T08:56:00Z">
            <w:rPr>
              <w:ins w:id="20" w:author="Fatima Pillosu" w:date="2021-02-14T14:43:00Z"/>
              <w:rFonts w:cs="Times New Roman"/>
              <w:b/>
              <w:bCs/>
              <w:sz w:val="32"/>
              <w:szCs w:val="32"/>
            </w:rPr>
          </w:rPrChange>
        </w:rPr>
      </w:pPr>
    </w:p>
    <w:p w14:paraId="14BA16D6" w14:textId="560D98C7" w:rsidR="00B8217C" w:rsidRDefault="00E42E58">
      <w:pPr>
        <w:pStyle w:val="NoSpacing"/>
        <w:spacing w:line="360" w:lineRule="auto"/>
        <w:rPr>
          <w:ins w:id="21" w:author="Fatima Pillosu" w:date="2021-02-15T08:55:00Z"/>
        </w:rPr>
        <w:pPrChange w:id="22" w:author="Fatima Pillosu" w:date="2021-02-15T09:12:00Z">
          <w:pPr>
            <w:pStyle w:val="NoSpacing"/>
          </w:pPr>
        </w:pPrChange>
      </w:pPr>
      <w:ins w:id="23" w:author="Fatima Pillosu" w:date="2021-02-15T08:54:00Z">
        <w:r>
          <w:t>Fatima M. Pillosu</w:t>
        </w:r>
      </w:ins>
      <w:ins w:id="24" w:author="Fatima Pillosu" w:date="2021-02-15T09:13:00Z">
        <w:r w:rsidR="00F66924">
          <w:t>*</w:t>
        </w:r>
      </w:ins>
    </w:p>
    <w:p w14:paraId="40764DCC" w14:textId="7EE9EFAA" w:rsidR="007F23D3" w:rsidRPr="00AF35BA" w:rsidRDefault="00E44717">
      <w:pPr>
        <w:pStyle w:val="NoSpacing"/>
        <w:spacing w:line="360" w:lineRule="auto"/>
        <w:rPr>
          <w:ins w:id="25" w:author="Fatima Pillosu" w:date="2021-02-15T08:55:00Z"/>
          <w:i/>
          <w:iCs/>
          <w:rPrChange w:id="26" w:author="Fatima Pillosu" w:date="2021-02-15T08:56:00Z">
            <w:rPr>
              <w:ins w:id="27" w:author="Fatima Pillosu" w:date="2021-02-15T08:55:00Z"/>
            </w:rPr>
          </w:rPrChange>
        </w:rPr>
        <w:pPrChange w:id="28" w:author="Fatima Pillosu" w:date="2021-02-15T09:12:00Z">
          <w:pPr>
            <w:pStyle w:val="NoSpacing"/>
          </w:pPr>
        </w:pPrChange>
      </w:pPr>
      <w:ins w:id="29" w:author="Fatima Pillosu" w:date="2021-02-15T08:55:00Z">
        <w:r w:rsidRPr="00AF35BA">
          <w:rPr>
            <w:i/>
            <w:iCs/>
            <w:rPrChange w:id="30" w:author="Fatima Pillosu" w:date="2021-02-15T08:56:00Z">
              <w:rPr/>
            </w:rPrChange>
          </w:rPr>
          <w:t>University of Reading, Reading, UK</w:t>
        </w:r>
      </w:ins>
    </w:p>
    <w:p w14:paraId="5B833CA1" w14:textId="2343C5A5" w:rsidR="00E44717" w:rsidRDefault="00E44717">
      <w:pPr>
        <w:pStyle w:val="NoSpacing"/>
        <w:spacing w:line="360" w:lineRule="auto"/>
        <w:rPr>
          <w:ins w:id="31" w:author="Fatima Pillosu" w:date="2021-02-15T08:56:00Z"/>
          <w:i/>
          <w:iCs/>
        </w:rPr>
        <w:pPrChange w:id="32" w:author="Fatima Pillosu" w:date="2021-02-15T09:12:00Z">
          <w:pPr>
            <w:pStyle w:val="NoSpacing"/>
          </w:pPr>
        </w:pPrChange>
      </w:pPr>
      <w:ins w:id="33" w:author="Fatima Pillosu" w:date="2021-02-15T08:55:00Z">
        <w:r w:rsidRPr="00AF35BA">
          <w:rPr>
            <w:i/>
            <w:iCs/>
            <w:rPrChange w:id="34" w:author="Fatima Pillosu" w:date="2021-02-15T08:56:00Z">
              <w:rPr/>
            </w:rPrChange>
          </w:rPr>
          <w:t>European Centre for Medium-range Weather Forecasts, Reading, UK</w:t>
        </w:r>
      </w:ins>
    </w:p>
    <w:p w14:paraId="4291C3F5" w14:textId="77777777" w:rsidR="00AF35BA" w:rsidRDefault="00AF35BA">
      <w:pPr>
        <w:pStyle w:val="NoSpacing"/>
        <w:spacing w:line="360" w:lineRule="auto"/>
        <w:rPr>
          <w:ins w:id="35" w:author="Fatima Pillosu" w:date="2021-02-15T08:56:00Z"/>
        </w:rPr>
        <w:pPrChange w:id="36" w:author="Fatima Pillosu" w:date="2021-02-15T09:12:00Z">
          <w:pPr>
            <w:pStyle w:val="NoSpacing"/>
          </w:pPr>
        </w:pPrChange>
      </w:pPr>
    </w:p>
    <w:p w14:paraId="37E04528" w14:textId="2247EDF6" w:rsidR="00AF35BA" w:rsidRDefault="00060D02">
      <w:pPr>
        <w:pStyle w:val="NoSpacing"/>
        <w:spacing w:line="360" w:lineRule="auto"/>
        <w:rPr>
          <w:ins w:id="37" w:author="Fatima Pillosu" w:date="2021-02-15T08:56:00Z"/>
        </w:rPr>
        <w:pPrChange w:id="38" w:author="Fatima Pillosu" w:date="2021-02-15T09:12:00Z">
          <w:pPr>
            <w:pStyle w:val="NoSpacing"/>
          </w:pPr>
        </w:pPrChange>
      </w:pPr>
      <w:ins w:id="39" w:author="Fatima Pillosu" w:date="2021-02-15T08:56:00Z">
        <w:r>
          <w:t>Bogl</w:t>
        </w:r>
        <w:r w:rsidR="000B426C" w:rsidRPr="000B426C">
          <w:rPr>
            <w:rPrChange w:id="40" w:author="Fatima Pillosu" w:date="2021-02-15T08:56:00Z">
              <w:rPr>
                <w:lang w:val="es-ES"/>
              </w:rPr>
            </w:rPrChange>
          </w:rPr>
          <w:t>á</w:t>
        </w:r>
        <w:r>
          <w:t>rka</w:t>
        </w:r>
        <w:r w:rsidR="000B426C">
          <w:t xml:space="preserve"> Tóth, Istvan Ihasz</w:t>
        </w:r>
      </w:ins>
    </w:p>
    <w:p w14:paraId="30B8615B" w14:textId="74DF669C" w:rsidR="000B426C" w:rsidRPr="009953C9" w:rsidRDefault="000B426C">
      <w:pPr>
        <w:pStyle w:val="NoSpacing"/>
        <w:spacing w:line="360" w:lineRule="auto"/>
        <w:rPr>
          <w:ins w:id="41" w:author="Fatima Pillosu" w:date="2021-02-15T08:57:00Z"/>
          <w:i/>
          <w:iCs/>
          <w:rPrChange w:id="42" w:author="Fatima Pillosu" w:date="2021-02-15T09:00:00Z">
            <w:rPr>
              <w:ins w:id="43" w:author="Fatima Pillosu" w:date="2021-02-15T08:57:00Z"/>
            </w:rPr>
          </w:rPrChange>
        </w:rPr>
        <w:pPrChange w:id="44" w:author="Fatima Pillosu" w:date="2021-02-15T09:12:00Z">
          <w:pPr>
            <w:pStyle w:val="NoSpacing"/>
          </w:pPr>
        </w:pPrChange>
      </w:pPr>
      <w:ins w:id="45" w:author="Fatima Pillosu" w:date="2021-02-15T08:56:00Z">
        <w:r w:rsidRPr="009953C9">
          <w:rPr>
            <w:i/>
            <w:iCs/>
            <w:rPrChange w:id="46" w:author="Fatima Pillosu" w:date="2021-02-15T09:00:00Z">
              <w:rPr/>
            </w:rPrChange>
          </w:rPr>
          <w:t xml:space="preserve">Hungarian Meteorological </w:t>
        </w:r>
      </w:ins>
      <w:ins w:id="47" w:author="Fatima Pillosu" w:date="2021-02-15T08:57:00Z">
        <w:r w:rsidRPr="009953C9">
          <w:rPr>
            <w:i/>
            <w:iCs/>
            <w:rPrChange w:id="48" w:author="Fatima Pillosu" w:date="2021-02-15T09:00:00Z">
              <w:rPr/>
            </w:rPrChange>
          </w:rPr>
          <w:t>Service, Budapest, Hungary</w:t>
        </w:r>
      </w:ins>
    </w:p>
    <w:p w14:paraId="255DE6F6" w14:textId="77777777" w:rsidR="000B426C" w:rsidRDefault="000B426C">
      <w:pPr>
        <w:pStyle w:val="NoSpacing"/>
        <w:spacing w:line="360" w:lineRule="auto"/>
        <w:rPr>
          <w:ins w:id="49" w:author="Fatima Pillosu" w:date="2021-02-15T08:57:00Z"/>
        </w:rPr>
        <w:pPrChange w:id="50" w:author="Fatima Pillosu" w:date="2021-02-15T09:12:00Z">
          <w:pPr>
            <w:pStyle w:val="NoSpacing"/>
          </w:pPr>
        </w:pPrChange>
      </w:pPr>
    </w:p>
    <w:p w14:paraId="1BCB2DFF" w14:textId="1C5FCC39" w:rsidR="000B426C" w:rsidRPr="0002351C" w:rsidRDefault="000B426C">
      <w:pPr>
        <w:pStyle w:val="NoSpacing"/>
        <w:spacing w:line="360" w:lineRule="auto"/>
        <w:rPr>
          <w:ins w:id="51" w:author="Fatima Pillosu" w:date="2021-02-15T08:57:00Z"/>
          <w:rPrChange w:id="52" w:author="Fatima Pillosu" w:date="2021-02-15T13:49:00Z">
            <w:rPr>
              <w:ins w:id="53" w:author="Fatima Pillosu" w:date="2021-02-15T08:57:00Z"/>
              <w:lang w:val="it-IT"/>
            </w:rPr>
          </w:rPrChange>
        </w:rPr>
        <w:pPrChange w:id="54" w:author="Fatima Pillosu" w:date="2021-02-15T09:12:00Z">
          <w:pPr>
            <w:pStyle w:val="NoSpacing"/>
          </w:pPr>
        </w:pPrChange>
      </w:pPr>
      <w:ins w:id="55" w:author="Fatima Pillosu" w:date="2021-02-15T08:57:00Z">
        <w:r w:rsidRPr="0002351C">
          <w:t>Roberto Vin</w:t>
        </w:r>
        <w:r w:rsidR="00457F74" w:rsidRPr="0002351C">
          <w:t>das Morán, Werner Sto</w:t>
        </w:r>
        <w:r w:rsidR="00457F74" w:rsidRPr="0002351C">
          <w:rPr>
            <w:rPrChange w:id="56" w:author="Fatima Pillosu" w:date="2021-02-15T13:49:00Z">
              <w:rPr>
                <w:lang w:val="it-IT"/>
              </w:rPr>
            </w:rPrChange>
          </w:rPr>
          <w:t>lz</w:t>
        </w:r>
      </w:ins>
    </w:p>
    <w:p w14:paraId="4D59D42D" w14:textId="301BFDBE" w:rsidR="00457F74" w:rsidRPr="009953C9" w:rsidRDefault="00457F74">
      <w:pPr>
        <w:pStyle w:val="NoSpacing"/>
        <w:spacing w:line="360" w:lineRule="auto"/>
        <w:rPr>
          <w:ins w:id="57" w:author="Fatima Pillosu" w:date="2021-02-15T08:57:00Z"/>
          <w:i/>
          <w:iCs/>
          <w:rPrChange w:id="58" w:author="Fatima Pillosu" w:date="2021-02-15T09:00:00Z">
            <w:rPr>
              <w:ins w:id="59" w:author="Fatima Pillosu" w:date="2021-02-15T08:57:00Z"/>
            </w:rPr>
          </w:rPrChange>
        </w:rPr>
        <w:pPrChange w:id="60" w:author="Fatima Pillosu" w:date="2021-02-15T09:12:00Z">
          <w:pPr>
            <w:pStyle w:val="NoSpacing"/>
          </w:pPr>
        </w:pPrChange>
      </w:pPr>
      <w:ins w:id="61" w:author="Fatima Pillosu" w:date="2021-02-15T08:57:00Z">
        <w:r w:rsidRPr="009953C9">
          <w:rPr>
            <w:i/>
            <w:iCs/>
            <w:rPrChange w:id="62" w:author="Fatima Pillosu" w:date="2021-02-15T09:00:00Z">
              <w:rPr>
                <w:lang w:val="it-IT"/>
              </w:rPr>
            </w:rPrChange>
          </w:rPr>
          <w:t xml:space="preserve">National </w:t>
        </w:r>
      </w:ins>
      <w:ins w:id="63" w:author="Fatima Pillosu" w:date="2021-02-15T08:58:00Z">
        <w:r w:rsidRPr="009953C9">
          <w:rPr>
            <w:i/>
            <w:iCs/>
            <w:rPrChange w:id="64" w:author="Fatima Pillosu" w:date="2021-02-15T09:00:00Z">
              <w:rPr/>
            </w:rPrChange>
          </w:rPr>
          <w:t>Meteorological</w:t>
        </w:r>
      </w:ins>
      <w:ins w:id="65" w:author="Fatima Pillosu" w:date="2021-02-15T08:57:00Z">
        <w:r w:rsidRPr="009953C9">
          <w:rPr>
            <w:i/>
            <w:iCs/>
            <w:rPrChange w:id="66" w:author="Fatima Pillosu" w:date="2021-02-15T09:00:00Z">
              <w:rPr>
                <w:lang w:val="it-IT"/>
              </w:rPr>
            </w:rPrChange>
          </w:rPr>
          <w:t xml:space="preserve"> Institute of C</w:t>
        </w:r>
        <w:r w:rsidRPr="009953C9">
          <w:rPr>
            <w:i/>
            <w:iCs/>
            <w:rPrChange w:id="67" w:author="Fatima Pillosu" w:date="2021-02-15T09:00:00Z">
              <w:rPr/>
            </w:rPrChange>
          </w:rPr>
          <w:t>osta Rica, San José, Costa Rica</w:t>
        </w:r>
      </w:ins>
    </w:p>
    <w:p w14:paraId="07292D0C" w14:textId="77777777" w:rsidR="00457F74" w:rsidRDefault="00457F74">
      <w:pPr>
        <w:pStyle w:val="NoSpacing"/>
        <w:spacing w:line="360" w:lineRule="auto"/>
        <w:rPr>
          <w:ins w:id="68" w:author="Fatima Pillosu" w:date="2021-02-15T08:58:00Z"/>
        </w:rPr>
        <w:pPrChange w:id="69" w:author="Fatima Pillosu" w:date="2021-02-15T09:12:00Z">
          <w:pPr>
            <w:pStyle w:val="NoSpacing"/>
          </w:pPr>
        </w:pPrChange>
      </w:pPr>
    </w:p>
    <w:p w14:paraId="2F28D7CB" w14:textId="447F407E" w:rsidR="00457F74" w:rsidRDefault="00457F74">
      <w:pPr>
        <w:pStyle w:val="NoSpacing"/>
        <w:spacing w:line="360" w:lineRule="auto"/>
        <w:rPr>
          <w:ins w:id="70" w:author="Fatima Pillosu" w:date="2021-02-15T08:58:00Z"/>
        </w:rPr>
        <w:pPrChange w:id="71" w:author="Fatima Pillosu" w:date="2021-02-15T09:12:00Z">
          <w:pPr>
            <w:pStyle w:val="NoSpacing"/>
          </w:pPr>
        </w:pPrChange>
      </w:pPr>
      <w:ins w:id="72" w:author="Fatima Pillosu" w:date="2021-02-15T08:58:00Z">
        <w:r>
          <w:t>Tim Hewson</w:t>
        </w:r>
      </w:ins>
    </w:p>
    <w:p w14:paraId="0F169012" w14:textId="77777777" w:rsidR="00D23A00" w:rsidRDefault="00D23A00">
      <w:pPr>
        <w:pStyle w:val="NoSpacing"/>
        <w:spacing w:line="360" w:lineRule="auto"/>
        <w:rPr>
          <w:ins w:id="73" w:author="Fatima Pillosu" w:date="2021-02-15T08:58:00Z"/>
          <w:i/>
          <w:iCs/>
        </w:rPr>
        <w:pPrChange w:id="74" w:author="Fatima Pillosu" w:date="2021-02-15T09:12:00Z">
          <w:pPr>
            <w:pStyle w:val="NoSpacing"/>
          </w:pPr>
        </w:pPrChange>
      </w:pPr>
      <w:ins w:id="75" w:author="Fatima Pillosu" w:date="2021-02-15T08:58:00Z">
        <w:r w:rsidRPr="00CB5E67">
          <w:rPr>
            <w:i/>
            <w:iCs/>
          </w:rPr>
          <w:t>European Centre for Medium-range Weather Forecasts, Reading, UK</w:t>
        </w:r>
      </w:ins>
    </w:p>
    <w:p w14:paraId="269C1BF1" w14:textId="77777777" w:rsidR="00457F74" w:rsidRDefault="00457F74">
      <w:pPr>
        <w:pStyle w:val="NoSpacing"/>
        <w:spacing w:line="360" w:lineRule="auto"/>
        <w:rPr>
          <w:ins w:id="76" w:author="Fatima Pillosu" w:date="2021-02-15T08:58:00Z"/>
        </w:rPr>
        <w:pPrChange w:id="77" w:author="Fatima Pillosu" w:date="2021-02-15T09:12:00Z">
          <w:pPr>
            <w:pStyle w:val="NoSpacing"/>
          </w:pPr>
        </w:pPrChange>
      </w:pPr>
    </w:p>
    <w:p w14:paraId="45409CD7" w14:textId="1541C7C5" w:rsidR="00D23A00" w:rsidRDefault="00D23A00">
      <w:pPr>
        <w:pStyle w:val="NoSpacing"/>
        <w:spacing w:line="360" w:lineRule="auto"/>
        <w:rPr>
          <w:ins w:id="78" w:author="Fatima Pillosu" w:date="2021-02-15T08:58:00Z"/>
        </w:rPr>
        <w:pPrChange w:id="79" w:author="Fatima Pillosu" w:date="2021-02-15T09:12:00Z">
          <w:pPr>
            <w:pStyle w:val="NoSpacing"/>
          </w:pPr>
        </w:pPrChange>
      </w:pPr>
      <w:ins w:id="80" w:author="Fatima Pillosu" w:date="2021-02-15T08:58:00Z">
        <w:r>
          <w:t>Christel Prudhomme</w:t>
        </w:r>
      </w:ins>
    </w:p>
    <w:p w14:paraId="3E501FCA" w14:textId="22E05DE1" w:rsidR="00D23A00" w:rsidRDefault="00D23A00">
      <w:pPr>
        <w:pStyle w:val="NoSpacing"/>
        <w:spacing w:line="360" w:lineRule="auto"/>
        <w:rPr>
          <w:ins w:id="81" w:author="Fatima Pillosu" w:date="2021-02-15T08:58:00Z"/>
          <w:i/>
          <w:iCs/>
        </w:rPr>
        <w:pPrChange w:id="82" w:author="Fatima Pillosu" w:date="2021-02-15T09:12:00Z">
          <w:pPr>
            <w:pStyle w:val="NoSpacing"/>
          </w:pPr>
        </w:pPrChange>
      </w:pPr>
      <w:ins w:id="83" w:author="Fatima Pillosu" w:date="2021-02-15T08:58:00Z">
        <w:r w:rsidRPr="00CB5E67">
          <w:rPr>
            <w:i/>
            <w:iCs/>
          </w:rPr>
          <w:t>European Centre for Medium-range Weather Forecasts, Reading, UK</w:t>
        </w:r>
      </w:ins>
    </w:p>
    <w:p w14:paraId="4A18C2F8" w14:textId="3B6276B0" w:rsidR="00D23A00" w:rsidRDefault="00D23A00">
      <w:pPr>
        <w:pStyle w:val="NoSpacing"/>
        <w:spacing w:line="360" w:lineRule="auto"/>
        <w:rPr>
          <w:ins w:id="84" w:author="Fatima Pillosu" w:date="2021-02-15T08:58:00Z"/>
        </w:rPr>
        <w:pPrChange w:id="85" w:author="Fatima Pillosu" w:date="2021-02-15T09:12:00Z">
          <w:pPr>
            <w:pStyle w:val="NoSpacing"/>
          </w:pPr>
        </w:pPrChange>
      </w:pPr>
      <w:ins w:id="86" w:author="Fatima Pillosu" w:date="2021-02-15T08:58:00Z">
        <w:r>
          <w:rPr>
            <w:i/>
            <w:iCs/>
          </w:rPr>
          <w:t>Lou</w:t>
        </w:r>
      </w:ins>
      <w:ins w:id="87" w:author="Fatima Pillosu" w:date="2021-02-15T08:59:00Z">
        <w:r w:rsidR="00CD646B">
          <w:rPr>
            <w:i/>
            <w:iCs/>
          </w:rPr>
          <w:t>ghborough University, Loughborough, UK</w:t>
        </w:r>
      </w:ins>
    </w:p>
    <w:p w14:paraId="776E4B89" w14:textId="77777777" w:rsidR="00D23A00" w:rsidRDefault="00D23A00">
      <w:pPr>
        <w:pStyle w:val="NoSpacing"/>
        <w:spacing w:line="360" w:lineRule="auto"/>
        <w:rPr>
          <w:ins w:id="88" w:author="Fatima Pillosu" w:date="2021-02-15T08:58:00Z"/>
        </w:rPr>
        <w:pPrChange w:id="89" w:author="Fatima Pillosu" w:date="2021-02-15T09:12:00Z">
          <w:pPr>
            <w:pStyle w:val="NoSpacing"/>
          </w:pPr>
        </w:pPrChange>
      </w:pPr>
    </w:p>
    <w:p w14:paraId="2026AEAE" w14:textId="7FA6D24A" w:rsidR="00D23A00" w:rsidRDefault="00D23A00">
      <w:pPr>
        <w:pStyle w:val="NoSpacing"/>
        <w:spacing w:line="360" w:lineRule="auto"/>
        <w:rPr>
          <w:ins w:id="90" w:author="Fatima Pillosu" w:date="2021-02-15T08:58:00Z"/>
        </w:rPr>
        <w:pPrChange w:id="91" w:author="Fatima Pillosu" w:date="2021-02-15T09:12:00Z">
          <w:pPr>
            <w:pStyle w:val="NoSpacing"/>
          </w:pPr>
        </w:pPrChange>
      </w:pPr>
      <w:ins w:id="92" w:author="Fatima Pillosu" w:date="2021-02-15T08:58:00Z">
        <w:r>
          <w:t>Elisabeth Stephens</w:t>
        </w:r>
      </w:ins>
    </w:p>
    <w:p w14:paraId="10D908A3" w14:textId="77777777" w:rsidR="00D23A00" w:rsidRPr="00CB5E67" w:rsidRDefault="00D23A00">
      <w:pPr>
        <w:pStyle w:val="NoSpacing"/>
        <w:spacing w:line="360" w:lineRule="auto"/>
        <w:rPr>
          <w:ins w:id="93" w:author="Fatima Pillosu" w:date="2021-02-15T08:58:00Z"/>
          <w:i/>
          <w:iCs/>
        </w:rPr>
        <w:pPrChange w:id="94" w:author="Fatima Pillosu" w:date="2021-02-15T09:12:00Z">
          <w:pPr>
            <w:pStyle w:val="NoSpacing"/>
          </w:pPr>
        </w:pPrChange>
      </w:pPr>
      <w:ins w:id="95" w:author="Fatima Pillosu" w:date="2021-02-15T08:58:00Z">
        <w:r w:rsidRPr="00CB5E67">
          <w:rPr>
            <w:i/>
            <w:iCs/>
          </w:rPr>
          <w:t>University of Reading, Reading, UK</w:t>
        </w:r>
      </w:ins>
    </w:p>
    <w:p w14:paraId="14767AD1" w14:textId="77777777" w:rsidR="00D23A00" w:rsidRDefault="00D23A00">
      <w:pPr>
        <w:pStyle w:val="NoSpacing"/>
        <w:spacing w:line="360" w:lineRule="auto"/>
        <w:rPr>
          <w:ins w:id="96" w:author="Fatima Pillosu" w:date="2021-02-15T08:58:00Z"/>
        </w:rPr>
        <w:pPrChange w:id="97" w:author="Fatima Pillosu" w:date="2021-02-15T09:12:00Z">
          <w:pPr>
            <w:pStyle w:val="NoSpacing"/>
          </w:pPr>
        </w:pPrChange>
      </w:pPr>
    </w:p>
    <w:p w14:paraId="6A268011" w14:textId="33C0D0C0" w:rsidR="00D23A00" w:rsidRDefault="00D23A00">
      <w:pPr>
        <w:pStyle w:val="NoSpacing"/>
        <w:spacing w:line="360" w:lineRule="auto"/>
        <w:rPr>
          <w:ins w:id="98" w:author="Fatima Pillosu" w:date="2021-02-15T08:59:00Z"/>
        </w:rPr>
        <w:pPrChange w:id="99" w:author="Fatima Pillosu" w:date="2021-02-15T09:12:00Z">
          <w:pPr>
            <w:pStyle w:val="NoSpacing"/>
          </w:pPr>
        </w:pPrChange>
      </w:pPr>
      <w:ins w:id="100" w:author="Fatima Pillosu" w:date="2021-02-15T08:58:00Z">
        <w:r>
          <w:t>Hannah</w:t>
        </w:r>
      </w:ins>
      <w:ins w:id="101" w:author="Fatima Pillosu" w:date="2021-02-15T08:59:00Z">
        <w:r w:rsidR="00CD646B">
          <w:t xml:space="preserve"> L. Cloke</w:t>
        </w:r>
      </w:ins>
    </w:p>
    <w:p w14:paraId="78CAEE35" w14:textId="77777777" w:rsidR="00CD646B" w:rsidRPr="00CB5E67" w:rsidRDefault="00CD646B">
      <w:pPr>
        <w:pStyle w:val="NoSpacing"/>
        <w:spacing w:line="360" w:lineRule="auto"/>
        <w:rPr>
          <w:ins w:id="102" w:author="Fatima Pillosu" w:date="2021-02-15T08:59:00Z"/>
          <w:i/>
          <w:iCs/>
        </w:rPr>
        <w:pPrChange w:id="103" w:author="Fatima Pillosu" w:date="2021-02-15T09:12:00Z">
          <w:pPr>
            <w:pStyle w:val="NoSpacing"/>
          </w:pPr>
        </w:pPrChange>
      </w:pPr>
      <w:ins w:id="104" w:author="Fatima Pillosu" w:date="2021-02-15T08:59:00Z">
        <w:r w:rsidRPr="00CB5E67">
          <w:rPr>
            <w:i/>
            <w:iCs/>
          </w:rPr>
          <w:t>University of Reading, Reading, UK</w:t>
        </w:r>
      </w:ins>
    </w:p>
    <w:p w14:paraId="534DFFD6" w14:textId="2BCBC04E" w:rsidR="00CD646B" w:rsidRPr="00390AC7" w:rsidRDefault="00CD646B">
      <w:pPr>
        <w:pStyle w:val="NoSpacing"/>
        <w:spacing w:line="360" w:lineRule="auto"/>
        <w:rPr>
          <w:ins w:id="105" w:author="Fatima Pillosu" w:date="2021-02-15T08:59:00Z"/>
          <w:i/>
          <w:iCs/>
          <w:rPrChange w:id="106" w:author="Fatima Pillosu" w:date="2021-02-15T09:00:00Z">
            <w:rPr>
              <w:ins w:id="107" w:author="Fatima Pillosu" w:date="2021-02-15T08:59:00Z"/>
            </w:rPr>
          </w:rPrChange>
        </w:rPr>
        <w:pPrChange w:id="108" w:author="Fatima Pillosu" w:date="2021-02-15T09:12:00Z">
          <w:pPr>
            <w:pStyle w:val="NoSpacing"/>
          </w:pPr>
        </w:pPrChange>
      </w:pPr>
      <w:ins w:id="109" w:author="Fatima Pillosu" w:date="2021-02-15T08:59:00Z">
        <w:r w:rsidRPr="00390AC7">
          <w:rPr>
            <w:i/>
            <w:iCs/>
            <w:rPrChange w:id="110" w:author="Fatima Pillosu" w:date="2021-02-15T09:00:00Z">
              <w:rPr/>
            </w:rPrChange>
          </w:rPr>
          <w:t>Uppsala University, Uppsala, Sweden</w:t>
        </w:r>
      </w:ins>
    </w:p>
    <w:p w14:paraId="23DAE410" w14:textId="5C014B16" w:rsidR="00CD646B" w:rsidRDefault="009953C9" w:rsidP="00F66924">
      <w:pPr>
        <w:pStyle w:val="NoSpacing"/>
        <w:spacing w:line="360" w:lineRule="auto"/>
        <w:rPr>
          <w:ins w:id="111" w:author="Fatima Pillosu" w:date="2021-02-15T16:39:00Z"/>
          <w:i/>
          <w:iCs/>
        </w:rPr>
      </w:pPr>
      <w:ins w:id="112" w:author="Fatima Pillosu" w:date="2021-02-15T08:59:00Z">
        <w:r w:rsidRPr="00390AC7">
          <w:rPr>
            <w:i/>
            <w:iCs/>
            <w:rPrChange w:id="113" w:author="Fatima Pillosu" w:date="2021-02-15T09:00:00Z">
              <w:rPr/>
            </w:rPrChange>
          </w:rPr>
          <w:t>Centre of Natural Hazards and Disaster Science, Uppsala, Sweden</w:t>
        </w:r>
      </w:ins>
    </w:p>
    <w:p w14:paraId="2394D1AC" w14:textId="77777777" w:rsidR="00B637EE" w:rsidRDefault="00B637EE" w:rsidP="00F66924">
      <w:pPr>
        <w:pStyle w:val="NoSpacing"/>
        <w:spacing w:line="360" w:lineRule="auto"/>
        <w:rPr>
          <w:ins w:id="114" w:author="Fatima Pillosu" w:date="2021-02-15T16:39:00Z"/>
          <w:i/>
          <w:iCs/>
        </w:rPr>
      </w:pPr>
    </w:p>
    <w:p w14:paraId="3872F9CF" w14:textId="77777777" w:rsidR="00B637EE" w:rsidRDefault="00B637EE" w:rsidP="00F66924">
      <w:pPr>
        <w:pStyle w:val="NoSpacing"/>
        <w:spacing w:line="360" w:lineRule="auto"/>
        <w:rPr>
          <w:ins w:id="115" w:author="Fatima Pillosu" w:date="2021-02-15T16:39:00Z"/>
          <w:i/>
          <w:iCs/>
        </w:rPr>
      </w:pPr>
    </w:p>
    <w:p w14:paraId="0E1163E2" w14:textId="77777777" w:rsidR="00B637EE" w:rsidRPr="00390AC7" w:rsidRDefault="00B637EE">
      <w:pPr>
        <w:pStyle w:val="NoSpacing"/>
        <w:spacing w:line="360" w:lineRule="auto"/>
        <w:rPr>
          <w:ins w:id="116" w:author="Fatima Pillosu" w:date="2021-02-15T08:55:00Z"/>
          <w:i/>
          <w:iCs/>
          <w:rPrChange w:id="117" w:author="Fatima Pillosu" w:date="2021-02-15T09:00:00Z">
            <w:rPr>
              <w:ins w:id="118" w:author="Fatima Pillosu" w:date="2021-02-15T08:55:00Z"/>
            </w:rPr>
          </w:rPrChange>
        </w:rPr>
        <w:pPrChange w:id="119" w:author="Fatima Pillosu" w:date="2021-02-15T09:12:00Z">
          <w:pPr>
            <w:pStyle w:val="NoSpacing"/>
          </w:pPr>
        </w:pPrChange>
      </w:pPr>
    </w:p>
    <w:p w14:paraId="3736139D" w14:textId="77777777" w:rsidR="00B96692" w:rsidRDefault="00B96692" w:rsidP="00B96692">
      <w:pPr>
        <w:pStyle w:val="NoSpacing"/>
        <w:jc w:val="both"/>
        <w:rPr>
          <w:ins w:id="120" w:author="Fatima Pillosu" w:date="2021-02-15T09:13:00Z"/>
        </w:rPr>
      </w:pPr>
      <w:ins w:id="121" w:author="Fatima Pillosu" w:date="2021-02-15T09:13:00Z">
        <w:r>
          <w:t>______________</w:t>
        </w:r>
      </w:ins>
    </w:p>
    <w:p w14:paraId="7782D53C" w14:textId="14BB0C63" w:rsidR="00F66924" w:rsidRDefault="00B96692">
      <w:pPr>
        <w:ind w:firstLine="0"/>
        <w:rPr>
          <w:ins w:id="122" w:author="Fatima Pillosu" w:date="2021-02-15T09:12:00Z"/>
        </w:rPr>
        <w:pPrChange w:id="123" w:author="Fatima Pillosu" w:date="2021-02-15T09:14:00Z">
          <w:pPr>
            <w:pStyle w:val="NoSpacing"/>
          </w:pPr>
        </w:pPrChange>
      </w:pPr>
      <w:ins w:id="124" w:author="Fatima Pillosu" w:date="2021-02-15T09:14:00Z">
        <w:r>
          <w:t>*</w:t>
        </w:r>
        <w:r w:rsidR="00DB4E43">
          <w:t xml:space="preserve"> </w:t>
        </w:r>
      </w:ins>
      <w:ins w:id="125" w:author="Fatima Pillosu" w:date="2021-02-15T09:13:00Z">
        <w:r w:rsidR="00F66924" w:rsidRPr="00DB4E43">
          <w:rPr>
            <w:i/>
            <w:iCs/>
            <w:rPrChange w:id="126" w:author="Fatima Pillosu" w:date="2021-02-15T09:14:00Z">
              <w:rPr/>
            </w:rPrChange>
          </w:rPr>
          <w:t xml:space="preserve">Correspondent </w:t>
        </w:r>
        <w:r w:rsidR="00790E5D" w:rsidRPr="00DB4E43">
          <w:rPr>
            <w:i/>
            <w:iCs/>
            <w:rPrChange w:id="127" w:author="Fatima Pillosu" w:date="2021-02-15T09:14:00Z">
              <w:rPr/>
            </w:rPrChange>
          </w:rPr>
          <w:t>author:</w:t>
        </w:r>
        <w:r w:rsidR="00790E5D">
          <w:t xml:space="preserve"> </w:t>
        </w:r>
        <w:r>
          <w:t>Fatima Pillosu, f</w:t>
        </w:r>
        <w:r w:rsidR="00790E5D">
          <w:t>atima.pillosu@ecmwf.int</w:t>
        </w:r>
      </w:ins>
    </w:p>
    <w:p w14:paraId="1D313C79" w14:textId="77777777" w:rsidR="000B47DC" w:rsidRDefault="000B47DC">
      <w:pPr>
        <w:pStyle w:val="Heading1"/>
        <w:ind w:hanging="360"/>
        <w:rPr>
          <w:ins w:id="128" w:author="Fatima Pillosu" w:date="2021-02-15T16:39:00Z"/>
        </w:rPr>
        <w:sectPr w:rsidR="000B47DC" w:rsidSect="00F66924">
          <w:footerReference w:type="default" r:id="rId11"/>
          <w:pgSz w:w="11906" w:h="16838"/>
          <w:pgMar w:top="1418" w:right="1418" w:bottom="1418" w:left="1418" w:header="709" w:footer="709" w:gutter="0"/>
          <w:lnNumType w:countBy="1" w:restart="continuous"/>
          <w:cols w:space="708"/>
          <w:docGrid w:linePitch="360"/>
        </w:sectPr>
        <w:pPrChange w:id="133" w:author="Fatima Maria Pillosu" w:date="2021-02-15T20:34:00Z">
          <w:pPr>
            <w:pStyle w:val="Heading1"/>
            <w:ind w:firstLine="0"/>
          </w:pPr>
        </w:pPrChange>
      </w:pPr>
    </w:p>
    <w:p w14:paraId="736FF51E" w14:textId="5AE84F26" w:rsidR="00740111" w:rsidDel="00CC04BC" w:rsidRDefault="004E66D0" w:rsidP="00711C99">
      <w:pPr>
        <w:pStyle w:val="Heading1"/>
        <w:numPr>
          <w:ilvl w:val="0"/>
          <w:numId w:val="0"/>
        </w:numPr>
        <w:rPr>
          <w:ins w:id="134" w:author="Fatima Pillosu" w:date="2021-02-15T09:06:00Z"/>
          <w:del w:id="135" w:author="Fatima Maria Pillosu" w:date="2021-02-17T11:58:00Z"/>
        </w:rPr>
      </w:pPr>
      <w:ins w:id="136" w:author="Fatima Pillosu" w:date="2021-02-15T09:06:00Z">
        <w:r>
          <w:lastRenderedPageBreak/>
          <w:t>AB</w:t>
        </w:r>
      </w:ins>
      <w:ins w:id="137" w:author="Fatima Pillosu" w:date="2021-02-15T09:14:00Z">
        <w:r w:rsidR="002D0ED1">
          <w:t>S</w:t>
        </w:r>
      </w:ins>
      <w:ins w:id="138" w:author="Fatima Pillosu" w:date="2021-02-15T09:06:00Z">
        <w:r>
          <w:t>TRACT</w:t>
        </w:r>
      </w:ins>
    </w:p>
    <w:p w14:paraId="5179F3D1" w14:textId="746E9076" w:rsidR="004E66D0" w:rsidRPr="004E66D0" w:rsidDel="00CC04BC" w:rsidRDefault="00AB19B8" w:rsidP="00711C99">
      <w:pPr>
        <w:ind w:firstLine="0"/>
        <w:rPr>
          <w:ins w:id="139" w:author="Fatima Pillosu" w:date="2021-02-14T14:43:00Z"/>
          <w:del w:id="140" w:author="Fatima Maria Pillosu" w:date="2021-02-17T11:58:00Z"/>
          <w:rPrChange w:id="141" w:author="Fatima Pillosu" w:date="2021-02-15T09:06:00Z">
            <w:rPr>
              <w:ins w:id="142" w:author="Fatima Pillosu" w:date="2021-02-14T14:43:00Z"/>
              <w:del w:id="143" w:author="Fatima Maria Pillosu" w:date="2021-02-17T11:58:00Z"/>
              <w:sz w:val="32"/>
              <w:szCs w:val="32"/>
            </w:rPr>
          </w:rPrChange>
        </w:rPr>
      </w:pPr>
      <w:ins w:id="144" w:author="Fatima Pillosu" w:date="2021-02-15T09:07:00Z">
        <w:del w:id="145" w:author="Fatima Maria Pillosu" w:date="2021-02-17T11:58:00Z">
          <w:r w:rsidDel="00CC04BC">
            <w:delText>To be completed.</w:delText>
          </w:r>
        </w:del>
      </w:ins>
    </w:p>
    <w:p w14:paraId="5AA85717" w14:textId="77777777" w:rsidR="00B8217C" w:rsidRPr="00457F74" w:rsidRDefault="00B8217C">
      <w:pPr>
        <w:pStyle w:val="Heading1"/>
        <w:numPr>
          <w:ilvl w:val="0"/>
          <w:numId w:val="0"/>
        </w:numPr>
        <w:rPr>
          <w:ins w:id="146" w:author="Fatima Pillosu" w:date="2021-02-14T14:43:00Z"/>
        </w:rPr>
        <w:pPrChange w:id="147" w:author="Fatima Maria Pillosu" w:date="2021-02-17T11:58:00Z">
          <w:pPr/>
        </w:pPrChange>
      </w:pPr>
    </w:p>
    <w:p w14:paraId="31B4FFD4" w14:textId="77777777" w:rsidR="00CC04BC" w:rsidRDefault="00CC04BC">
      <w:pPr>
        <w:pStyle w:val="Heading1"/>
        <w:rPr>
          <w:ins w:id="148" w:author="Fatima Maria Pillosu" w:date="2021-02-17T11:58:00Z"/>
        </w:rPr>
        <w:sectPr w:rsidR="00CC04BC" w:rsidSect="00F66924">
          <w:pgSz w:w="11906" w:h="16838"/>
          <w:pgMar w:top="1418" w:right="1418" w:bottom="1418" w:left="1418" w:header="709" w:footer="709" w:gutter="0"/>
          <w:lnNumType w:countBy="1" w:restart="continuous"/>
          <w:cols w:space="708"/>
          <w:docGrid w:linePitch="360"/>
        </w:sectPr>
      </w:pPr>
    </w:p>
    <w:p w14:paraId="25459FC1" w14:textId="5E1A4AD0" w:rsidR="00B44066" w:rsidDel="009E55FD" w:rsidRDefault="00B0451E">
      <w:pPr>
        <w:pStyle w:val="Heading1"/>
        <w:rPr>
          <w:del w:id="149" w:author="Fatima Maria Pillosu" w:date="2021-02-15T20:31:00Z"/>
        </w:rPr>
        <w:pPrChange w:id="150" w:author="Fatima Maria" w:date="2021-02-22T15:42:00Z">
          <w:pPr/>
        </w:pPrChange>
      </w:pPr>
      <w:ins w:id="151" w:author="Fatima Maria Pillosu" w:date="2021-02-15T20:35:00Z">
        <w:r w:rsidRPr="007E528B">
          <w:lastRenderedPageBreak/>
          <w:t>Introduction</w:t>
        </w:r>
      </w:ins>
      <w:del w:id="152" w:author="Fatima Maria Pillosu" w:date="2021-02-15T20:31:00Z">
        <w:r w:rsidR="00687B7F" w:rsidRPr="00B771A6" w:rsidDel="009E55FD">
          <w:delText>Introduction</w:delText>
        </w:r>
      </w:del>
      <w:ins w:id="153" w:author="Fatima Pillosu" w:date="2021-02-15T09:10:00Z">
        <w:del w:id="154" w:author="Fatima Maria Pillosu" w:date="2021-02-15T20:31:00Z">
          <w:r w:rsidR="00B44066" w:rsidDel="009E55FD">
            <w:delText xml:space="preserve"> </w:delText>
          </w:r>
        </w:del>
      </w:ins>
    </w:p>
    <w:p w14:paraId="2185240E" w14:textId="77777777" w:rsidR="009E55FD" w:rsidRPr="00E22E8C" w:rsidRDefault="009E55FD">
      <w:pPr>
        <w:pStyle w:val="Heading1"/>
        <w:rPr>
          <w:ins w:id="155" w:author="Fatima Maria Pillosu" w:date="2021-02-15T20:31:00Z"/>
        </w:rPr>
      </w:pPr>
    </w:p>
    <w:p w14:paraId="0BC9E255" w14:textId="22CCC9F1" w:rsidR="009F4C81" w:rsidRPr="00E22E8C" w:rsidDel="00CD09F6" w:rsidRDefault="009F4C81">
      <w:pPr>
        <w:rPr>
          <w:del w:id="156" w:author="Fatima Pillosu" w:date="2021-02-15T09:17:00Z"/>
        </w:rPr>
      </w:pPr>
    </w:p>
    <w:p w14:paraId="1A56E97F" w14:textId="77777777" w:rsidR="00373609" w:rsidRDefault="00BA5C9A">
      <w:pPr>
        <w:rPr>
          <w:ins w:id="157" w:author="Fatima Maria Pillosu" w:date="2021-02-17T11:31:00Z"/>
        </w:rPr>
      </w:pPr>
      <w:r w:rsidRPr="009767BE">
        <w:t>Worldwide, extreme weather-related hazards (e.g. tropical cyclones, floods</w:t>
      </w:r>
      <w:r w:rsidR="00714F95" w:rsidRPr="009767BE">
        <w:t>, landslides,</w:t>
      </w:r>
      <w:r w:rsidRPr="009767BE">
        <w:t xml:space="preserve"> droughts, heatwaves, wildfires</w:t>
      </w:r>
      <w:r w:rsidR="00540E09" w:rsidRPr="009767BE">
        <w:t xml:space="preserve">, </w:t>
      </w:r>
      <w:r w:rsidR="00227785" w:rsidRPr="009767BE">
        <w:t>earthquake</w:t>
      </w:r>
      <w:r w:rsidR="00714F95" w:rsidRPr="009767BE">
        <w:t>s</w:t>
      </w:r>
      <w:r w:rsidR="00227785" w:rsidRPr="009767BE">
        <w:t>,</w:t>
      </w:r>
      <w:r w:rsidR="00714F95" w:rsidRPr="009767BE">
        <w:t xml:space="preserve"> tsunamis, volcanoes</w:t>
      </w:r>
      <w:r w:rsidRPr="009767BE">
        <w:t xml:space="preserve">) </w:t>
      </w:r>
      <w:r w:rsidR="00AC4995" w:rsidRPr="009767BE">
        <w:t xml:space="preserve">have </w:t>
      </w:r>
      <w:r w:rsidRPr="009767BE">
        <w:t xml:space="preserve">cost millions </w:t>
      </w:r>
      <w:r w:rsidR="00B80DB1" w:rsidRPr="009767BE">
        <w:t xml:space="preserve">of </w:t>
      </w:r>
      <w:r w:rsidRPr="009767BE">
        <w:t>lives and billions of dollars in economic losses</w:t>
      </w:r>
      <w:r w:rsidR="00AC4995" w:rsidRPr="009767BE">
        <w:t xml:space="preserve"> between 2000-2019</w:t>
      </w:r>
      <w:r w:rsidR="00EE4805" w:rsidRPr="009767BE">
        <w:t xml:space="preserve"> </w:t>
      </w:r>
      <w:r w:rsidR="00EE4805" w:rsidRPr="00162398">
        <w:fldChar w:fldCharType="begin" w:fldLock="1"/>
      </w:r>
      <w:r w:rsidR="00EE4805" w:rsidRPr="009767BE">
        <w:instrText>ADDIN CSL_CITATION {"citationItems":[{"id":"ITEM-1","itemData":{"author":[{"dropping-particle":"","family":"UNDRR","given":"","non-dropping-particle":"","parse-names":false,"suffix":""}],"container-title":"United Nations Office for Disaster Risk Reduction (UNDRR), Regional Office for Asia and the Pacific","id":"ITEM-1","issued":{"date-parts":[["2020","10"]]},"number-of-pages":"29","title":"The human cost of disasters: an overview of the last 20 years 2000-2019","type":"report"},"uris":["http://www.mendeley.com/documents/?uuid=55c90efc-f3a3-3a81-a021-8a60e1d26566"]}],"mendeley":{"formattedCitation":"(UNDRR 2020)","plainTextFormattedCitation":"(UNDRR 2020)","previouslyFormattedCitation":"(UNDRR 2020)"},"properties":{"noteIndex":0},"schema":"https://github.com/citation-style-language/schema/raw/master/csl-citation.json"}</w:instrText>
      </w:r>
      <w:r w:rsidR="00EE4805" w:rsidRPr="00162398">
        <w:fldChar w:fldCharType="separate"/>
      </w:r>
      <w:r w:rsidR="00EE4805" w:rsidRPr="009767BE">
        <w:rPr>
          <w:noProof/>
        </w:rPr>
        <w:t>(UNDRR 2020)</w:t>
      </w:r>
      <w:r w:rsidR="00EE4805" w:rsidRPr="00162398">
        <w:fldChar w:fldCharType="end"/>
      </w:r>
      <w:r w:rsidR="00AE1287" w:rsidRPr="009767BE">
        <w:t xml:space="preserve">. </w:t>
      </w:r>
      <w:r w:rsidR="00221BB0" w:rsidRPr="009767BE">
        <w:t>Moreover,</w:t>
      </w:r>
      <w:del w:id="158" w:author="Fatima Maria Pillosu" w:date="2021-02-15T20:39:00Z">
        <w:r w:rsidR="00221BB0" w:rsidRPr="009767BE" w:rsidDel="009243A6">
          <w:delText xml:space="preserve"> </w:delText>
        </w:r>
        <w:r w:rsidR="00E6515F" w:rsidRPr="009767BE" w:rsidDel="009243A6">
          <w:delText xml:space="preserve">projections </w:delText>
        </w:r>
        <w:r w:rsidR="0043750E" w:rsidRPr="009767BE" w:rsidDel="009243A6">
          <w:delText xml:space="preserve">say </w:delText>
        </w:r>
        <w:r w:rsidR="00EE4805" w:rsidRPr="009767BE" w:rsidDel="009243A6">
          <w:delText>that</w:delText>
        </w:r>
      </w:del>
      <w:r w:rsidRPr="009767BE">
        <w:t xml:space="preserve"> </w:t>
      </w:r>
      <w:r w:rsidR="00E6515F" w:rsidRPr="009767BE">
        <w:t>such hazards</w:t>
      </w:r>
      <w:ins w:id="159" w:author="Fatima Maria Pillosu" w:date="2021-02-15T20:39:00Z">
        <w:r w:rsidR="009243A6" w:rsidRPr="009767BE">
          <w:t xml:space="preserve"> are expected to</w:t>
        </w:r>
      </w:ins>
      <w:del w:id="160" w:author="Fatima Maria Pillosu" w:date="2021-02-15T20:39:00Z">
        <w:r w:rsidR="00E6515F" w:rsidRPr="009767BE" w:rsidDel="009243A6">
          <w:delText xml:space="preserve"> will</w:delText>
        </w:r>
      </w:del>
      <w:r w:rsidRPr="009767BE">
        <w:t xml:space="preserve"> </w:t>
      </w:r>
      <w:r w:rsidR="00AE1287" w:rsidRPr="009767BE">
        <w:t xml:space="preserve">become more </w:t>
      </w:r>
      <w:r w:rsidR="003F2924" w:rsidRPr="009767BE">
        <w:t>frequent and damaging</w:t>
      </w:r>
      <w:r w:rsidR="00221BB0" w:rsidRPr="009767BE">
        <w:t xml:space="preserve"> due to global warming</w:t>
      </w:r>
      <w:r w:rsidR="00EE4805" w:rsidRPr="009767BE">
        <w:t xml:space="preserve"> </w:t>
      </w:r>
      <w:r w:rsidR="00EE4805" w:rsidRPr="00162398">
        <w:fldChar w:fldCharType="begin" w:fldLock="1"/>
      </w:r>
      <w:r w:rsidR="00EE4805" w:rsidRPr="009767BE">
        <w:instrText>ADDIN CSL_CITATION {"citationItems":[{"id":"ITEM-1","itemData":{"DOI":"10.1126/science.aaw6974","author":[{"dropping-particle":"","family":"Hoegh-Guldberg","given":"O.","non-dropping-particle":"","parse-names":false,"suffix":""},{"dropping-particle":"","family":"Jacob","given":"D.","non-dropping-particle":"","parse-names":false,"suffix":""},{"dropping-particle":"","family":"Taylor","given":"M.","non-dropping-particle":"","parse-names":false,"suffix":""},{"dropping-particle":"","family":"Guillén Bolaños","given":"T.","non-dropping-particle":"","parse-names":false,"suffix":""},{"dropping-particle":"","family":"Bindi","given":"M.","non-dropping-particle":"","parse-names":false,"suffix":""},{"dropping-particle":"","family":"Brown","given":"S.","non-dropping-particle":"","parse-names":false,"suffix":""},{"dropping-particle":"","family":"Camilloni","given":"I. A.","non-dropping-particle":"","parse-names":false,"suffix":""},{"dropping-particle":"","family":"Diedhiou","given":"A.","non-dropping-particle":"","parse-names":false,"suffix":""},{"dropping-particle":"","family":"Djalante","given":"R.","non-dropping-particle":"","parse-names":false,"suffix":""},{"dropping-particle":"","family":"Ebi","given":"K.","non-dropping-particle":"","parse-names":false,"suffix":""},{"dropping-particle":"","family":"Engelbrecht","given":"F.","non-dropping-particle":"","parse-names":false,"suffix":""},{"dropping-particle":"","family":"Guiot","given":"J.","non-dropping-particle":"","parse-names":false,"suffix":""},{"dropping-particle":"","family":"Hijioka","given":"Y.","non-dropping-particle":"","parse-names":false,"suffix":""},{"dropping-particle":"","family":"Mehrotra","given":"S.","non-dropping-particle":"","parse-names":false,"suffix":""},{"dropping-particle":"","family":"Hope","given":"C. W.","non-dropping-particle":"","parse-names":false,"suffix":""},{"dropping-particle":"","family":"Payne","given":"A. J.","non-dropping-particle":"","parse-names":false,"suffix":""},{"dropping-particle":"","family":"Pörtner","given":"H. O.","non-dropping-particle":"","parse-names":false,"suffix":""},{"dropping-particle":"","family":"Seneviratne","given":"S. I.","non-dropping-particle":"","parse-names":false,"suffix":""},{"dropping-particle":"","family":"Thomas","given":"A.","non-dropping-particle":"","parse-names":false,"suffix":""},{"dropping-particle":"","family":"Warren","given":"R.","non-dropping-particle":"","parse-names":false,"suffix":""},{"dropping-particle":"","family":"Zhou","given":"G.","non-dropping-particle":"","parse-names":false,"suffix":""}],"container-title":"Science","id":"ITEM-1","issue":"6459","issued":{"date-parts":[["2019"]]},"title":"The human imperative of stabilizing global climate change at 1.5°C","type":"article","volume":"365"},"uris":["http://www.mendeley.com/documents/?uuid=ee9d22fe-3989-35a5-9fde-ed223a8701f2"]}],"mendeley":{"formattedCitation":"(Hoegh-Guldberg et al. 2019)","plainTextFormattedCitation":"(Hoegh-Guldberg et al. 2019)","previouslyFormattedCitation":"(Hoegh-Guldberg et al. 2019)"},"properties":{"noteIndex":0},"schema":"https://github.com/citation-style-language/schema/raw/master/csl-citation.json"}</w:instrText>
      </w:r>
      <w:r w:rsidR="00EE4805" w:rsidRPr="00162398">
        <w:fldChar w:fldCharType="separate"/>
      </w:r>
      <w:r w:rsidR="00EE4805" w:rsidRPr="009767BE">
        <w:rPr>
          <w:noProof/>
        </w:rPr>
        <w:t>(Hoegh-Guldberg et al. 2019)</w:t>
      </w:r>
      <w:r w:rsidR="00EE4805" w:rsidRPr="00162398">
        <w:fldChar w:fldCharType="end"/>
      </w:r>
      <w:r w:rsidR="003F2924" w:rsidRPr="009767BE">
        <w:t xml:space="preserve"> </w:t>
      </w:r>
      <w:r w:rsidR="00E6515F" w:rsidRPr="009767BE">
        <w:t>and</w:t>
      </w:r>
      <w:ins w:id="161" w:author="Fatima Maria Pillosu" w:date="2021-02-15T22:45:00Z">
        <w:r w:rsidR="00BE75EB">
          <w:t xml:space="preserve"> due</w:t>
        </w:r>
      </w:ins>
      <w:r w:rsidR="00910177" w:rsidRPr="00E22E8C">
        <w:t xml:space="preserve"> </w:t>
      </w:r>
      <w:ins w:id="162" w:author="Fatima Maria Pillosu" w:date="2021-02-15T22:44:00Z">
        <w:r w:rsidR="00BE75EB">
          <w:t xml:space="preserve">to </w:t>
        </w:r>
      </w:ins>
      <w:del w:id="163" w:author="Fatima Pillosu" w:date="2021-02-14T15:57:00Z">
        <w:r w:rsidR="00910177" w:rsidRPr="009767BE" w:rsidDel="00AC403A">
          <w:delText>due to</w:delText>
        </w:r>
      </w:del>
      <w:ins w:id="164" w:author="Fatima Pillosu" w:date="2021-02-14T14:39:00Z">
        <w:r w:rsidR="00921827" w:rsidRPr="009767BE">
          <w:t>an</w:t>
        </w:r>
      </w:ins>
      <w:ins w:id="165" w:author="Fatima Pillosu" w:date="2021-02-14T14:38:00Z">
        <w:r w:rsidR="00AB5334" w:rsidRPr="009767BE">
          <w:t xml:space="preserve"> increas</w:t>
        </w:r>
      </w:ins>
      <w:ins w:id="166" w:author="Fatima Pillosu" w:date="2021-02-14T14:39:00Z">
        <w:r w:rsidR="00921827" w:rsidRPr="009767BE">
          <w:t>ed</w:t>
        </w:r>
      </w:ins>
      <w:ins w:id="167" w:author="Fatima Pillosu" w:date="2021-02-14T14:38:00Z">
        <w:r w:rsidR="00AB5334" w:rsidRPr="009767BE">
          <w:t xml:space="preserve"> exposure</w:t>
        </w:r>
      </w:ins>
      <w:ins w:id="168" w:author="Fatima Maria Pillosu" w:date="2021-02-15T20:40:00Z">
        <w:r w:rsidR="00631921" w:rsidRPr="009767BE">
          <w:t xml:space="preserve"> and </w:t>
        </w:r>
      </w:ins>
      <w:ins w:id="169" w:author="Fatima Pillosu" w:date="2021-02-15T11:06:00Z">
        <w:del w:id="170" w:author="Fatima Maria Pillosu" w:date="2021-02-15T20:40:00Z">
          <w:r w:rsidR="004C6E0B" w:rsidRPr="009767BE" w:rsidDel="00631921">
            <w:delText>/</w:delText>
          </w:r>
        </w:del>
      </w:ins>
      <w:ins w:id="171" w:author="Fatima Pillosu" w:date="2021-02-14T14:38:00Z">
        <w:r w:rsidR="00AB5334" w:rsidRPr="009767BE">
          <w:t>vulnerability of</w:t>
        </w:r>
      </w:ins>
      <w:r w:rsidR="00E6515F" w:rsidRPr="009767BE">
        <w:t xml:space="preserve"> </w:t>
      </w:r>
      <w:r w:rsidR="00484EBD" w:rsidRPr="009767BE">
        <w:t>people and assets</w:t>
      </w:r>
      <w:del w:id="172" w:author="Fatima Pillosu" w:date="2021-02-14T14:39:00Z">
        <w:r w:rsidR="00484EBD" w:rsidRPr="009767BE" w:rsidDel="00AB5334">
          <w:delText>’</w:delText>
        </w:r>
      </w:del>
      <w:r w:rsidR="00484EBD" w:rsidRPr="009767BE">
        <w:t xml:space="preserve"> </w:t>
      </w:r>
      <w:del w:id="173" w:author="Fatima Pillosu" w:date="2021-02-14T14:38:00Z">
        <w:r w:rsidR="00E6515F" w:rsidRPr="009767BE" w:rsidDel="00AB5334">
          <w:delText xml:space="preserve">increased </w:delText>
        </w:r>
        <w:r w:rsidR="0053706D" w:rsidRPr="009767BE" w:rsidDel="00AB5334">
          <w:delText xml:space="preserve">exposure and vulnerability </w:delText>
        </w:r>
      </w:del>
      <w:r w:rsidR="00EE4805" w:rsidRPr="00162398">
        <w:fldChar w:fldCharType="begin" w:fldLock="1"/>
      </w:r>
      <w:r w:rsidR="00162398">
        <w:instrText>ADDIN CSL_CITATION {"citationItems":[{"id":"ITEM-1","itemData":{"DOI":"10.5194/nhess-20-1069-2020","author":[{"dropping-particle":"","family":"Ward","given":"Philip J.","non-dropping-particle":"","parse-names":false,"suffix":""},{"dropping-particle":"","family":"Blauhut","given":"Veit","non-dropping-particle":"","parse-names":false,"suffix":""},{"dropping-particle":"","family":"Bloemendaal","given":"Nadia","non-dropping-particle":"","parse-names":false,"suffix":""},{"dropping-particle":"","family":"Daniell","given":"E. James","non-dropping-particle":"","parse-names":false,"suffix":""},{"dropping-particle":"","family":"Ruiter","given":"C. Marleen","non-dropping-particle":"De","parse-names":false,"suffix":""},{"dropping-particle":"","family":"Duncan","given":"J. Melanie","non-dropping-particle":"","parse-names":false,"suffix":""},{"dropping-particle":"","family":"Emberson","given":"Robert","non-dropping-particle":"","parse-names":false,"suffix":""},{"dropping-particle":"","family":"Jenkins","given":"F. Susanna","non-dropping-particle":"","parse-names":false,"suffix":""},{"dropping-particle":"","family":"Kirschbaum","given":"Dalia","non-dropping-particle":"","parse-names":false,"suffix":""},{"dropping-particle":"","family":"Kunz","given":"Michael","non-dropping-particle":"","parse-names":false,"suffix":""},{"dropping-particle":"","family":"Mohr","given":"Susanna","non-dropping-particle":"","parse-names":false,"suffix":""},{"dropping-particle":"","family":"Muis","given":"Sanne","non-dropping-particle":"","parse-names":false,"suffix":""},{"dropping-particle":"","family":"Riddell","given":"A. Graeme","non-dropping-particle":"","parse-names":false,"suffix":""},{"dropping-particle":"","family":"Schäfer","given":"Andreas","non-dropping-particle":"","parse-names":false,"suffix":""},{"dropping-particle":"","family":"Stanley","given":"Thomas","non-dropping-particle":"","parse-names":false,"suffix":""},{"dropping-particle":"","family":"Veldkamp","given":"I. E.Ted","non-dropping-particle":"","parse-names":false,"suffix":""},{"dropping-particle":"","family":"Hessel","given":"Winsemius C.","non-dropping-particle":"","parse-names":false,"suffix":""}],"container-title":"Natural Hazards and Earth System Sciences","id":"ITEM-1","issue":"4","issued":{"date-parts":[["2020"]]},"page":"1069-1096","title":"Review article: Natural hazard risk assessments at the global scale","type":"article-journal","volume":"20"},"uris":["http://www.mendeley.com/documents/?uuid=a3bd54cb-b9ab-3245-86bb-901238d9b8b7"]}],"mendeley":{"formattedCitation":"(Ward et al. 2020)","plainTextFormattedCitation":"(Ward et al. 2020)","previouslyFormattedCitation":"(Ward et al. 2020)"},"properties":{"noteIndex":0},"schema":"https://github.com/citation-style-language/schema/raw/master/csl-citation.json"}</w:instrText>
      </w:r>
      <w:r w:rsidR="00EE4805" w:rsidRPr="00162398">
        <w:fldChar w:fldCharType="separate"/>
      </w:r>
      <w:r w:rsidR="00EE4805" w:rsidRPr="00162398">
        <w:rPr>
          <w:noProof/>
        </w:rPr>
        <w:t>(Ward et al. 2020)</w:t>
      </w:r>
      <w:r w:rsidR="00EE4805" w:rsidRPr="00162398">
        <w:fldChar w:fldCharType="end"/>
      </w:r>
      <w:r w:rsidRPr="009767BE">
        <w:t>.</w:t>
      </w:r>
      <w:ins w:id="174" w:author="Fatima Maria Pillosu" w:date="2021-02-16T17:19:00Z">
        <w:r w:rsidR="0027461A">
          <w:t xml:space="preserve"> </w:t>
        </w:r>
      </w:ins>
      <w:del w:id="175" w:author="Fatima Maria Pillosu" w:date="2021-02-16T17:18:00Z">
        <w:r w:rsidRPr="009767BE" w:rsidDel="0027461A">
          <w:delText xml:space="preserve"> </w:delText>
        </w:r>
      </w:del>
      <w:r w:rsidRPr="009767BE">
        <w:t xml:space="preserve">The Sendai Framework for Disaster Risk Reduction 2015-2030 </w:t>
      </w:r>
      <w:r w:rsidR="00FC5857" w:rsidRPr="00162398">
        <w:fldChar w:fldCharType="begin" w:fldLock="1"/>
      </w:r>
      <w:r w:rsidR="00E1727B" w:rsidRPr="009767BE">
        <w:instrText>ADDIN CSL_CITATION {"citationItems":[{"id":"ITEM-1","itemData":{"author":[{"dropping-particle":"","family":"UNDRR","given":"","non-dropping-particle":"","parse-names":false,"suffix":""}],"id":"ITEM-1","issued":{"date-parts":[["2015"]]},"publisher-place":"Geneva, Switzerland","title":"Sendai Framework for Disaster Risk Reduction 2015 - 2030","type":"report"},"uris":["http://www.mendeley.com/documents/?uuid=c230f8e6-c6f2-3f2f-b499-f6cbda7cbb30"]}],"mendeley":{"formattedCitation":"(UNDRR 2015)","plainTextFormattedCitation":"(UNDRR 2015)","previouslyFormattedCitation":"(UNDRR 2015)"},"properties":{"noteIndex":0},"schema":"https://github.com/citation-style-language/schema/raw/master/csl-citation.json"}</w:instrText>
      </w:r>
      <w:r w:rsidR="00FC5857" w:rsidRPr="00162398">
        <w:fldChar w:fldCharType="separate"/>
      </w:r>
      <w:r w:rsidR="00FC5857" w:rsidRPr="009767BE">
        <w:rPr>
          <w:noProof/>
        </w:rPr>
        <w:t>(UNDRR 2015)</w:t>
      </w:r>
      <w:r w:rsidR="00FC5857" w:rsidRPr="00162398">
        <w:fldChar w:fldCharType="end"/>
      </w:r>
      <w:r w:rsidR="00526678" w:rsidRPr="009767BE">
        <w:t xml:space="preserve"> </w:t>
      </w:r>
      <w:r w:rsidRPr="009767BE">
        <w:t>advocates reducing disaster risk by enhancing early response and preparedness</w:t>
      </w:r>
      <w:ins w:id="176" w:author="Fatima Pillosu" w:date="2021-02-12T20:39:00Z">
        <w:r w:rsidR="00EF7861" w:rsidRPr="009767BE">
          <w:t>.</w:t>
        </w:r>
      </w:ins>
      <w:ins w:id="177" w:author="Fatima Maria Pillosu" w:date="2021-02-15T22:42:00Z">
        <w:r w:rsidR="009767BE">
          <w:t xml:space="preserve"> </w:t>
        </w:r>
      </w:ins>
    </w:p>
    <w:p w14:paraId="32A185A2" w14:textId="2D9C203B" w:rsidR="00373609" w:rsidRPr="001B4107" w:rsidRDefault="000735E4">
      <w:pPr>
        <w:rPr>
          <w:ins w:id="178" w:author="Fatima Maria Pillosu" w:date="2021-02-17T11:31:00Z"/>
          <w:lang w:val="fr-FR"/>
          <w:rPrChange w:id="179" w:author="Christel Prudhomme" w:date="2021-02-18T16:52:00Z">
            <w:rPr>
              <w:ins w:id="180" w:author="Fatima Maria Pillosu" w:date="2021-02-17T11:31:00Z"/>
            </w:rPr>
          </w:rPrChange>
        </w:rPr>
      </w:pPr>
      <w:ins w:id="181" w:author="Fatima Maria Pillosu" w:date="2021-02-16T15:04:00Z">
        <w:r>
          <w:t xml:space="preserve">Within this framework, </w:t>
        </w:r>
      </w:ins>
      <w:ins w:id="182" w:author="Fatima Pillosu" w:date="2021-02-15T14:39:00Z">
        <w:del w:id="183" w:author="Fatima Maria Pillosu" w:date="2021-02-15T22:42:00Z">
          <w:r w:rsidR="00375129" w:rsidRPr="009767BE" w:rsidDel="009767BE">
            <w:delText xml:space="preserve"> </w:delText>
          </w:r>
        </w:del>
      </w:ins>
      <w:ins w:id="184" w:author="Fatima Maria Pillosu" w:date="2021-02-16T15:04:00Z">
        <w:r>
          <w:t>s</w:t>
        </w:r>
      </w:ins>
      <w:ins w:id="185" w:author="Fatima Maria Pillosu" w:date="2021-02-15T20:50:00Z">
        <w:r w:rsidR="00281334" w:rsidRPr="009767BE">
          <w:t xml:space="preserve">everal projects </w:t>
        </w:r>
      </w:ins>
      <w:ins w:id="186" w:author="Fatima Maria Pillosu" w:date="2021-02-16T15:18:00Z">
        <w:r w:rsidR="00A3095F">
          <w:t>are buil</w:t>
        </w:r>
      </w:ins>
      <w:ins w:id="187" w:author="Fatima Maria Pillosu" w:date="2021-02-16T15:19:00Z">
        <w:r w:rsidR="00A3095F">
          <w:t>d</w:t>
        </w:r>
      </w:ins>
      <w:ins w:id="188" w:author="Fatima Maria Pillosu" w:date="2021-02-16T15:18:00Z">
        <w:r w:rsidR="00A3095F">
          <w:t>ing</w:t>
        </w:r>
      </w:ins>
      <w:ins w:id="189" w:author="Fatima Maria Pillosu" w:date="2021-02-15T20:50:00Z">
        <w:r w:rsidR="00281334" w:rsidRPr="009767BE">
          <w:t xml:space="preserve"> </w:t>
        </w:r>
      </w:ins>
      <w:ins w:id="190" w:author="Fatima Maria Pillosu" w:date="2021-02-15T20:44:00Z">
        <w:r w:rsidR="00281334" w:rsidRPr="009767BE">
          <w:t>early warning systems</w:t>
        </w:r>
      </w:ins>
      <w:ins w:id="191" w:author="Fatima Maria Pillosu" w:date="2021-02-15T21:04:00Z">
        <w:r w:rsidR="00821359" w:rsidRPr="009767BE">
          <w:rPr>
            <w:rPrChange w:id="192" w:author="Fatima Maria Pillosu" w:date="2021-02-15T22:42:00Z">
              <w:rPr>
                <w:color w:val="FF0000"/>
              </w:rPr>
            </w:rPrChange>
          </w:rPr>
          <w:t xml:space="preserve"> </w:t>
        </w:r>
      </w:ins>
      <w:ins w:id="193" w:author="Fatima Maria Pillosu" w:date="2021-02-15T20:50:00Z">
        <w:r w:rsidR="00C96750" w:rsidRPr="00E22E8C">
          <w:t>a</w:t>
        </w:r>
        <w:r w:rsidR="00C96750" w:rsidRPr="009767BE">
          <w:t xml:space="preserve">t </w:t>
        </w:r>
      </w:ins>
      <w:ins w:id="194" w:author="Fatima Maria Pillosu" w:date="2021-02-15T20:52:00Z">
        <w:r w:rsidR="00C96750" w:rsidRPr="009767BE">
          <w:t>regional/national scale</w:t>
        </w:r>
      </w:ins>
      <w:ins w:id="195" w:author="Fatima Maria Pillosu" w:date="2021-02-15T20:51:00Z">
        <w:r w:rsidR="00C96750" w:rsidRPr="009767BE">
          <w:t xml:space="preserve"> </w:t>
        </w:r>
        <w:r w:rsidR="00C96750" w:rsidRPr="00162398">
          <w:fldChar w:fldCharType="begin" w:fldLock="1"/>
        </w:r>
      </w:ins>
      <w:r w:rsidR="00334CBE">
        <w:instrText>ADDIN CSL_CITATION {"citationItems":[{"id":"ITEM-1","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Communication","id":"ITEM-1","issue":"2","issued":{"date-parts":[["2020"]]},"page":"203-232","title":"“Are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forecasters","type":"article-journal"},"uris":["http://www.mendeley.com/documents/?uuid=dc3d01e1-13c8-3332-9064-63fd7849fb22"]},{"id":"ITEM-3","itemData":{"DOI":"10.3390/w11040725","author":[{"dropping-particle":"","family":"Flack","given":"David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(Switzerland)","id":"ITEM-3","issue":"4","issued":{"date-parts":[["2019"]]},"page":"725","title":"Recommendations for improving integration in national end-to-end flood forecasting systems: An overview of the FFIR (Flooding From Intense Rainfall) programme","type":"article","volume":"11"},"uris":["http://www.mendeley.com/documents/?uuid=c2981ae8-16a1-37b8-9dcc-b6eda0dac623"]},{"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review.","type":"article-journal","volume":"18"},"uris":["http://www.mendeley.com/documents/?uuid=38c0a842-f310-35a6-9689-25a73a2d10d7"]}],"mendeley":{"formattedCitation":"(Arnal et al. 2020; Demuth et al. 2020; Flack et al. 2019; Acosta-Coll et al. 2018)","plainTextFormattedCitation":"(Arnal et al. 2020; Demuth et al. 2020; Flack et al. 2019; Acosta-Coll et al. 2018)","previouslyFormattedCitation":"(Arnal et al. 2020; Demuth et al. 2020; Flack et al. 2019; Acosta-Coll et al. 2018)"},"properties":{"noteIndex":0},"schema":"https://github.com/citation-style-language/schema/raw/master/csl-citation.json"}</w:instrText>
      </w:r>
      <w:ins w:id="196" w:author="Fatima Maria Pillosu" w:date="2021-02-15T20:51:00Z">
        <w:r w:rsidR="00C96750" w:rsidRPr="00162398">
          <w:fldChar w:fldCharType="separate"/>
        </w:r>
      </w:ins>
      <w:r w:rsidR="00334CBE" w:rsidRPr="00334CBE">
        <w:rPr>
          <w:noProof/>
        </w:rPr>
        <w:t>(Arnal et al. 2020; Demuth et al. 2020; Flack et al. 2019; Acosta-Coll et al. 2018)</w:t>
      </w:r>
      <w:ins w:id="197" w:author="Fatima Maria Pillosu" w:date="2021-02-15T20:51:00Z">
        <w:r w:rsidR="00C96750" w:rsidRPr="00162398">
          <w:fldChar w:fldCharType="end"/>
        </w:r>
        <w:r w:rsidR="00C96750" w:rsidRPr="009767BE">
          <w:t xml:space="preserve"> </w:t>
        </w:r>
      </w:ins>
      <w:ins w:id="198" w:author="Fatima Maria Pillosu" w:date="2021-02-16T15:08:00Z">
        <w:r>
          <w:t>and</w:t>
        </w:r>
      </w:ins>
      <w:ins w:id="199" w:author="Fatima Maria Pillosu" w:date="2021-02-15T20:51:00Z">
        <w:r w:rsidR="00C96750" w:rsidRPr="009767BE">
          <w:t xml:space="preserve"> international scale </w:t>
        </w:r>
        <w:r w:rsidR="00C96750" w:rsidRPr="00162398">
          <w:fldChar w:fldCharType="begin" w:fldLock="1"/>
        </w:r>
      </w:ins>
      <w:r w:rsidR="0065006C">
        <w: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-2","itemData":{"author":[{"dropping-particle":"","family":"WMO","given":"","non-dropping-particle":"","parse-names":false,"suffix":""}],"container-title":"World Meteorological Organization Bulletin (Weather ready, Climate smart - Supporting the 2030 Agenda for Sustainable Development)","id":"ITEM-2","issue":"2","issued":{"date-parts":[["2017"]]},"page":"45-47","title":"HIWeather: A 10-year research project","type":"chapter","volume":"66"},"uris":["http://www.mendeley.com/documents/?uuid=4e07e046-380d-3d69-ae7d-f2f49e68f6e8"]},{"id":"ITEM-3","itemData":{"DOI":"https://doi.org/10.5194/nhess-15-895-2015","author":[{"dropping-particle":"","family":"Coughlan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Sciences","id":"ITEM-3","issue":"4","issued":{"date-parts":[["2015"]]},"page":"895-904","title":"Forecast-based financing: An approach for catalyzing humanitarian action based on extreme weather and climate forecasts","type":"article-journal","volume":"15"},"uris":["http://www.mendeley.com/documents/?uuid=1cc406db-e489-3208-aa31-116d10a0f693"]},{"id":"ITEM-4","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Policy","id":"ITEM-4","issued":{"date-parts":[["2012"]]},"page":"35-49","title":"Operational early warning systems for water-related hazards in Europe","type":"article-journal","volume":"21"},"uris":["http://www.mendeley.com/documents/?uuid=c342ef56-2ecb-3c37-aaf0-3eaabd668d30"]},{"id":"ITEM-5","itemData":{"DOI":"doi:10.5194/hess-17-1161-2013","author":[{"dropping-particle":"","family":"Alfieri","given":"L","non-dropping-particle":"","parse-names":false,"suffix":""},{"dropping-particle":"","family":"Burek"</w:instrText>
      </w:r>
      <w:r w:rsidR="0065006C" w:rsidRPr="001B4107">
        <w:rPr>
          <w:lang w:val="fr-FR"/>
          <w:rPrChange w:id="200" w:author="Christel Prudhomme" w:date="2021-02-18T16:52:00Z">
            <w:rPr/>
          </w:rPrChange>
        </w:rPr>
        <w:instrText>,"given":"P","non-dropping-particle":"","parse-names":false,"suffix":""},{"dropping-particle":"","family":"Dutra","given":"E","non-dropping-particle":"","parse-names":false,"suffix":""},{"dropping-particle":"","family":"Krzeminski","given":"B","non-dropping-particle":"","parse-names":false,"suffix":""},{"dropping-particle":"","family":"Muraro","given":"D","non-dropping-particle":"","parse-names":false,"suffix":""},{"dropping-particle":"","family":"Thielen","given":"J","non-dropping-particle":"","parse-names":false,"suffix":""},{"dropping-particle":"","family":"Pappenberger","given":"F","non-dropping-particle":"","parse-names":false,"suffix":""}],"container-title":"Hydrology and Earth System Sciences Discussions","id":"ITEM-5","issue":"3","issued":{"date-parts":[["2013"]]},"page":"1161-1175","title":"GloFAS-global ensemble streamflow forecasting and flood early warning","type":"article-journal","volume":"17"},"uris":["http://www.mendeley.com/documents/?uuid=5e4dae36-3f19-3545-809d-81fb1332385e"]}],"mendeley":{"formattedCitation":"(Emerton et al. 2020; WMO 2017; Coughlan De Perez et al. 2015; Alfieri et al. 2012, 2013)","plainTextFormattedCitation":"(Emerton et al. 2020; WMO 2017; Coughlan De Perez et al. 2015; Alfieri et al. 2012, 2013)","previouslyFormattedCitation":"(Emerton et al. 2020; WMO 2017; Coughlan De Perez et al. 2015; Alfieri et al. 2012, 2013)"},"properties":{"noteIndex":0},"schema":"https://github.com/citation-style-language/schema/raw/master/csl-citation.json"}</w:instrText>
      </w:r>
      <w:ins w:id="201" w:author="Fatima Maria Pillosu" w:date="2021-02-15T20:51:00Z">
        <w:r w:rsidR="00C96750" w:rsidRPr="00162398">
          <w:fldChar w:fldCharType="separate"/>
        </w:r>
      </w:ins>
      <w:r w:rsidR="00334CBE" w:rsidRPr="001B4107">
        <w:rPr>
          <w:noProof/>
          <w:lang w:val="fr-FR"/>
          <w:rPrChange w:id="202" w:author="Christel Prudhomme" w:date="2021-02-18T16:52:00Z">
            <w:rPr>
              <w:noProof/>
            </w:rPr>
          </w:rPrChange>
        </w:rPr>
        <w:t>(Emerton et al. 2020; WMO 2017; Coughlan De Perez et al. 2015; Alfieri et al. 2012, 2013)</w:t>
      </w:r>
      <w:ins w:id="203" w:author="Fatima Maria Pillosu" w:date="2021-02-15T20:51:00Z">
        <w:r w:rsidR="00C96750" w:rsidRPr="00162398">
          <w:fldChar w:fldCharType="end"/>
        </w:r>
        <w:r w:rsidR="00C96750" w:rsidRPr="001B4107">
          <w:rPr>
            <w:lang w:val="fr-FR"/>
            <w:rPrChange w:id="204" w:author="Christel Prudhomme" w:date="2021-02-18T16:52:00Z">
              <w:rPr/>
            </w:rPrChange>
          </w:rPr>
          <w:t>.</w:t>
        </w:r>
      </w:ins>
      <w:ins w:id="205" w:author="Fatima Maria Pillosu" w:date="2021-02-15T21:02:00Z">
        <w:r w:rsidR="00821359" w:rsidRPr="001B4107">
          <w:rPr>
            <w:lang w:val="fr-FR"/>
            <w:rPrChange w:id="206" w:author="Christel Prudhomme" w:date="2021-02-18T16:52:00Z">
              <w:rPr/>
            </w:rPrChange>
          </w:rPr>
          <w:t xml:space="preserve"> </w:t>
        </w:r>
      </w:ins>
      <w:ins w:id="207" w:author="Fatima Maria Pillosu" w:date="2021-02-16T15:19:00Z">
        <w:r w:rsidR="0065006C">
          <w:t xml:space="preserve">All </w:t>
        </w:r>
      </w:ins>
      <w:ins w:id="208" w:author="Fatima Maria Pillosu" w:date="2021-02-16T15:20:00Z">
        <w:r w:rsidR="0065006C">
          <w:t>these projects recognize</w:t>
        </w:r>
      </w:ins>
      <w:ins w:id="209" w:author="Fatima Maria Pillosu" w:date="2021-02-15T21:17:00Z">
        <w:r w:rsidR="00832313" w:rsidRPr="009767BE">
          <w:rPr>
            <w:rPrChange w:id="210" w:author="Fatima Maria Pillosu" w:date="2021-02-15T22:42:00Z">
              <w:rPr>
                <w:color w:val="000000" w:themeColor="text1"/>
              </w:rPr>
            </w:rPrChange>
          </w:rPr>
          <w:t xml:space="preserve"> the</w:t>
        </w:r>
      </w:ins>
      <w:ins w:id="211" w:author="Fatima Maria Pillosu" w:date="2021-02-16T15:22:00Z">
        <w:r w:rsidR="00EC4E2D">
          <w:t xml:space="preserve"> practical</w:t>
        </w:r>
      </w:ins>
      <w:ins w:id="212" w:author="Fatima Maria Pillosu" w:date="2021-02-15T20:46:00Z">
        <w:r w:rsidR="00281334" w:rsidRPr="00E22E8C">
          <w:t xml:space="preserve"> im</w:t>
        </w:r>
        <w:r w:rsidR="00281334" w:rsidRPr="009767BE">
          <w:t xml:space="preserve">portance of </w:t>
        </w:r>
      </w:ins>
      <w:ins w:id="213" w:author="Fatima Maria Pillosu" w:date="2021-02-15T21:18:00Z">
        <w:r w:rsidR="00832313" w:rsidRPr="009767BE">
          <w:t>connec</w:t>
        </w:r>
      </w:ins>
      <w:ins w:id="214" w:author="Fatima Maria Pillosu" w:date="2021-02-16T15:20:00Z">
        <w:r w:rsidR="0065006C">
          <w:t>ting</w:t>
        </w:r>
      </w:ins>
      <w:ins w:id="215" w:author="Fatima Maria Pillosu" w:date="2021-02-15T21:18:00Z">
        <w:r w:rsidR="00832313" w:rsidRPr="009767BE">
          <w:t xml:space="preserve"> forecast production and delivery systems to decision-making processes</w:t>
        </w:r>
      </w:ins>
      <w:ins w:id="216" w:author="Fatima Maria Pillosu" w:date="2021-02-16T15:24:00Z">
        <w:r w:rsidR="001C240D">
          <w:t xml:space="preserve"> </w:t>
        </w:r>
      </w:ins>
      <w:ins w:id="217" w:author="Fatima Maria Pillosu" w:date="2021-02-16T15:23:00Z">
        <w:r w:rsidR="00EC4E2D">
          <w:t xml:space="preserve">by </w:t>
        </w:r>
      </w:ins>
      <w:ins w:id="218" w:author="Fatima Maria Pillosu" w:date="2021-02-16T15:24:00Z">
        <w:r w:rsidR="001C240D">
          <w:t>a</w:t>
        </w:r>
      </w:ins>
      <w:ins w:id="219" w:author="Fatima Maria Pillosu" w:date="2021-02-15T21:19:00Z">
        <w:r w:rsidR="00832313" w:rsidRPr="009767BE">
          <w:t xml:space="preserve"> “user-oriented” </w:t>
        </w:r>
      </w:ins>
      <w:ins w:id="220" w:author="Fatima Maria Pillosu" w:date="2021-02-16T15:20:00Z">
        <w:r w:rsidR="0065006C">
          <w:t>approach</w:t>
        </w:r>
      </w:ins>
      <w:ins w:id="221" w:author="Fatima Maria Pillosu" w:date="2021-02-16T15:38:00Z">
        <w:r w:rsidR="004973DA">
          <w:t xml:space="preserve"> </w:t>
        </w:r>
        <w:r w:rsidR="004973DA" w:rsidRPr="00DE17C2">
          <w:fldChar w:fldCharType="begin" w:fldLock="1"/>
        </w:r>
      </w:ins>
      <w:r w:rsidR="005F2317">
        <w: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instrText>
      </w:r>
      <w:ins w:id="222" w:author="Fatima Maria Pillosu" w:date="2021-02-16T15:38:00Z">
        <w:r w:rsidR="004973DA" w:rsidRPr="00DE17C2">
          <w:fldChar w:fldCharType="separate"/>
        </w:r>
      </w:ins>
      <w:r w:rsidR="004921CF" w:rsidRPr="004921CF">
        <w:rPr>
          <w:noProof/>
        </w:rPr>
        <w:t>(Golding et al. 2019)</w:t>
      </w:r>
      <w:ins w:id="223" w:author="Fatima Maria Pillosu" w:date="2021-02-16T15:38:00Z">
        <w:r w:rsidR="004973DA" w:rsidRPr="00DE17C2">
          <w:fldChar w:fldCharType="end"/>
        </w:r>
      </w:ins>
      <w:ins w:id="224" w:author="Fatima Maria Pillosu" w:date="2021-02-16T15:26:00Z">
        <w:r w:rsidR="000B3694">
          <w:t xml:space="preserve">. </w:t>
        </w:r>
      </w:ins>
      <w:ins w:id="225" w:author="Fatima Maria Pillosu" w:date="2021-02-16T15:29:00Z">
        <w:r w:rsidR="000B3694">
          <w:t xml:space="preserve">Such </w:t>
        </w:r>
      </w:ins>
      <w:ins w:id="226" w:author="Fatima Maria Pillosu" w:date="2021-02-16T22:45:00Z">
        <w:r w:rsidR="00904659">
          <w:t xml:space="preserve">an </w:t>
        </w:r>
      </w:ins>
      <w:ins w:id="227" w:author="Fatima Maria Pillosu" w:date="2021-02-16T15:29:00Z">
        <w:r w:rsidR="000B3694">
          <w:t>approach</w:t>
        </w:r>
      </w:ins>
      <w:ins w:id="228" w:author="Fatima Maria Pillosu" w:date="2021-02-16T15:25:00Z">
        <w:r w:rsidR="000B3694">
          <w:t xml:space="preserve"> asserts that enh</w:t>
        </w:r>
      </w:ins>
      <w:ins w:id="229" w:author="Fatima Maria Pillosu" w:date="2021-02-16T15:26:00Z">
        <w:r w:rsidR="000B3694">
          <w:t xml:space="preserve">ancements in early warning systems </w:t>
        </w:r>
      </w:ins>
      <w:ins w:id="230" w:author="Fatima Maria Pillosu" w:date="2021-02-16T15:30:00Z">
        <w:r w:rsidR="00BF019A">
          <w:t>do not depend</w:t>
        </w:r>
      </w:ins>
      <w:ins w:id="231" w:author="Fatima Maria Pillosu" w:date="2021-02-16T15:29:00Z">
        <w:r w:rsidR="000B3694">
          <w:t xml:space="preserve"> only </w:t>
        </w:r>
      </w:ins>
      <w:ins w:id="232" w:author="Fatima Maria Pillosu" w:date="2021-02-16T15:31:00Z">
        <w:r w:rsidR="00BF019A">
          <w:t>on</w:t>
        </w:r>
      </w:ins>
      <w:ins w:id="233" w:author="Fatima Maria Pillosu" w:date="2021-02-16T15:26:00Z">
        <w:r w:rsidR="000B3694">
          <w:t xml:space="preserve"> mere</w:t>
        </w:r>
      </w:ins>
      <w:ins w:id="234" w:author="Fatima Maria Pillosu" w:date="2021-02-16T15:25:00Z">
        <w:r w:rsidR="000B3694">
          <w:t xml:space="preserve"> </w:t>
        </w:r>
      </w:ins>
      <w:ins w:id="235" w:author="Fatima Maria Pillosu" w:date="2021-02-16T22:46:00Z">
        <w:r w:rsidR="00904659" w:rsidRPr="00904659">
          <w:t>forecast skill improvements</w:t>
        </w:r>
      </w:ins>
      <w:ins w:id="236" w:author="Fatima Maria Pillosu" w:date="2021-02-15T21:28:00Z">
        <w:r w:rsidR="00924305" w:rsidRPr="00E22E8C">
          <w:t xml:space="preserve">. </w:t>
        </w:r>
      </w:ins>
      <w:ins w:id="237" w:author="Fatima Maria Pillosu" w:date="2021-02-15T21:29:00Z">
        <w:r w:rsidR="000D4935" w:rsidRPr="00E22E8C">
          <w:t>T</w:t>
        </w:r>
        <w:r w:rsidR="000D4935" w:rsidRPr="009767BE">
          <w:t xml:space="preserve">hey </w:t>
        </w:r>
      </w:ins>
      <w:ins w:id="238" w:author="Fatima Maria Pillosu" w:date="2021-02-16T22:47:00Z">
        <w:r w:rsidR="00904659">
          <w:t xml:space="preserve">also </w:t>
        </w:r>
      </w:ins>
      <w:ins w:id="239" w:author="Fatima Maria Pillosu" w:date="2021-02-15T21:29:00Z">
        <w:r w:rsidR="000D4935" w:rsidRPr="009767BE">
          <w:t xml:space="preserve">depend on </w:t>
        </w:r>
      </w:ins>
      <w:ins w:id="240" w:author="Fatima Maria Pillosu" w:date="2021-02-15T22:20:00Z">
        <w:r w:rsidR="005752E6" w:rsidRPr="009767BE">
          <w:t>establish</w:t>
        </w:r>
      </w:ins>
      <w:ins w:id="241" w:author="Fatima Maria Pillosu" w:date="2021-02-16T22:49:00Z">
        <w:r w:rsidR="00904659">
          <w:t>ing</w:t>
        </w:r>
      </w:ins>
      <w:ins w:id="242" w:author="Fatima Maria Pillosu" w:date="2021-02-16T15:35:00Z">
        <w:r w:rsidR="003D5709">
          <w:t xml:space="preserve"> </w:t>
        </w:r>
      </w:ins>
      <w:ins w:id="243" w:author="Fatima Maria Pillosu" w:date="2021-02-16T15:43:00Z">
        <w:r w:rsidR="00011F47">
          <w:t>a</w:t>
        </w:r>
      </w:ins>
      <w:ins w:id="244" w:author="Fatima Maria Pillosu" w:date="2021-02-16T15:44:00Z">
        <w:r w:rsidR="008263D3">
          <w:t xml:space="preserve"> two-</w:t>
        </w:r>
      </w:ins>
      <w:ins w:id="245" w:author="Fatima Maria Pillosu" w:date="2021-02-16T15:45:00Z">
        <w:r w:rsidR="008263D3">
          <w:t>way</w:t>
        </w:r>
      </w:ins>
      <w:ins w:id="246" w:author="Fatima Maria Pillosu" w:date="2021-02-16T15:43:00Z">
        <w:r w:rsidR="00011F47">
          <w:t xml:space="preserve"> </w:t>
        </w:r>
      </w:ins>
      <w:ins w:id="247" w:author="Fatima Maria Pillosu" w:date="2021-02-16T15:35:00Z">
        <w:r w:rsidR="003D5709">
          <w:t xml:space="preserve">interdisciplinary </w:t>
        </w:r>
      </w:ins>
      <w:ins w:id="248" w:author="Fatima Maria Pillosu" w:date="2021-02-15T22:20:00Z">
        <w:r w:rsidR="005752E6" w:rsidRPr="009767BE">
          <w:t>communication system</w:t>
        </w:r>
      </w:ins>
      <w:ins w:id="249" w:author="Fatima Maria Pillosu" w:date="2021-02-15T22:22:00Z">
        <w:r w:rsidR="005752E6" w:rsidRPr="009767BE">
          <w:t xml:space="preserve"> between developers and end-users</w:t>
        </w:r>
      </w:ins>
      <w:ins w:id="250" w:author="Fatima Maria Pillosu" w:date="2021-02-16T16:57:00Z">
        <w:r w:rsidR="00AE4D90">
          <w:t xml:space="preserve"> (i.e.</w:t>
        </w:r>
      </w:ins>
      <w:ins w:id="251" w:author="Fatima Maria Pillosu" w:date="2021-02-15T22:47:00Z">
        <w:r w:rsidR="00BE75EB" w:rsidRPr="00DE17C2">
          <w:t xml:space="preserve"> forecasters, decision-makers, emergency responders, or the public</w:t>
        </w:r>
      </w:ins>
      <w:ins w:id="252" w:author="Fatima Maria Pillosu" w:date="2021-02-16T16:57:00Z">
        <w:r w:rsidR="00AE4D90">
          <w:t>)</w:t>
        </w:r>
      </w:ins>
      <w:ins w:id="253" w:author="Fatima Maria Pillosu" w:date="2021-02-16T15:42:00Z">
        <w:r w:rsidR="00011F47">
          <w:t xml:space="preserve"> </w:t>
        </w:r>
      </w:ins>
      <w:ins w:id="254" w:author="Fatima Maria Pillosu" w:date="2021-02-16T15:43:00Z">
        <w:r w:rsidR="00011F47" w:rsidRPr="00DE17C2">
          <w:fldChar w:fldCharType="begin" w:fldLock="1"/>
        </w:r>
        <w:r w:rsidR="00011F47">
          <w: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Reduction","id":"ITEM-2","issued":{"date-parts":[["2018"]]},"page":"1-4","title":"Communicating high impact weather: Improving warnings and decision making processes","type":"article","volume":"30"},"uris":["http://www.mendeley.com/documents/?uuid=2d5439da-baf4-3861-addf-cee9dc098589"]}],"mendeley":{"formattedCitation":"(Zhang et al. 2019; Taylor et al. 2018)","plainTextFormattedCitation":"(Zhang et al. 2019; Taylor et al. 2018)","previouslyFormattedCitation":"(Zhang et al. 2019; Taylor et al. 2018)"},"properties":{"noteIndex":0},"schema":"https://github.com/citation-style-language/schema/raw/master/csl-citation.json"}</w:instrText>
        </w:r>
        <w:r w:rsidR="00011F47" w:rsidRPr="00DE17C2">
          <w:fldChar w:fldCharType="separate"/>
        </w:r>
        <w:r w:rsidR="00011F47" w:rsidRPr="004921CF">
          <w:rPr>
            <w:noProof/>
          </w:rPr>
          <w:t>(Zhang et al. 2019; Taylor et al. 2018)</w:t>
        </w:r>
        <w:r w:rsidR="00011F47" w:rsidRPr="00DE17C2">
          <w:fldChar w:fldCharType="end"/>
        </w:r>
        <w:r w:rsidR="00011F47">
          <w:t xml:space="preserve">. </w:t>
        </w:r>
      </w:ins>
      <w:ins w:id="255" w:author="Fatima Maria Pillosu" w:date="2021-02-16T15:32:00Z">
        <w:r w:rsidR="00BF019A">
          <w:t>On the one hand,</w:t>
        </w:r>
      </w:ins>
      <w:ins w:id="256" w:author="Fatima Maria Pillosu" w:date="2021-02-16T15:33:00Z">
        <w:r w:rsidR="00BF019A">
          <w:t xml:space="preserve"> such system help</w:t>
        </w:r>
      </w:ins>
      <w:ins w:id="257" w:author="Fatima Maria Pillosu" w:date="2021-02-16T15:44:00Z">
        <w:r w:rsidR="008263D3">
          <w:t>s</w:t>
        </w:r>
      </w:ins>
      <w:ins w:id="258" w:author="Fatima Maria Pillosu" w:date="2021-02-16T15:33:00Z">
        <w:r w:rsidR="00BF019A">
          <w:t xml:space="preserve"> to convey to end-users</w:t>
        </w:r>
      </w:ins>
      <w:ins w:id="259" w:author="Fatima Maria Pillosu" w:date="2021-02-16T15:34:00Z">
        <w:r w:rsidR="00BF019A">
          <w:t xml:space="preserve"> </w:t>
        </w:r>
      </w:ins>
      <w:ins w:id="260" w:author="Fatima Maria Pillosu" w:date="2021-02-15T22:22:00Z">
        <w:r w:rsidR="005752E6" w:rsidRPr="009767BE">
          <w:rPr>
            <w:rPrChange w:id="261" w:author="Fatima Maria Pillosu" w:date="2021-02-15T22:42:00Z">
              <w:rPr>
                <w:b/>
                <w:bCs/>
                <w:color w:val="00B0F0"/>
              </w:rPr>
            </w:rPrChange>
          </w:rPr>
          <w:t xml:space="preserve">the social, </w:t>
        </w:r>
      </w:ins>
      <w:ins w:id="262" w:author="Fatima Maria Pillosu" w:date="2021-02-15T22:28:00Z">
        <w:r w:rsidR="00434E5C" w:rsidRPr="00E22E8C">
          <w:t>economic</w:t>
        </w:r>
      </w:ins>
      <w:ins w:id="263" w:author="Fatima Maria Pillosu" w:date="2021-02-15T22:22:00Z">
        <w:r w:rsidR="005752E6" w:rsidRPr="009767BE">
          <w:rPr>
            <w:rPrChange w:id="264" w:author="Fatima Maria Pillosu" w:date="2021-02-15T22:42:00Z">
              <w:rPr>
                <w:b/>
                <w:bCs/>
                <w:color w:val="00B0F0"/>
              </w:rPr>
            </w:rPrChange>
          </w:rPr>
          <w:t>, and environmental value</w:t>
        </w:r>
        <w:r w:rsidR="005752E6" w:rsidRPr="00E22E8C">
          <w:t xml:space="preserve"> of </w:t>
        </w:r>
        <w:commentRangeStart w:id="265"/>
        <w:commentRangeStart w:id="266"/>
        <w:r w:rsidR="005752E6" w:rsidRPr="009767BE">
          <w:t>forecasts</w:t>
        </w:r>
      </w:ins>
      <w:ins w:id="267" w:author="Fatima Maria Pillosu" w:date="2021-02-16T16:20:00Z">
        <w:r w:rsidR="00615381">
          <w:t xml:space="preserve"> </w:t>
        </w:r>
        <w:r w:rsidR="00615381" w:rsidRPr="00DE17C2">
          <w:fldChar w:fldCharType="begin" w:fldLock="1"/>
        </w:r>
      </w:ins>
      <w:r w:rsidR="00CF57BA">
        <w:instrText>ADDIN CSL_CITATION {"citationItems":[{"id":"ITEM-1","itemData":{"DOI":"10.1002/qj.3482","author":[{"dropping-particle":"","family":"Fundel","given":"Vanessa J.","non-dropping-particle":"","parse-names":false,"suffix":""},{"dropping-particle":"","family":"Fleischhut","given":"Nadine","non-dropping-particle":"","parse-names":false,"suffix":""},{"dropping-particle":"","family":"Herzog","given":"Stefan M.","non-dropping-particle":"","parse-names":false,"suffix":""},{"dropping-particle":"","family":"Göber","given":"Martin","non-dropping-particle":"","parse-names":false,"suffix":""},{"dropping-particle":"","family":"Hagedorn","given":"Renate","non-dropping-particle":"","parse-names":false,"suffix":""}],"container-title":"Quarterly Journal of the Royal Meteorological Society","id":"ITEM-1","issue":"S1","issued":{"date-parts":[["2019"]]},"page":"210-231","title":"Promoting the use of probabilistic weather forecasts through a dialogue between scientists, developers and end-users","type":"article-journal","volume":"145"},"uris":["http://www.mendeley.com/documents/?uuid=d13c6dc2-cba2-35ce-8287-453570e93efc"]},{"id":"ITEM-2","itemData":{"DOI":"10.1111/risa.12336","ISSN":"15396924","author":[{"dropping-particle":"","family":"LeClerc","given":"Jared","non-dropping-particle":"","parse-names":false,"suffix":""},{"dropping-particle":"","family":"Joslyn","given":"Susan","non-dropping-particle":"","parse-names":false,"suffix":""}],"container-title":"Risk Analysis","id":"ITEM-2","issue":"3","issued":{"date-parts":[["2015"]]},"page":"385-395","title":"The cry wolf effect and weather-related decision making","type":"article-journal","volume":"35"},"uris":["http://www.mendeley.com/documents/?uuid=d956d999-40bf-30bf-8b7b-94d26810e96a"]},{"id":"ITEM-3","itemData":{"DOI":"10.1175/2008BAMS2509.1","author":[{"dropping-particle":"","family":"Joslyn","given":"Susan","non-dropping-particle":"","parse-names":false,"suffix":""},{"dropping-particle":"","family":"Nadav-Greenberg","given":"Limon","non-dropping-particle":"","parse-names":false,"suffix":""},{"dropping-particle":"","family":"Nichols","given":"Rebecca M.","non-dropping-particle":"","parse-names":false,"suffix":""}],"container-title":"Bulletin of the American Meteorological Society","id":"ITEM-3","issue":"2","issued":{"date-parts":[["2009"]]},"page":"185-193","title":"Probability of precipitation: Assessment and enhancement of end-user understanding","type":"article-journal","volume":"90"},"uris":["http://www.mendeley.com/documents/?uuid=1f7f8afb-dc0d-3bc1-b3e4-40f7feab15e2"]},{"id":"ITEM-4","itemData":{"DOI":"10.1002/acp.1449","ISSN":"08884080","author":[{"dropping-particle":"","family":"Joslyn","given":"Susan L","non-dropping-particle":"","parse-names":false,"suffix":""},{"dropping-particle":"","family":"Nadav-Greenberg","given":"Limor","non-dropping-particle":"","parse-names":false,"suffix":""},{"dropping-particle":"","family":"Taing","given":"Meng U","non-dropping-particle":"","parse-names":false,"suffix":""},{"dropping-particle":"","family":"Nichols","given":"Rebecca M","non-dropping-particle":"","parse-names":false,"suffix":""}],"container-title":"Applied Cognitive Psychology","id":"ITEM-4","issue":"1","issued":{"date-parts":[["2009"]]},"page":"55-72","title":"The effects of wording on the understanding and use of uncertainty information in a threshold forecasting decision","type":"article-journal","volume":"23"},"uris":["http://www.mendeley.com/documents/?uuid=5f8f79bc-31f0-3403-8b2e-cf6f98c6db89"]},{"id":"ITEM-5","itemData":{"DOI":"10.1037/a0025185","author":[{"dropping-particle":"","family":"Joslyn","given":"Susan L.","non-dropping-particle":"","parse-names":false,"suffix":""},{"dropping-particle":"","family":"LeClerc","given":"Jared E.","non-dropping-particle":"","parse-names":false,"suffix":""}],"container-title":"Journal of Experimental Psychology: Applied","id":"ITEM-5","issue":"1","issued":{"date-parts":[["2012"]]},"page":"126-140","title":"Uncertainty forecasts improve weather-related decisions and attenuate the effects of forecast error","type":"article-journal","volume":"18"},"uris":["http://www.mendeley.com/documents/?uuid=51a98d6d-f1eb-372a-9ecf-1f21e6d94927"]},{"id":"ITEM-6","itemData":{"DOI":"10.1002/met.190","author":[{"dropping-particle":"","family":"Joslyn","given":"Susan","non-dropping-particle":"","parse-names":false,"suffix":""},{"dropping-particle":"","family":"Savelli","given":"Sonia","non-dropping-particle":"","parse-names":false,"suffix":""}],"container-title":"Meteorological Applications","id":"ITEM-6","issue":"2","issued":{"date-parts":[["2010"]]},"page":"180-195","title":"Communicating forecast uncertainty: Public perception of weather forecast uncertainty","type":"article-journal","volume":"17"},"uris":["http://www.mendeley.com/documents/?uuid=845b46ad-7dbe-361c-a3aa-390b17ae3828"]},{"id":"ITEM-7","itemData":{"DOI":"10.1177/0963721413481473","author":[{"dropping-particle":"","family":"Joslyn","given":"Susan","non-dropping-particle":"","parse-names":false,"suffix":""},{"dropping-particle":"","family":"LeClerc","given":"Jared","non-dropping-particle":"","parse-names":false,"suffix":""}],"container-title":"Current Directions in Psychological Science","id":"ITEM-7","issue":"4","issued":{"date-parts":[["2013"]]},"page":"308-315","title":"Decisions With Uncertainty: The Glass Half Full","type":"article-journal","volume":"22"},"uris":["http://www.mendeley.com/documents/?uuid=03666f72-377a-335f-bd54-42a1923dc073"]},{"id":"ITEM-8","itemData":{"DOI":"10.1175/2008WAF2007088.1","author":[{"dropping-particle":"","family":"Morss","given":"Rebecca E.","non-dropping-particle":"","parse-names":false,"suffix":""},{"dropping-particle":"","family":"Demuth","given":"Julie L.","non-dropping-particle":"","parse-names":false,"suffix":""},{"dropping-particle":"","family":"Lazo","given":"Jeffrey K.","non-dropping-particle":"","parse-names":false,"suffix":""}],"container-title":"Weather and Forecasting","id":"ITEM-8","issue":"5","issued":{"date-parts":[["2008"]]},"page":"974-991","title":"Communicating Uncertainty in Weather Forecasts: A Survey of the U.S. Public","type":"article-journal","volume":"23"},"uris":["http://www.mendeley.com/documents/?uuid=fc35e337-c877-3ebf-91b3-648eb559feae"]},{"id":"ITEM-9","itemData":{"DOI":"10.1175/2008BAMS2604.1","author":[{"dropping-particle":"","family":"Lazo","given":"Jeffrey K.","non-dropping-particle":"","parse-names":false,"suffix":""},{"dropping-particle":"","family":"Morss","given":"Rebecca E.","non-dropping-particle":"","parse-names":false,"suffix":""},{"dropping-particle":"","family":"Demuth","given":"Julie L.","non-dropping-particle":"","parse-names":false,"suffix":""}],"container-title":"Bulletin of the American Meteorological Society","id":"ITEM-9","issue":"6","issued":{"date-parts":[["2009"]]},"page":"785-798","title":"300 billion served: Sources, Perceptions, Uses, and Values of Weather Forecasts","type":"article-journal","volume":"90"},"uris":["http://www.mendeley.com/documents/?uuid=cbae9076-4167-30a6-91d3-a5ec6de2f351"]}],"mendeley":{"formattedCitation":"(Fundel et al. 2019; LeClerc and Joslyn 2015; Joslyn et al. 2009a,b; Joslyn and LeClerc 2012; Joslyn and Savelli 2010; Joslyn and LeClerc 2013; Morss et al. 2008; Lazo et al. 2009)","plainTextFormattedCitation":"(Fundel et al. 2019; LeClerc and Joslyn 2015; Joslyn et al. 2009a,b; Joslyn and LeClerc 2012; Joslyn and Savelli 2010; Joslyn and LeClerc 2013; Morss et al. 2008; Lazo et al. 2009)","previouslyFormattedCitation":"(Fundel et al. 2019; LeClerc and Joslyn 2015; Joslyn et al. 2009a,b; Joslyn and LeClerc 2012; Joslyn and Savelli 2010; Joslyn and LeClerc 2013; Morss et al. 2008; Lazo et al. 2009)"},"properties":{"noteIndex":0},"schema":"https://github.com/citation-style-language/schema/raw/master/csl-citation.json"}</w:instrText>
      </w:r>
      <w:ins w:id="268" w:author="Fatima Maria Pillosu" w:date="2021-02-16T16:20:00Z">
        <w:r w:rsidR="00615381" w:rsidRPr="00DE17C2">
          <w:fldChar w:fldCharType="separate"/>
        </w:r>
      </w:ins>
      <w:r w:rsidR="00B30446" w:rsidRPr="00B30446">
        <w:rPr>
          <w:noProof/>
        </w:rPr>
        <w:t>(Fundel et al. 2019; LeClerc and Joslyn 2015; Joslyn et al. 2009a,b; Joslyn and LeClerc 2012; Joslyn and Savelli 2010; Joslyn and LeClerc 2013; Morss et al. 2008; Lazo et al. 2009)</w:t>
      </w:r>
      <w:ins w:id="269" w:author="Fatima Maria Pillosu" w:date="2021-02-16T16:20:00Z">
        <w:r w:rsidR="00615381" w:rsidRPr="00DE17C2">
          <w:fldChar w:fldCharType="end"/>
        </w:r>
      </w:ins>
      <w:commentRangeEnd w:id="265"/>
      <w:r w:rsidR="001B4107">
        <w:rPr>
          <w:rStyle w:val="CommentReference"/>
        </w:rPr>
        <w:commentReference w:id="265"/>
      </w:r>
      <w:commentRangeEnd w:id="266"/>
      <w:r w:rsidR="00D52582">
        <w:rPr>
          <w:rStyle w:val="CommentReference"/>
        </w:rPr>
        <w:commentReference w:id="266"/>
      </w:r>
      <w:ins w:id="270" w:author="Fatima Maria Pillosu" w:date="2021-02-16T15:34:00Z">
        <w:r w:rsidR="003E1B9D">
          <w:t xml:space="preserve">. On the other hand, </w:t>
        </w:r>
      </w:ins>
      <w:ins w:id="271" w:author="Fatima Maria Pillosu" w:date="2021-02-16T15:44:00Z">
        <w:r w:rsidR="008263D3">
          <w:t>it</w:t>
        </w:r>
      </w:ins>
      <w:ins w:id="272" w:author="Fatima Maria Pillosu" w:date="2021-02-16T15:34:00Z">
        <w:r w:rsidR="003E1B9D">
          <w:t xml:space="preserve"> help</w:t>
        </w:r>
      </w:ins>
      <w:ins w:id="273" w:author="Fatima Maria Pillosu" w:date="2021-02-16T15:44:00Z">
        <w:r w:rsidR="008263D3">
          <w:t>s</w:t>
        </w:r>
      </w:ins>
      <w:ins w:id="274" w:author="Fatima Maria Pillosu" w:date="2021-02-16T15:34:00Z">
        <w:r w:rsidR="003E1B9D">
          <w:t xml:space="preserve"> to identify research targets to satisfy </w:t>
        </w:r>
      </w:ins>
      <w:ins w:id="275" w:author="Fatima Maria Pillosu" w:date="2021-02-16T16:59:00Z">
        <w:r w:rsidR="002804AE">
          <w:t>end-</w:t>
        </w:r>
      </w:ins>
      <w:ins w:id="276" w:author="Fatima Maria Pillosu" w:date="2021-02-16T15:35:00Z">
        <w:r w:rsidR="003E1B9D">
          <w:t>users’</w:t>
        </w:r>
      </w:ins>
      <w:ins w:id="277" w:author="Fatima Maria Pillosu" w:date="2021-02-16T15:34:00Z">
        <w:r w:rsidR="003E1B9D">
          <w:t xml:space="preserve"> </w:t>
        </w:r>
      </w:ins>
      <w:ins w:id="278" w:author="Fatima Maria Pillosu" w:date="2021-02-16T15:35:00Z">
        <w:r w:rsidR="003E1B9D">
          <w:t>needs</w:t>
        </w:r>
      </w:ins>
      <w:ins w:id="279" w:author="Fatima Maria Pillosu" w:date="2021-02-17T09:30:00Z">
        <w:r w:rsidR="00162398">
          <w:t xml:space="preserve"> </w:t>
        </w:r>
      </w:ins>
      <w:commentRangeStart w:id="280"/>
      <w:commentRangeStart w:id="281"/>
      <w:ins w:id="282" w:author="Fatima Maria Pillosu" w:date="2021-02-17T09:36:00Z">
        <w:r w:rsidR="00162398">
          <w:fldChar w:fldCharType="begin" w:fldLock="1"/>
        </w:r>
      </w:ins>
      <w:r w:rsidR="002B4E74">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Society","id":"ITEM-2","issue":"2","issued":{"date-parts":[["2019"]]},"page":"337-354","title":"Meteorologists’ interpretations of storm-scale ensemble-based forecast guidance","type":"article-journal","volume":"11"},"uris":["http://www.mendeley.com/documents/?uuid=d355861a-62c6-3974-b7bb-470a717130d1"]},{"id":"ITEM-3","itemData":{"DOI":"10.1016/j.ijdrr.2018.02.032","author":[{"dropping-particle":"","family":"Losee","given":"Joy E.","non-dropping-particle":"","parse-names":false,"suffix":""},{"dropping-particle":"","family":"Joslyn","given":"Susan","non-dropping-particle":"","parse-names":false,"suffix":""}],"container-title":"International Journal of Disaster Risk Reduction","id":"ITEM-3","issued":{"date-parts":[["2018"]]},"page":"95-104","title":"The need to trust: How features of the forecasted weather influence forecast trust","type":"article-journal","volume":"30"},"uris":["http://www.mendeley.com/documents/?uuid=4ee9c4b7-9318-3a3c-8162-0d604b957f66"]},{"id":"ITEM-4","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Hydrology","id":"ITEM-4","issued":{"date-parts":[["2016"]]},"page":"649-664","title":"How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-5","itemData":{"DOI":"https://doi.org/10.1002/hyp.9419","author":[{"dropping-particle":"","family":"Demeritt","given":"David","non-dropping-particle":"","parse-names":false,"suffix":""},{"dropping-particle":"","family":"Nobert","given":"Sebastien","non-dropping-particle":"","parse-names":false,"suffix":""},{"dropping-particle":"","family":"Cloke","given":"Hannah L","non-dropping-particle":"","parse-names":false,"suffix":""},{"dropping-particle":"","family":"Pappenberger","given":"Florian","non-dropping-particle":"","parse-names":false,"suffix":""}],"container-title":"Hydrological Processes","id":"ITEM-5","issue":"1","issued":{"date-parts":[["2013"]]},"page":"147-157","title":"The European Flood Alert System and the communication, perception, and use of ensemble predictions for operational flood risk management","type":"article-journal","volume":"27"},"uris":["http://www.mendeley.com/documents/?uuid=110bf291-e346-3d5e-8194-74f437e69e25"]},{"id":"ITEM-6","itemData":{"DOI":"10.1080/17538947.2010.510302","author":[{"dropping-particle":"","family":"Roo","given":"Ad","non-dropping-particle":"de","parse-names":false,"suffix":""},{"dropping-particle":"","family":"Thielen","given":"Jutta","non-dropping-particle":"","parse-names":false,"suffix":""},{"dropping-particle":"","family":"Salamon","given":"Peter","non-dropping-particle":"","parse-names":false,"suffix":""},{"dropping-particle":"","family":"Bogner","given":"Konrad","non-dropping-particle":"","parse-names":false,"suffix":""},{"dropping-particle":"","family":"Nobert","given":"Sebastien","non-dropping-particle":"","parse-names":false,"suffix":""},{"dropping-particle":"","family":"Cloke","given":"Hannah","non-dropping-particle":"","parse-names":false,"suffix":""},{"dropping-particle":"","family":"Demeritt","given":"David","non-dropping-particle":"","parse-names":false,"suffix":""},{"dropping-particle":"","family":"Younis","given":"Jalal","non-dropping-particle":"","parse-names":false,"suffix":""},{"dropping-particle":"","family":"Kalas","given":"Milan","non-dropping-particle":"","parse-names":false,"suffix":""},{"dropping-particle":"","family":"Bódis","given":"Katalin","non-dropping-particle":"","parse-names":false,"suffix":""},{"dropping-particle":"","family":"Muraro","given":"Davide","non-dropping-particle":"","parse-names":false,"suffix":""},{"dropping-particle":"","family":"Pappenberger","given":"Florian","non-dropping-particle":"","parse-names":false,"suffix":""}],"container-title":"International Journal of Digital Earth","id":"ITEM-6","issue":"SUPPL. 1","issued":{"date-parts":[["2011"]]},"page":"77-90","title":"Quality control, validation and user feedback of the European Flood Alert System (EFAS)","type":"article-journal","volume":"4"},"uris":["http://www.mendeley.com/documents/?uuid=3b647b54-b7ce-3993-9539-1f37f88b87b4"]},{"id":"ITEM-7","itemData":{"DOI":"https://doi.org/10.1002/met.194","author":[{"dropping-particle":"","family":"Demeritt","given":"David","non-dropping-particle":"","parse-names":false,"suffix":""},{"dropping-particle":"","family":"Nobert","given":"Śebastien","non-dropping-particle":"","parse-names":false,"suffix":""},{"dropping-particle":"","family":"Cloke","given":"Hannah","non-dropping-particle":"","parse-names":false,"suffix":""},{"dropping-particle":"","family":"Pappenberg","given":"Florian","non-dropping-particle":"","parse-names":false,"suffix":""}],"container-title":"Meteorological Applications","id":"ITEM-7","issue":"2","issued":{"date-parts":[["2010"]]},"page":"209-222","title":"Challenges in communicating and using ensembles in operational flood forecasting","type":"article-journal","volume":"17"},"uris":["http://www.mendeley.com/documents/?uuid=9c3cba0e-6245-37fe-9802-902d833d5da6"]},{"id":"ITEM-8","itemData":{"DOI":"10.1002/met.196","author":[{"dropping-particle":"","family":"Morss","given":"Rebecca E.","non-dropping-particle":"","parse-names":false,"suffix":""},{"dropping-particle":"","family":"Lazo","given":"Jeffrey K.","non-dropping-particle":"","parse-names":false,"suffix":""},{"dropping-particle":"","family":"Demuth","given":"Julie L.","non-dropping-particle":"","parse-names":false,"suffix":""}],"container-title":"Meteorological Applications","id":"ITEM-8","issue":"2","issued":{"date-parts":[["2010"]]},"page":"149-162","title":"Examining the use of weather forecasts in decision scenarios: Results from a us survey with implications for uncertainty communication","type":"article-journal","volume":"17"},"uris":["http://www.mendeley.com/documents/?uuid=6df9e035-8b2e-3fde-86c6-efd4d34d09a0"]},{"id":"ITEM-9","itemData":{"</w:instrText>
      </w:r>
      <w:r w:rsidR="002B4E74" w:rsidRPr="001B4107">
        <w:rPr>
          <w:lang w:val="fr-FR"/>
          <w:rPrChange w:id="283" w:author="Christel Prudhomme" w:date="2021-02-18T16:52:00Z">
            <w:rPr/>
          </w:rPrChange>
        </w:rPr>
        <w:instrText>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Forecasting","id":"ITEM-9","issue":"6","issued":{"date-parts":[["2008"]]},"page":"1069-1084","title":"Operational forecaster uncertainty needs and future roles","type":"article-journal","volume":"23"},"uris":["http://www.mendeley.com/documents/?uuid=d7a09696-bbc1-347e-b442-b80fecb56d15"]}],"mendeley":{"formattedCitation":"(Demuth et al. 2020; Wilson et al. 2019; Losee and Joslyn 2018; Morss et al. 2016; Demeritt et al. 2013; de Roo et al. 2011; Demeritt et al. 2010; Morss et al. 2010; Novak et al. 2008)","plainTextFormattedCitation":"(Demuth et al. 2020; Wilson et al. 2019; Losee and Joslyn 2018; Morss et al. 2016; Demeritt et al. 2013; de Roo et al. 2011; Demeritt et al. 2010; Morss et al. 2010; Novak et al. 2008)","previouslyFormattedCitation":"(Demuth et al. 2020; Wilson et al. 2019; Losee and Joslyn 2018; Morss et al. 2016; Demeritt et al. 2013; de Roo et al. 2011; Demeritt et al. 2010; Morss et al. 2010; Novak et al. 2008)"},"properties":{"noteIndex":0},"schema":"https://github.com/citation-style-language/schema/raw/master/csl-citation.json"}</w:instrText>
      </w:r>
      <w:r w:rsidR="00162398">
        <w:fldChar w:fldCharType="separate"/>
      </w:r>
      <w:r w:rsidR="00162398" w:rsidRPr="001B4107">
        <w:rPr>
          <w:noProof/>
          <w:lang w:val="fr-FR"/>
          <w:rPrChange w:id="284" w:author="Christel Prudhomme" w:date="2021-02-18T16:52:00Z">
            <w:rPr>
              <w:noProof/>
            </w:rPr>
          </w:rPrChange>
        </w:rPr>
        <w:t>(Demuth et al. 2020; Wilson et al. 2019; Losee and Joslyn 2018; Morss et al. 2016; Demeritt et al. 2013; de Roo et al. 2011; Demeritt et al. 2010; Morss et al. 2010; Novak et al. 2008)</w:t>
      </w:r>
      <w:ins w:id="285" w:author="Fatima Maria Pillosu" w:date="2021-02-17T09:36:00Z">
        <w:r w:rsidR="00162398">
          <w:fldChar w:fldCharType="end"/>
        </w:r>
      </w:ins>
      <w:commentRangeEnd w:id="280"/>
      <w:r w:rsidR="003D0CC1">
        <w:rPr>
          <w:rStyle w:val="CommentReference"/>
        </w:rPr>
        <w:commentReference w:id="280"/>
      </w:r>
      <w:commentRangeEnd w:id="281"/>
      <w:r w:rsidR="00795A49">
        <w:rPr>
          <w:rStyle w:val="CommentReference"/>
        </w:rPr>
        <w:commentReference w:id="281"/>
      </w:r>
      <w:ins w:id="286" w:author="Fatima Maria Pillosu" w:date="2021-02-17T09:36:00Z">
        <w:r w:rsidR="008854B3" w:rsidRPr="001B4107">
          <w:rPr>
            <w:lang w:val="fr-FR"/>
            <w:rPrChange w:id="287" w:author="Christel Prudhomme" w:date="2021-02-18T16:52:00Z">
              <w:rPr/>
            </w:rPrChange>
          </w:rPr>
          <w:t xml:space="preserve">. </w:t>
        </w:r>
      </w:ins>
    </w:p>
    <w:p w14:paraId="7987C3CD" w14:textId="4D898C28" w:rsidR="002A0F08" w:rsidDel="00F90BD9" w:rsidRDefault="00BC256D">
      <w:pPr>
        <w:rPr>
          <w:del w:id="288" w:author="Fatima Maria Pillosu" w:date="2021-02-15T20:38:00Z"/>
        </w:rPr>
      </w:pPr>
      <w:ins w:id="289" w:author="Fatima Maria Pillosu" w:date="2021-02-16T16:36:00Z">
        <w:r>
          <w:lastRenderedPageBreak/>
          <w:t xml:space="preserve">In </w:t>
        </w:r>
      </w:ins>
      <w:ins w:id="290" w:author="Fatima Maria Pillosu" w:date="2021-02-17T09:37:00Z">
        <w:r w:rsidR="008854B3">
          <w:t xml:space="preserve">the </w:t>
        </w:r>
      </w:ins>
      <w:ins w:id="291" w:author="Fatima Maria Pillosu" w:date="2021-02-16T16:41:00Z">
        <w:r w:rsidR="007C7C54">
          <w:t>above</w:t>
        </w:r>
      </w:ins>
      <w:ins w:id="292" w:author="Fatima Maria Pillosu" w:date="2021-02-16T16:36:00Z">
        <w:r>
          <w:t xml:space="preserve"> examples, forecast training appear</w:t>
        </w:r>
      </w:ins>
      <w:ins w:id="293" w:author="Fatima Maria Pillosu" w:date="2021-02-16T16:37:00Z">
        <w:r>
          <w:t>s</w:t>
        </w:r>
      </w:ins>
      <w:ins w:id="294" w:author="Fatima Maria Pillosu" w:date="2021-02-16T16:36:00Z">
        <w:r>
          <w:t xml:space="preserve"> to be a fundamental </w:t>
        </w:r>
      </w:ins>
      <w:ins w:id="295" w:author="Fatima Maria Pillosu" w:date="2021-02-16T16:37:00Z">
        <w:r>
          <w:t>tool</w:t>
        </w:r>
      </w:ins>
      <w:ins w:id="296" w:author="Fatima Maria Pillosu" w:date="2021-02-16T16:36:00Z">
        <w:r>
          <w:t xml:space="preserve"> to inform the two-way communication system between developers and end-users</w:t>
        </w:r>
      </w:ins>
      <w:ins w:id="297" w:author="Fatima Maria Pillosu" w:date="2021-02-16T16:37:00Z">
        <w:r>
          <w:t>.</w:t>
        </w:r>
      </w:ins>
      <w:ins w:id="298" w:author="Fatima Maria Pillosu" w:date="2021-02-16T16:41:00Z">
        <w:r w:rsidR="007C7C54">
          <w:t xml:space="preserve"> </w:t>
        </w:r>
      </w:ins>
      <w:ins w:id="299" w:author="Fatima Pillosu" w:date="2021-03-17T15:06:00Z">
        <w:r w:rsidR="0082696B">
          <w:t>E</w:t>
        </w:r>
      </w:ins>
      <w:ins w:id="300" w:author="Fatima Maria Pillosu" w:date="2021-02-16T16:41:00Z">
        <w:del w:id="301" w:author="Fatima Pillosu" w:date="2021-03-17T15:06:00Z">
          <w:r w:rsidR="007C7C54" w:rsidDel="0082696B">
            <w:delText xml:space="preserve">However, </w:delText>
          </w:r>
        </w:del>
      </w:ins>
      <w:ins w:id="302" w:author="Fatima Maria Pillosu" w:date="2021-02-16T16:42:00Z">
        <w:del w:id="303" w:author="Fatima Pillosu" w:date="2021-03-17T15:06:00Z">
          <w:r w:rsidR="00495842" w:rsidDel="0082696B">
            <w:delText>e</w:delText>
          </w:r>
        </w:del>
        <w:r w:rsidR="00495842">
          <w:t>nd-users tend</w:t>
        </w:r>
      </w:ins>
      <w:ins w:id="304" w:author="Fatima Pillosu" w:date="2021-03-17T15:06:00Z">
        <w:r w:rsidR="001B7B25">
          <w:t>,</w:t>
        </w:r>
        <w:r w:rsidR="0082696B">
          <w:t xml:space="preserve"> however</w:t>
        </w:r>
        <w:r w:rsidR="001B7B25">
          <w:t>,</w:t>
        </w:r>
      </w:ins>
      <w:ins w:id="305" w:author="Fatima Maria Pillosu" w:date="2021-02-16T16:42:00Z">
        <w:r w:rsidR="00495842">
          <w:t xml:space="preserve"> to highlight a seri</w:t>
        </w:r>
      </w:ins>
      <w:ins w:id="306" w:author="Fatima Maria Pillosu" w:date="2021-02-16T17:00:00Z">
        <w:r w:rsidR="00051990">
          <w:t>e</w:t>
        </w:r>
      </w:ins>
      <w:ins w:id="307" w:author="Fatima Maria Pillosu" w:date="2021-02-16T16:42:00Z">
        <w:r w:rsidR="00495842">
          <w:t>s of issues about training content</w:t>
        </w:r>
      </w:ins>
      <w:ins w:id="308" w:author="Fatima Maria Pillosu" w:date="2021-02-16T16:43:00Z">
        <w:r w:rsidR="00495842">
          <w:t xml:space="preserve"> and </w:t>
        </w:r>
      </w:ins>
      <w:ins w:id="309" w:author="Fatima Maria Pillosu" w:date="2021-02-16T22:48:00Z">
        <w:r w:rsidR="00904659">
          <w:t>its</w:t>
        </w:r>
      </w:ins>
      <w:ins w:id="310" w:author="Fatima Maria Pillosu" w:date="2021-02-16T16:43:00Z">
        <w:r w:rsidR="00495842">
          <w:t xml:space="preserve"> deliver</w:t>
        </w:r>
      </w:ins>
      <w:ins w:id="311" w:author="Fatima Maria Pillosu" w:date="2021-02-16T22:48:00Z">
        <w:r w:rsidR="00904659">
          <w:t>y</w:t>
        </w:r>
      </w:ins>
      <w:ins w:id="312" w:author="Fatima Pillosu" w:date="2021-03-17T11:58:00Z">
        <w:r w:rsidR="00E620B2">
          <w:t xml:space="preserve">. A series of studies </w:t>
        </w:r>
      </w:ins>
      <w:ins w:id="313" w:author="Fatima Maria Pillosu" w:date="2021-02-16T16:43:00Z">
        <w:r w:rsidR="00495842">
          <w:t xml:space="preserve"> </w:t>
        </w:r>
      </w:ins>
      <w:ins w:id="314" w:author="Fatima Maria Pillosu" w:date="2021-02-16T16:36:00Z">
        <w:r>
          <w:fldChar w:fldCharType="begin" w:fldLock="1"/>
        </w:r>
      </w:ins>
      <w:r w:rsidR="00950FFF">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10.1111/j.1753-318X.2009.01056.x","ISSN":"1753318X","author":[{"dropping-particle":"","family":"Nobert","given":"S","non-dropping-particle":"","parse-names":false,"suffix":""},{"dropping-particle":"","family":"Demeritt","given":"D","non-dropping-particle":"","parse-names":false,"suffix":""},{"dropping-particle":"","family":"Cloke","given":"H","non-dropping-particle":"","parse-names":false,"suffix":""}],"container-title":"Journal of Flood Risk Management","id":"ITEM-3","issue":"1","issued":{"date-parts":[["2010"]]},"page":"72-79","title":"Informing operational flood management with ensemble predictions: Lessons from Sweden","type":"article-journal","volume":"3"},"uris":["http://www.mendeley.com/documents/?uuid=c6afa894-2f23-32d8-849f-1dace1f20173"]},{"id":"ITEM-4","itemData":{"DOI":"10.1175/2008WAF2222142.1","author":[{"dropping-particle":"","family":"Novak","given":"David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Forecasting","id":"ITEM-4","issue":"6","issued":{"date-parts":[["2008"]]},"page":"1069-1084","title":"Operational forecaster uncertainty needs and future roles","type":"article-journal","volume":"23"},"uris":["http://www.mendeley.com/documents/?uuid=d7a09696-bbc1-347e-b442-b80fecb56d15"]}],"mendeley":{"formattedCitation":"(Demuth et al. 2020; Evans et al. 2014; Nobert et al. 2010; Novak et al. 2008)","plainTextFormattedCitation":"(Demuth et al. 2020; Evans et al. 2014; Nobert et al. 2010; Novak et al. 2008)","previouslyFormattedCitation":"(Demuth et al. 2020; Evans et al. 2014; Nobert et al. 2010; Novak et al. 2008)"},"properties":{"noteIndex":0},"schema":"https://github.com/citation-style-language/schema/raw/master/csl-citation.json"}</w:instrText>
      </w:r>
      <w:ins w:id="315" w:author="Fatima Maria Pillosu" w:date="2021-02-16T16:36:00Z">
        <w:r>
          <w:fldChar w:fldCharType="separate"/>
        </w:r>
      </w:ins>
      <w:r w:rsidR="00103EEF" w:rsidRPr="00103EEF">
        <w:rPr>
          <w:noProof/>
        </w:rPr>
        <w:t>(Demuth et al. 2020; Evans et al. 2014; Nobert et al. 2010; Novak et al. 2008)</w:t>
      </w:r>
      <w:ins w:id="316" w:author="Fatima Maria Pillosu" w:date="2021-02-16T16:36:00Z">
        <w:r>
          <w:fldChar w:fldCharType="end"/>
        </w:r>
      </w:ins>
      <w:ins w:id="317" w:author="Fatima Pillosu" w:date="2021-03-17T11:59:00Z">
        <w:r w:rsidR="00E620B2">
          <w:t xml:space="preserve"> </w:t>
        </w:r>
      </w:ins>
      <w:ins w:id="318" w:author="Fatima Pillosu" w:date="2021-03-17T15:07:00Z">
        <w:r w:rsidR="001B7B25">
          <w:t xml:space="preserve">confirm what in the authors’ experience are the main issues with </w:t>
        </w:r>
      </w:ins>
      <w:ins w:id="319" w:author="Fatima Pillosu" w:date="2021-03-17T15:08:00Z">
        <w:r w:rsidR="00A8424A">
          <w:t>forecast training</w:t>
        </w:r>
        <w:r w:rsidR="00B057F8">
          <w:t xml:space="preserve">. </w:t>
        </w:r>
      </w:ins>
      <w:ins w:id="320" w:author="Fatima Maria Pillosu" w:date="2021-02-16T16:19:00Z">
        <w:del w:id="321" w:author="Fatima Pillosu" w:date="2021-03-17T11:58:00Z">
          <w:r w:rsidR="00615381" w:rsidDel="00E620B2">
            <w:delText>.</w:delText>
          </w:r>
        </w:del>
        <w:del w:id="322" w:author="Fatima Pillosu" w:date="2021-03-17T15:08:00Z">
          <w:r w:rsidR="00615381" w:rsidDel="00B057F8">
            <w:delText xml:space="preserve"> </w:delText>
          </w:r>
        </w:del>
      </w:ins>
      <w:ins w:id="323" w:author="Fatima Pillosu" w:date="2021-02-15T14:13:00Z">
        <w:del w:id="324" w:author="Fatima Maria Pillosu" w:date="2021-02-15T20:47:00Z">
          <w:r w:rsidR="00EE2BEB" w:rsidRPr="00E22E8C" w:rsidDel="00281334">
            <w:delText>Within this framework,</w:delText>
          </w:r>
        </w:del>
        <w:del w:id="325" w:author="Fatima Maria Pillosu" w:date="2021-02-15T20:42:00Z">
          <w:r w:rsidR="00EE2BEB" w:rsidRPr="009767BE" w:rsidDel="00281334">
            <w:delText xml:space="preserve"> </w:delText>
          </w:r>
        </w:del>
      </w:ins>
      <w:ins w:id="326" w:author="Fatima Pillosu" w:date="2021-02-15T14:26:00Z">
        <w:del w:id="327" w:author="Fatima Maria Pillosu" w:date="2021-02-15T20:42:00Z">
          <w:r w:rsidR="00AD0988" w:rsidRPr="001B4107" w:rsidDel="00281334">
            <w:fldChar w:fldCharType="begin" w:fldLock="1"/>
          </w:r>
        </w:del>
      </w:ins>
      <w:del w:id="328" w:author="Fatima Maria Pillosu" w:date="2021-02-15T20:42:00Z">
        <w:r w:rsidR="00880F24" w:rsidRPr="00016DA0" w:rsidDel="00281334">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2017)","manualFormatting":"WMO (2017)","plainTextFormattedCitation":"(WMO 2017)","previouslyFormattedCitation":"(WMO 2017)"},"properties":{"noteIndex":0},"schema":"https://github.com/citation-style-language/schema/raw/master/csl-citation.json"}</w:delInstrText>
        </w:r>
      </w:del>
      <w:ins w:id="329" w:author="Fatima Pillosu" w:date="2021-02-15T14:26:00Z">
        <w:del w:id="330" w:author="Fatima Maria Pillosu" w:date="2021-02-15T20:42:00Z">
          <w:r w:rsidR="00AD0988" w:rsidRPr="001B4107" w:rsidDel="00281334">
            <w:fldChar w:fldCharType="separate"/>
          </w:r>
          <w:r w:rsidR="00AD0988" w:rsidRPr="009767BE" w:rsidDel="00281334">
            <w:rPr>
              <w:noProof/>
            </w:rPr>
            <w:delText>WMO (2017)</w:delText>
          </w:r>
          <w:r w:rsidR="00AD0988" w:rsidRPr="001B4107" w:rsidDel="00281334">
            <w:fldChar w:fldCharType="end"/>
          </w:r>
        </w:del>
      </w:ins>
      <w:ins w:id="331" w:author="Fatima Pillosu" w:date="2021-02-15T14:13:00Z">
        <w:del w:id="332" w:author="Fatima Maria Pillosu" w:date="2021-02-15T20:42:00Z">
          <w:r w:rsidR="00EE2BEB" w:rsidRPr="009767BE" w:rsidDel="00281334">
            <w:delText xml:space="preserve"> </w:delText>
          </w:r>
        </w:del>
      </w:ins>
      <w:ins w:id="333" w:author="Fatima Pillosu" w:date="2021-02-15T14:26:00Z">
        <w:del w:id="334" w:author="Fatima Maria Pillosu" w:date="2021-02-15T20:47:00Z">
          <w:r w:rsidR="004062E0" w:rsidRPr="009767BE" w:rsidDel="00281334">
            <w:delText xml:space="preserve">launched </w:delText>
          </w:r>
        </w:del>
      </w:ins>
      <w:ins w:id="335" w:author="Fatima Pillosu" w:date="2021-02-15T14:39:00Z">
        <w:del w:id="336" w:author="Fatima Maria Pillosu" w:date="2021-02-15T20:42:00Z">
          <w:r w:rsidR="009019EB" w:rsidRPr="009767BE" w:rsidDel="00281334">
            <w:delText>the</w:delText>
          </w:r>
        </w:del>
        <w:del w:id="337" w:author="Fatima Maria Pillosu" w:date="2021-02-15T20:47:00Z">
          <w:r w:rsidR="00375129" w:rsidRPr="009767BE" w:rsidDel="00281334">
            <w:delText xml:space="preserve"> </w:delText>
          </w:r>
        </w:del>
      </w:ins>
      <w:ins w:id="338" w:author="Fatima Pillosu" w:date="2021-02-15T14:40:00Z">
        <w:del w:id="339" w:author="Fatima Maria Pillosu" w:date="2021-02-15T20:47:00Z">
          <w:r w:rsidR="00DA1028" w:rsidRPr="009767BE" w:rsidDel="00281334">
            <w:delText xml:space="preserve">10-year </w:delText>
          </w:r>
        </w:del>
      </w:ins>
      <w:ins w:id="340" w:author="Fatima Pillosu" w:date="2021-02-15T14:13:00Z">
        <w:del w:id="341" w:author="Fatima Maria Pillosu" w:date="2021-02-15T20:47:00Z">
          <w:r w:rsidR="00EE2BEB" w:rsidRPr="009767BE" w:rsidDel="00281334">
            <w:delText>High-Impact Weather Project</w:delText>
          </w:r>
        </w:del>
        <w:del w:id="342" w:author="Fatima Maria Pillosu" w:date="2021-02-15T20:42:00Z">
          <w:r w:rsidR="00EE2BEB" w:rsidRPr="009767BE" w:rsidDel="00281334">
            <w:delText xml:space="preserve"> (HIW</w:delText>
          </w:r>
        </w:del>
        <w:del w:id="343" w:author="Fatima Maria Pillosu" w:date="2021-02-15T20:41:00Z">
          <w:r w:rsidR="00EE2BEB" w:rsidRPr="009767BE" w:rsidDel="00281334">
            <w:delText>eather)</w:delText>
          </w:r>
        </w:del>
      </w:ins>
      <w:ins w:id="344" w:author="Fatima Pillosu" w:date="2021-02-15T14:39:00Z">
        <w:del w:id="345" w:author="Fatima Maria Pillosu" w:date="2021-02-15T20:47:00Z">
          <w:r w:rsidR="009019EB" w:rsidRPr="009767BE" w:rsidDel="00281334">
            <w:delText xml:space="preserve"> </w:delText>
          </w:r>
        </w:del>
      </w:ins>
      <w:ins w:id="346" w:author="Fatima Pillosu" w:date="2021-02-15T14:13:00Z">
        <w:del w:id="347" w:author="Fatima Maria Pillosu" w:date="2021-02-15T20:47:00Z">
          <w:r w:rsidR="00EE2BEB" w:rsidRPr="009767BE" w:rsidDel="00281334">
            <w:delText>aim</w:delText>
          </w:r>
        </w:del>
      </w:ins>
      <w:ins w:id="348" w:author="Fatima Pillosu" w:date="2021-02-15T14:39:00Z">
        <w:del w:id="349" w:author="Fatima Maria Pillosu" w:date="2021-02-15T20:47:00Z">
          <w:r w:rsidR="009019EB" w:rsidRPr="009767BE" w:rsidDel="00281334">
            <w:delText>ed</w:delText>
          </w:r>
        </w:del>
      </w:ins>
      <w:ins w:id="350" w:author="Fatima Pillosu" w:date="2021-02-15T14:13:00Z">
        <w:del w:id="351" w:author="Fatima Maria Pillosu" w:date="2021-02-15T20:47:00Z">
          <w:r w:rsidR="00EE2BEB" w:rsidRPr="009767BE" w:rsidDel="00281334">
            <w:delText xml:space="preserve"> at </w:delText>
          </w:r>
        </w:del>
      </w:ins>
      <w:ins w:id="352" w:author="Fatima Pillosu" w:date="2021-02-15T14:15:00Z">
        <w:del w:id="353" w:author="Fatima Maria Pillosu" w:date="2021-02-15T20:47:00Z">
          <w:r w:rsidR="00AB1538" w:rsidRPr="009767BE" w:rsidDel="00281334">
            <w:delText>optimizing</w:delText>
          </w:r>
        </w:del>
      </w:ins>
      <w:ins w:id="354" w:author="Fatima Pillosu" w:date="2021-02-15T14:13:00Z">
        <w:del w:id="355" w:author="Fatima Maria Pillosu" w:date="2021-02-15T20:47:00Z">
          <w:r w:rsidR="00EE2BEB" w:rsidRPr="009767BE" w:rsidDel="00281334">
            <w:delText xml:space="preserve"> early warning systems</w:delText>
          </w:r>
        </w:del>
      </w:ins>
      <w:ins w:id="356" w:author="Fatima Pillosu" w:date="2021-02-15T14:14:00Z">
        <w:del w:id="357" w:author="Fatima Maria Pillosu" w:date="2021-02-15T20:47:00Z">
          <w:r w:rsidR="00E07155" w:rsidRPr="009767BE" w:rsidDel="00281334">
            <w:delText xml:space="preserve"> </w:delText>
          </w:r>
        </w:del>
      </w:ins>
      <w:ins w:id="358" w:author="Fatima Pillosu" w:date="2021-02-15T14:28:00Z">
        <w:del w:id="359" w:author="Fatima Maria Pillosu" w:date="2021-02-15T20:47:00Z">
          <w:r w:rsidR="004A2343" w:rsidRPr="009767BE" w:rsidDel="00281334">
            <w:delText xml:space="preserve">through </w:delText>
          </w:r>
        </w:del>
      </w:ins>
      <w:ins w:id="360" w:author="Fatima Pillosu" w:date="2021-02-15T14:29:00Z">
        <w:del w:id="361" w:author="Fatima Maria Pillosu" w:date="2021-02-15T20:47:00Z">
          <w:r w:rsidR="00952845" w:rsidRPr="009767BE" w:rsidDel="00281334">
            <w:delText xml:space="preserve">the adoption of </w:delText>
          </w:r>
        </w:del>
      </w:ins>
      <w:ins w:id="362" w:author="Fatima Pillosu" w:date="2021-02-15T14:49:00Z">
        <w:del w:id="363" w:author="Fatima Maria Pillosu" w:date="2021-02-15T20:47:00Z">
          <w:r w:rsidR="003003B4" w:rsidRPr="009767BE" w:rsidDel="00281334">
            <w:delText>a</w:delText>
          </w:r>
        </w:del>
      </w:ins>
      <w:ins w:id="364" w:author="Fatima Pillosu" w:date="2021-02-15T14:25:00Z">
        <w:del w:id="365" w:author="Fatima Maria Pillosu" w:date="2021-02-15T20:47:00Z">
          <w:r w:rsidR="00AD0988" w:rsidRPr="009767BE" w:rsidDel="00281334">
            <w:delText xml:space="preserve"> “value chain” </w:delText>
          </w:r>
        </w:del>
      </w:ins>
      <w:ins w:id="366" w:author="Fatima Pillosu" w:date="2021-02-15T14:33:00Z">
        <w:del w:id="367" w:author="Fatima Maria Pillosu" w:date="2021-02-15T20:47:00Z">
          <w:r w:rsidR="00245590" w:rsidRPr="009767BE" w:rsidDel="00281334">
            <w:delText>approach</w:delText>
          </w:r>
        </w:del>
      </w:ins>
      <w:ins w:id="368" w:author="Fatima Pillosu" w:date="2021-02-15T14:46:00Z">
        <w:del w:id="369" w:author="Fatima Maria Pillosu" w:date="2021-02-15T20:47:00Z">
          <w:r w:rsidR="0072032E" w:rsidRPr="009767BE" w:rsidDel="00281334">
            <w:delText>, which</w:delText>
          </w:r>
        </w:del>
      </w:ins>
      <w:ins w:id="370" w:author="Fatima Pillosu" w:date="2021-02-15T14:26:00Z">
        <w:del w:id="371" w:author="Fatima Maria Pillosu" w:date="2021-02-15T20:47:00Z">
          <w:r w:rsidR="00AD0988" w:rsidRPr="009767BE" w:rsidDel="00281334">
            <w:delText xml:space="preserve"> connect</w:delText>
          </w:r>
        </w:del>
      </w:ins>
      <w:ins w:id="372" w:author="Fatima Pillosu" w:date="2021-02-15T14:27:00Z">
        <w:del w:id="373" w:author="Fatima Maria Pillosu" w:date="2021-02-15T20:47:00Z">
          <w:r w:rsidR="00C14222" w:rsidRPr="009767BE" w:rsidDel="00281334">
            <w:delText>s</w:delText>
          </w:r>
        </w:del>
      </w:ins>
      <w:ins w:id="374" w:author="Fatima Pillosu" w:date="2021-02-15T14:26:00Z">
        <w:del w:id="375" w:author="Fatima Maria Pillosu" w:date="2021-02-15T20:47:00Z">
          <w:r w:rsidR="00AD0988" w:rsidRPr="009767BE" w:rsidDel="00281334">
            <w:delText xml:space="preserve"> forecast production and delivery systems </w:delText>
          </w:r>
        </w:del>
      </w:ins>
      <w:ins w:id="376" w:author="Fatima Pillosu" w:date="2021-02-15T14:31:00Z">
        <w:del w:id="377" w:author="Fatima Maria Pillosu" w:date="2021-02-15T20:47:00Z">
          <w:r w:rsidR="000142AA" w:rsidRPr="009767BE" w:rsidDel="00281334">
            <w:delText>to</w:delText>
          </w:r>
        </w:del>
      </w:ins>
      <w:ins w:id="378" w:author="Fatima Pillosu" w:date="2021-02-15T14:26:00Z">
        <w:del w:id="379" w:author="Fatima Maria Pillosu" w:date="2021-02-15T20:47:00Z">
          <w:r w:rsidR="00AD0988" w:rsidRPr="009767BE" w:rsidDel="00281334">
            <w:delText xml:space="preserve"> decision-making processes</w:delText>
          </w:r>
        </w:del>
      </w:ins>
      <w:ins w:id="380" w:author="Fatima Pillosu" w:date="2021-02-15T14:46:00Z">
        <w:del w:id="381" w:author="Fatima Maria Pillosu" w:date="2021-02-15T20:47:00Z">
          <w:r w:rsidR="00302FB0" w:rsidRPr="009767BE" w:rsidDel="00281334">
            <w:delText xml:space="preserve"> </w:delText>
          </w:r>
          <w:r w:rsidR="00302FB0" w:rsidRPr="001B4107" w:rsidDel="00281334">
            <w:fldChar w:fldCharType="begin" w:fldLock="1"/>
          </w:r>
          <w:r w:rsidR="00302FB0" w:rsidRPr="009767BE" w:rsidDel="00281334">
            <w:del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delInstrText>
          </w:r>
          <w:r w:rsidR="00302FB0" w:rsidRPr="001B4107" w:rsidDel="00281334">
            <w:fldChar w:fldCharType="separate"/>
          </w:r>
          <w:r w:rsidR="00302FB0" w:rsidRPr="009767BE" w:rsidDel="00281334">
            <w:rPr>
              <w:noProof/>
            </w:rPr>
            <w:delText>(Golding et al. 2019)</w:delText>
          </w:r>
          <w:r w:rsidR="00302FB0" w:rsidRPr="001B4107" w:rsidDel="00281334">
            <w:fldChar w:fldCharType="end"/>
          </w:r>
          <w:r w:rsidR="00302FB0" w:rsidRPr="009767BE" w:rsidDel="00281334">
            <w:delText xml:space="preserve">. </w:delText>
          </w:r>
        </w:del>
      </w:ins>
      <w:ins w:id="382" w:author="Fatima Pillosu" w:date="2021-02-15T14:47:00Z">
        <w:del w:id="383" w:author="Fatima Maria Pillosu" w:date="2021-02-15T21:29:00Z">
          <w:r w:rsidR="0000765B" w:rsidRPr="009767BE" w:rsidDel="000D4935">
            <w:delText>Such connection is realized</w:delText>
          </w:r>
        </w:del>
      </w:ins>
      <w:ins w:id="384" w:author="Fatima Pillosu" w:date="2021-02-15T14:31:00Z">
        <w:del w:id="385" w:author="Fatima Maria Pillosu" w:date="2021-02-15T21:29:00Z">
          <w:r w:rsidR="00B01D64" w:rsidRPr="009767BE" w:rsidDel="000D4935">
            <w:delText xml:space="preserve"> by </w:delText>
          </w:r>
        </w:del>
      </w:ins>
      <w:ins w:id="386" w:author="Fatima Pillosu" w:date="2021-02-15T14:47:00Z">
        <w:del w:id="387" w:author="Fatima Maria Pillosu" w:date="2021-02-15T21:29:00Z">
          <w:r w:rsidR="0000765B" w:rsidRPr="009767BE" w:rsidDel="000D4935">
            <w:delText xml:space="preserve">the </w:delText>
          </w:r>
        </w:del>
      </w:ins>
      <w:ins w:id="388" w:author="Fatima Pillosu" w:date="2021-02-15T14:32:00Z">
        <w:del w:id="389" w:author="Fatima Maria Pillosu" w:date="2021-02-15T21:29:00Z">
          <w:r w:rsidR="00386434" w:rsidRPr="009767BE" w:rsidDel="000D4935">
            <w:delText>embrac</w:delText>
          </w:r>
        </w:del>
      </w:ins>
      <w:ins w:id="390" w:author="Fatima Pillosu" w:date="2021-02-15T14:47:00Z">
        <w:del w:id="391" w:author="Fatima Maria Pillosu" w:date="2021-02-15T21:29:00Z">
          <w:r w:rsidR="0000765B" w:rsidRPr="009767BE" w:rsidDel="000D4935">
            <w:delText>ement</w:delText>
          </w:r>
          <w:r w:rsidR="00051C6D" w:rsidRPr="009767BE" w:rsidDel="000D4935">
            <w:delText xml:space="preserve"> of</w:delText>
          </w:r>
        </w:del>
      </w:ins>
      <w:ins w:id="392" w:author="Fatima Pillosu" w:date="2021-02-15T14:32:00Z">
        <w:del w:id="393" w:author="Fatima Maria Pillosu" w:date="2021-02-15T21:29:00Z">
          <w:r w:rsidR="00386434" w:rsidRPr="009767BE" w:rsidDel="000D4935">
            <w:delText xml:space="preserve"> </w:delText>
          </w:r>
        </w:del>
      </w:ins>
      <w:ins w:id="394" w:author="Fatima Pillosu" w:date="2021-02-15T14:33:00Z">
        <w:del w:id="395" w:author="Fatima Maria Pillosu" w:date="2021-02-15T21:29:00Z">
          <w:r w:rsidR="00EA732A" w:rsidRPr="009767BE" w:rsidDel="000D4935">
            <w:delText>a</w:delText>
          </w:r>
        </w:del>
      </w:ins>
      <w:ins w:id="396" w:author="Fatima Pillosu" w:date="2021-02-15T14:32:00Z">
        <w:del w:id="397" w:author="Fatima Maria Pillosu" w:date="2021-02-15T21:29:00Z">
          <w:r w:rsidR="00386434" w:rsidRPr="009767BE" w:rsidDel="000D4935">
            <w:delText xml:space="preserve"> “user-oriented” </w:delText>
          </w:r>
        </w:del>
      </w:ins>
      <w:ins w:id="398" w:author="Fatima Pillosu" w:date="2021-02-15T15:05:00Z">
        <w:del w:id="399" w:author="Fatima Maria Pillosu" w:date="2021-02-15T21:29:00Z">
          <w:r w:rsidR="00B73C61" w:rsidRPr="009767BE" w:rsidDel="000D4935">
            <w:delText>approach</w:delText>
          </w:r>
        </w:del>
      </w:ins>
      <w:ins w:id="400" w:author="Fatima Pillosu" w:date="2021-02-15T14:40:00Z">
        <w:del w:id="401" w:author="Fatima Maria Pillosu" w:date="2021-02-15T21:29:00Z">
          <w:r w:rsidR="008A1A4D" w:rsidRPr="009767BE" w:rsidDel="000D4935">
            <w:delText xml:space="preserve">, </w:delText>
          </w:r>
        </w:del>
      </w:ins>
      <w:ins w:id="402" w:author="Fatima Pillosu" w:date="2021-02-15T14:55:00Z">
        <w:del w:id="403" w:author="Fatima Maria Pillosu" w:date="2021-02-15T21:29:00Z">
          <w:r w:rsidR="00407B72" w:rsidRPr="009767BE" w:rsidDel="000D4935">
            <w:delText xml:space="preserve">which </w:delText>
          </w:r>
        </w:del>
      </w:ins>
      <w:ins w:id="404" w:author="Fatima Pillosu" w:date="2021-02-15T14:57:00Z">
        <w:del w:id="405" w:author="Fatima Maria Pillosu" w:date="2021-02-15T21:29:00Z">
          <w:r w:rsidR="005B0A32" w:rsidRPr="009767BE" w:rsidDel="000D4935">
            <w:delText>asserts</w:delText>
          </w:r>
        </w:del>
      </w:ins>
      <w:ins w:id="406" w:author="Fatima Pillosu" w:date="2021-02-15T14:55:00Z">
        <w:del w:id="407" w:author="Fatima Maria Pillosu" w:date="2021-02-15T21:29:00Z">
          <w:r w:rsidR="00307C6F" w:rsidRPr="009767BE" w:rsidDel="000D4935">
            <w:delText xml:space="preserve"> </w:delText>
          </w:r>
        </w:del>
        <w:del w:id="408" w:author="Fatima Maria Pillosu" w:date="2021-02-15T21:28:00Z">
          <w:r w:rsidR="00307C6F" w:rsidRPr="009767BE" w:rsidDel="00924305">
            <w:delText xml:space="preserve">that </w:delText>
          </w:r>
        </w:del>
      </w:ins>
      <w:ins w:id="409" w:author="Fatima Pillosu" w:date="2021-02-15T14:57:00Z">
        <w:del w:id="410" w:author="Fatima Maria Pillosu" w:date="2021-02-15T21:28:00Z">
          <w:r w:rsidR="00453912" w:rsidRPr="009767BE" w:rsidDel="00924305">
            <w:delText>im</w:delText>
          </w:r>
          <w:r w:rsidR="009908A1" w:rsidRPr="009767BE" w:rsidDel="00924305">
            <w:delText>provements in</w:delText>
          </w:r>
        </w:del>
      </w:ins>
      <w:ins w:id="411" w:author="Fatima Pillosu" w:date="2021-02-15T14:45:00Z">
        <w:del w:id="412" w:author="Fatima Maria Pillosu" w:date="2021-02-15T21:28:00Z">
          <w:r w:rsidR="00F20EFF" w:rsidRPr="009767BE" w:rsidDel="00924305">
            <w:delText xml:space="preserve"> </w:delText>
          </w:r>
        </w:del>
      </w:ins>
      <w:ins w:id="413" w:author="Fatima Pillosu" w:date="2021-02-15T14:41:00Z">
        <w:del w:id="414" w:author="Fatima Maria Pillosu" w:date="2021-02-15T21:28:00Z">
          <w:r w:rsidR="002A7ED9" w:rsidRPr="009767BE" w:rsidDel="00924305">
            <w:delText>early warning</w:delText>
          </w:r>
        </w:del>
      </w:ins>
      <w:ins w:id="415" w:author="Fatima Pillosu" w:date="2021-02-15T14:42:00Z">
        <w:del w:id="416" w:author="Fatima Maria Pillosu" w:date="2021-02-15T21:28:00Z">
          <w:r w:rsidR="002B6232" w:rsidRPr="009767BE" w:rsidDel="00924305">
            <w:delText xml:space="preserve">s </w:delText>
          </w:r>
        </w:del>
      </w:ins>
      <w:ins w:id="417" w:author="Fatima Pillosu" w:date="2021-02-15T14:45:00Z">
        <w:del w:id="418" w:author="Fatima Maria Pillosu" w:date="2021-02-15T21:28:00Z">
          <w:r w:rsidR="003D7381" w:rsidRPr="009767BE" w:rsidDel="00924305">
            <w:delText xml:space="preserve">systems </w:delText>
          </w:r>
        </w:del>
      </w:ins>
      <w:ins w:id="419" w:author="Fatima Pillosu" w:date="2021-02-15T14:42:00Z">
        <w:del w:id="420" w:author="Fatima Maria Pillosu" w:date="2021-02-15T21:28:00Z">
          <w:r w:rsidR="000C731B" w:rsidRPr="009767BE" w:rsidDel="00924305">
            <w:delText>do not</w:delText>
          </w:r>
        </w:del>
      </w:ins>
      <w:ins w:id="421" w:author="Fatima Pillosu" w:date="2021-02-15T15:02:00Z">
        <w:del w:id="422" w:author="Fatima Maria Pillosu" w:date="2021-02-15T21:28:00Z">
          <w:r w:rsidR="00CF6CFB" w:rsidRPr="009767BE" w:rsidDel="00924305">
            <w:delText xml:space="preserve"> only</w:delText>
          </w:r>
        </w:del>
      </w:ins>
      <w:ins w:id="423" w:author="Fatima Pillosu" w:date="2021-02-15T14:42:00Z">
        <w:del w:id="424" w:author="Fatima Maria Pillosu" w:date="2021-02-15T21:28:00Z">
          <w:r w:rsidR="000C731B" w:rsidRPr="009767BE" w:rsidDel="00924305">
            <w:delText xml:space="preserve"> depend </w:delText>
          </w:r>
        </w:del>
      </w:ins>
      <w:ins w:id="425" w:author="Fatima Pillosu" w:date="2021-02-15T15:05:00Z">
        <w:del w:id="426" w:author="Fatima Maria Pillosu" w:date="2021-02-15T21:28:00Z">
          <w:r w:rsidR="00E2089B" w:rsidRPr="009767BE" w:rsidDel="00924305">
            <w:delText>on</w:delText>
          </w:r>
        </w:del>
      </w:ins>
      <w:ins w:id="427" w:author="Fatima Pillosu" w:date="2021-02-15T14:42:00Z">
        <w:del w:id="428" w:author="Fatima Maria Pillosu" w:date="2021-02-15T21:28:00Z">
          <w:r w:rsidR="000C731B" w:rsidRPr="009767BE" w:rsidDel="00924305">
            <w:delText xml:space="preserve"> </w:delText>
          </w:r>
        </w:del>
      </w:ins>
      <w:ins w:id="429" w:author="Fatima Pillosu" w:date="2021-02-15T14:43:00Z">
        <w:del w:id="430" w:author="Fatima Maria Pillosu" w:date="2021-02-15T21:28:00Z">
          <w:r w:rsidR="000C731B" w:rsidRPr="009767BE" w:rsidDel="00924305">
            <w:delText xml:space="preserve">mere scientific </w:delText>
          </w:r>
        </w:del>
      </w:ins>
      <w:ins w:id="431" w:author="Fatima Pillosu" w:date="2021-02-15T14:57:00Z">
        <w:del w:id="432" w:author="Fatima Maria Pillosu" w:date="2021-02-15T21:28:00Z">
          <w:r w:rsidR="000C20D1" w:rsidRPr="009767BE" w:rsidDel="00924305">
            <w:delText>development</w:delText>
          </w:r>
        </w:del>
      </w:ins>
      <w:ins w:id="433" w:author="Fatima Pillosu" w:date="2021-02-15T15:02:00Z">
        <w:del w:id="434" w:author="Fatima Maria Pillosu" w:date="2021-02-15T21:28:00Z">
          <w:r w:rsidR="00C40826" w:rsidRPr="009767BE" w:rsidDel="00924305">
            <w:delText>s</w:delText>
          </w:r>
        </w:del>
      </w:ins>
      <w:ins w:id="435" w:author="Fatima Pillosu" w:date="2021-02-15T15:00:00Z">
        <w:del w:id="436" w:author="Fatima Maria Pillosu" w:date="2021-02-15T21:28:00Z">
          <w:r w:rsidR="00A5336B" w:rsidRPr="009767BE" w:rsidDel="00924305">
            <w:delText xml:space="preserve"> of </w:delText>
          </w:r>
        </w:del>
      </w:ins>
      <w:ins w:id="437" w:author="Fatima Pillosu" w:date="2021-02-15T15:02:00Z">
        <w:del w:id="438" w:author="Fatima Maria Pillosu" w:date="2021-02-15T21:28:00Z">
          <w:r w:rsidR="00646701" w:rsidRPr="009767BE" w:rsidDel="00924305">
            <w:delText xml:space="preserve">high -impact weather </w:delText>
          </w:r>
        </w:del>
      </w:ins>
      <w:ins w:id="439" w:author="Fatima Pillosu" w:date="2021-02-15T15:00:00Z">
        <w:del w:id="440" w:author="Fatima Maria Pillosu" w:date="2021-02-15T21:28:00Z">
          <w:r w:rsidR="0055422A" w:rsidRPr="009767BE" w:rsidDel="00924305">
            <w:delText>forecasts</w:delText>
          </w:r>
        </w:del>
      </w:ins>
      <w:ins w:id="441" w:author="Fatima Pillosu" w:date="2021-02-15T15:01:00Z">
        <w:del w:id="442" w:author="Fatima Maria Pillosu" w:date="2021-02-15T21:28:00Z">
          <w:r w:rsidR="00BB0D2C" w:rsidRPr="009767BE" w:rsidDel="00924305">
            <w:delText xml:space="preserve">. </w:delText>
          </w:r>
        </w:del>
        <w:del w:id="443" w:author="Fatima Maria Pillosu" w:date="2021-02-15T21:32:00Z">
          <w:r w:rsidR="00BB0D2C" w:rsidRPr="009767BE" w:rsidDel="00F13753">
            <w:delText>T</w:delText>
          </w:r>
        </w:del>
      </w:ins>
      <w:ins w:id="444" w:author="Fatima Pillosu" w:date="2021-02-15T14:47:00Z">
        <w:del w:id="445" w:author="Fatima Maria Pillosu" w:date="2021-02-15T21:32:00Z">
          <w:r w:rsidR="00E7028F" w:rsidRPr="009767BE" w:rsidDel="00F13753">
            <w:delText xml:space="preserve">hey </w:delText>
          </w:r>
        </w:del>
      </w:ins>
      <w:ins w:id="446" w:author="Fatima Pillosu" w:date="2021-02-15T14:50:00Z">
        <w:del w:id="447" w:author="Fatima Maria Pillosu" w:date="2021-02-15T21:32:00Z">
          <w:r w:rsidR="0099656D" w:rsidRPr="009767BE" w:rsidDel="00F13753">
            <w:delText>are als</w:delText>
          </w:r>
        </w:del>
      </w:ins>
      <w:ins w:id="448" w:author="Fatima Pillosu" w:date="2021-02-15T14:51:00Z">
        <w:del w:id="449" w:author="Fatima Maria Pillosu" w:date="2021-02-15T21:32:00Z">
          <w:r w:rsidR="0099656D" w:rsidRPr="009767BE" w:rsidDel="00F13753">
            <w:delText>o subject to</w:delText>
          </w:r>
        </w:del>
      </w:ins>
      <w:ins w:id="450" w:author="Fatima Pillosu" w:date="2021-02-15T14:47:00Z">
        <w:del w:id="451" w:author="Fatima Maria Pillosu" w:date="2021-02-15T21:32:00Z">
          <w:r w:rsidR="00E7028F" w:rsidRPr="009767BE" w:rsidDel="00F13753">
            <w:delText xml:space="preserve"> </w:delText>
          </w:r>
        </w:del>
        <w:del w:id="452" w:author="Fatima Maria Pillosu" w:date="2021-02-15T21:30:00Z">
          <w:r w:rsidR="006C7010" w:rsidRPr="009767BE" w:rsidDel="000D4935">
            <w:delText>the</w:delText>
          </w:r>
        </w:del>
      </w:ins>
      <w:ins w:id="453" w:author="Fatima Pillosu" w:date="2021-02-15T14:48:00Z">
        <w:del w:id="454" w:author="Fatima Maria Pillosu" w:date="2021-02-15T21:30:00Z">
          <w:r w:rsidR="006C7010" w:rsidRPr="009767BE" w:rsidDel="000D4935">
            <w:delText xml:space="preserve"> enhancement</w:delText>
          </w:r>
          <w:r w:rsidR="00093219" w:rsidRPr="009767BE" w:rsidDel="000D4935">
            <w:delText xml:space="preserve"> of</w:delText>
          </w:r>
          <w:r w:rsidR="006C7010" w:rsidRPr="009767BE" w:rsidDel="000D4935">
            <w:delText xml:space="preserve"> the communication of </w:delText>
          </w:r>
        </w:del>
      </w:ins>
      <w:ins w:id="455" w:author="Fatima Pillosu" w:date="2021-02-15T14:58:00Z">
        <w:del w:id="456" w:author="Fatima Maria Pillosu" w:date="2021-02-15T21:30:00Z">
          <w:r w:rsidR="00307D12" w:rsidRPr="009767BE" w:rsidDel="000D4935">
            <w:delText xml:space="preserve">the </w:delText>
          </w:r>
        </w:del>
      </w:ins>
      <w:ins w:id="457" w:author="Fatima Pillosu" w:date="2021-02-15T14:48:00Z">
        <w:del w:id="458" w:author="Fatima Maria Pillosu" w:date="2021-02-15T21:30:00Z">
          <w:r w:rsidR="006C7010" w:rsidRPr="009767BE" w:rsidDel="000D4935">
            <w:delText>social, economic and environmental utility</w:delText>
          </w:r>
        </w:del>
      </w:ins>
      <w:ins w:id="459" w:author="Fatima Pillosu" w:date="2021-02-15T14:58:00Z">
        <w:del w:id="460" w:author="Fatima Maria Pillosu" w:date="2021-02-15T21:30:00Z">
          <w:r w:rsidR="007D566C" w:rsidRPr="009767BE" w:rsidDel="000D4935">
            <w:delText xml:space="preserve"> of such forecasts</w:delText>
          </w:r>
        </w:del>
      </w:ins>
      <w:ins w:id="461" w:author="Fatima Pillosu" w:date="2021-02-15T14:32:00Z">
        <w:del w:id="462" w:author="Fatima Maria Pillosu" w:date="2021-02-15T21:30:00Z">
          <w:r w:rsidR="00386434" w:rsidRPr="009767BE" w:rsidDel="000D4935">
            <w:delText xml:space="preserve"> </w:delText>
          </w:r>
        </w:del>
        <w:del w:id="463" w:author="Fatima Maria Pillosu" w:date="2021-02-15T21:32:00Z">
          <w:r w:rsidR="00386434" w:rsidRPr="001B4107" w:rsidDel="00F13753">
            <w:fldChar w:fldCharType="begin" w:fldLock="1"/>
          </w:r>
          <w:r w:rsidR="00786A37" w:rsidRPr="009767BE" w:rsidDel="00F13753">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Reduction","id":"ITEM-2","issued":{"date-parts":[["2019"]]},"title":"A value chain approach to optimising early warning systems","type":"article-journal"},"uris":["http://www.mendeley.com/documents/?uuid=1a79563d-6cd5-35d7-a4a1-59f564c81968"]}],"mendeley":{"formattedCitation":"(Zhang et al. 2019; Golding et al. 2019)","manualFormatting":"(Zhang et al. 2019)","plainTextFormattedCitation":"(Zhang et al. 2019; Golding et al. 2019)","previouslyFormattedCitation":"(Zhang et al. 2019; Golding et al. 2019)"},"properties":{"noteIndex":0},"schema":"https://github.com/citation-style-language/schema/raw/master/csl-citation.json"}</w:delInstrText>
          </w:r>
          <w:r w:rsidR="00386434" w:rsidRPr="001B4107" w:rsidDel="00F13753">
            <w:fldChar w:fldCharType="separate"/>
          </w:r>
          <w:r w:rsidR="00386434" w:rsidRPr="009767BE" w:rsidDel="00F13753">
            <w:rPr>
              <w:noProof/>
            </w:rPr>
            <w:delText>(Zhang et al. 2019)</w:delText>
          </w:r>
          <w:r w:rsidR="00386434" w:rsidRPr="001B4107" w:rsidDel="00F13753">
            <w:fldChar w:fldCharType="end"/>
          </w:r>
        </w:del>
      </w:ins>
      <w:ins w:id="464" w:author="Fatima Pillosu" w:date="2021-02-15T14:33:00Z">
        <w:del w:id="465" w:author="Fatima Maria Pillosu" w:date="2021-02-15T21:32:00Z">
          <w:r w:rsidR="00EA732A" w:rsidRPr="009767BE" w:rsidDel="00F13753">
            <w:delText xml:space="preserve">. </w:delText>
          </w:r>
        </w:del>
      </w:ins>
      <w:moveToRangeStart w:id="466" w:author="Fatima Pillosu" w:date="2021-02-12T20:43:00Z" w:name="move64054998"/>
      <w:moveTo w:id="467" w:author="Fatima Pillosu" w:date="2021-02-12T20:43:00Z">
        <w:del w:id="468" w:author="Fatima Maria Pillosu" w:date="2021-02-15T21:55:00Z">
          <w:r w:rsidR="000B247D" w:rsidRPr="009767BE" w:rsidDel="007E46ED">
            <w:delText xml:space="preserve">scientific forecasts can play a crucial role in this </w:delText>
          </w:r>
          <w:r w:rsidR="000B247D" w:rsidRPr="001B4107" w:rsidDel="007E46ED">
            <w:fldChar w:fldCharType="begin" w:fldLock="1"/>
          </w:r>
          <w:r w:rsidR="000B247D" w:rsidRPr="001B4107" w:rsidDel="007E46ED">
            <w:delInstrText>ADDIN CSL_CITATION {"citationItems":[{"id":"ITEM-1","itemData":{"DOI":"https://doi.org/10.5194/hess-20-3549-2016","author":[{"dropping-particle":"","family":"Perez","given":"Erin Coughlan","non-dropping-</w:delInstrText>
          </w:r>
          <w:r w:rsidR="000B247D" w:rsidRPr="007E528B" w:rsidDel="007E46ED">
            <w:delInstrText>particle":"De","parse-names":false,"suffix":""},{"dropping-particle":"","family":"Hurk","given":"Bart","non-dropping-particle":"Van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0B247D" w:rsidRPr="001B4107" w:rsidDel="007E46ED">
            <w:fldChar w:fldCharType="separate"/>
          </w:r>
          <w:r w:rsidR="000B247D" w:rsidRPr="009767BE" w:rsidDel="007E46ED">
            <w:rPr>
              <w:noProof/>
            </w:rPr>
            <w:delText>(De Perez et al. 2016)</w:delText>
          </w:r>
          <w:r w:rsidR="000B247D" w:rsidRPr="001B4107" w:rsidDel="007E46ED">
            <w:fldChar w:fldCharType="end"/>
          </w:r>
          <w:r w:rsidR="000B247D" w:rsidRPr="009767BE" w:rsidDel="007E46ED">
            <w:delText>.</w:delText>
          </w:r>
        </w:del>
      </w:moveTo>
      <w:moveToRangeStart w:id="469" w:author="Fatima Pillosu" w:date="2021-02-12T20:40:00Z" w:name="move64054854"/>
      <w:moveToRangeEnd w:id="466"/>
      <w:moveTo w:id="470" w:author="Fatima Pillosu" w:date="2021-02-12T20:40:00Z">
        <w:del w:id="471" w:author="Fatima Maria Pillosu" w:date="2021-02-15T21:55:00Z">
          <w:r w:rsidR="00503831" w:rsidRPr="009767BE" w:rsidDel="007E46ED">
            <w:delText xml:space="preserve">In 2017, the WMO started the 10-year High-Impact Weather Project </w:delText>
          </w:r>
          <w:r w:rsidR="00503831" w:rsidRPr="001B4107" w:rsidDel="007E46ED">
            <w:fldChar w:fldCharType="begin" w:fldLock="1"/>
          </w:r>
          <w:r w:rsidR="00503831"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503831" w:rsidRPr="001B4107" w:rsidDel="007E46ED">
            <w:fldChar w:fldCharType="separate"/>
          </w:r>
          <w:r w:rsidR="00503831" w:rsidRPr="009767BE" w:rsidDel="007E46ED">
            <w:rPr>
              <w:noProof/>
            </w:rPr>
            <w:delText>(WMO 2017)</w:delText>
          </w:r>
          <w:r w:rsidR="00503831" w:rsidRPr="001B4107" w:rsidDel="007E46ED">
            <w:fldChar w:fldCharType="end"/>
          </w:r>
          <w:r w:rsidR="00503831" w:rsidRPr="009767BE" w:rsidDel="007E46ED">
            <w:delText>, aimed at developing the science required to improve forecast-based early warning systems.</w:delText>
          </w:r>
        </w:del>
      </w:moveTo>
      <w:moveToRangeEnd w:id="469"/>
      <w:del w:id="472" w:author="Fatima Maria Pillosu" w:date="2021-02-15T21:55:00Z">
        <w:r w:rsidR="0061655A" w:rsidRPr="009767BE" w:rsidDel="007E46ED">
          <w:delText xml:space="preserve">, and </w:delText>
        </w:r>
      </w:del>
      <w:moveFromRangeStart w:id="473" w:author="Fatima Pillosu" w:date="2021-02-12T20:43:00Z" w:name="move64054998"/>
      <w:moveFrom w:id="474" w:author="Fatima Pillosu" w:date="2021-02-12T20:43:00Z">
        <w:del w:id="475" w:author="Fatima Maria Pillosu" w:date="2021-02-15T21:55:00Z">
          <w:r w:rsidR="0061655A" w:rsidRPr="009767BE" w:rsidDel="007E46ED">
            <w:delText>s</w:delText>
          </w:r>
          <w:r w:rsidR="00BA5C9A" w:rsidRPr="009767BE" w:rsidDel="007E46ED">
            <w:delText xml:space="preserve">cientific </w:delText>
          </w:r>
          <w:r w:rsidR="00F0318F" w:rsidRPr="009767BE" w:rsidDel="007E46ED">
            <w:delText>forecasts</w:delText>
          </w:r>
          <w:r w:rsidR="00BA5C9A" w:rsidRPr="009767BE" w:rsidDel="007E46ED">
            <w:delText xml:space="preserve"> can play a crucial role in </w:delText>
          </w:r>
          <w:r w:rsidR="00034DC7" w:rsidRPr="009767BE" w:rsidDel="007E46ED">
            <w:delText xml:space="preserve">this </w:delText>
          </w:r>
          <w:r w:rsidR="00E1727B" w:rsidRPr="001B4107" w:rsidDel="007E46ED">
            <w:fldChar w:fldCharType="begin" w:fldLock="1"/>
          </w:r>
          <w:r w:rsidR="00E1727B" w:rsidRPr="001B4107" w:rsidDel="007E46ED">
            <w:delInstrText>ADDIN CSL_CITATION {"citationItems":[{"id":"ITEM-1","itemData":{"DOI":"https://doi.org/10.5194/hess-20-3549-2016","author":[{"dropping-particle":"","family":"Perez","given":"Erin Coughlan","non-dropping-particle":"De","pars</w:delInstrText>
          </w:r>
          <w:r w:rsidR="00E1727B" w:rsidRPr="007E528B" w:rsidDel="007E46ED">
            <w:delInstrText>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E1727B" w:rsidRPr="001B4107" w:rsidDel="007E46ED">
            <w:fldChar w:fldCharType="separate"/>
          </w:r>
          <w:r w:rsidR="00E1727B" w:rsidRPr="009767BE" w:rsidDel="007E46ED">
            <w:rPr>
              <w:noProof/>
            </w:rPr>
            <w:delText>(De Perez et al. 2016)</w:delText>
          </w:r>
          <w:r w:rsidR="00E1727B" w:rsidRPr="001B4107" w:rsidDel="007E46ED">
            <w:fldChar w:fldCharType="end"/>
          </w:r>
          <w:r w:rsidR="009904C2" w:rsidRPr="009767BE" w:rsidDel="007E46ED">
            <w:delText xml:space="preserve">. </w:delText>
          </w:r>
        </w:del>
      </w:moveFrom>
      <w:moveFromRangeStart w:id="476" w:author="Fatima Pillosu" w:date="2021-02-12T20:40:00Z" w:name="move64054854"/>
      <w:moveFromRangeEnd w:id="473"/>
      <w:moveFrom w:id="477" w:author="Fatima Pillosu" w:date="2021-02-12T20:40:00Z">
        <w:del w:id="478" w:author="Fatima Maria Pillosu" w:date="2021-02-15T21:55:00Z">
          <w:r w:rsidR="001913C0" w:rsidRPr="009767BE" w:rsidDel="007E46ED">
            <w:delText>In 2017, the WMO</w:delText>
          </w:r>
          <w:r w:rsidR="00856CEE" w:rsidRPr="009767BE" w:rsidDel="007E46ED">
            <w:delText xml:space="preserve"> </w:delText>
          </w:r>
          <w:r w:rsidR="0097114E" w:rsidRPr="009767BE" w:rsidDel="007E46ED">
            <w:delText xml:space="preserve">started the 10-year </w:delText>
          </w:r>
          <w:r w:rsidR="001913C0" w:rsidRPr="009767BE" w:rsidDel="007E46ED">
            <w:delText xml:space="preserve">High-Impact Weather Project </w:delText>
          </w:r>
          <w:r w:rsidR="001913C0" w:rsidRPr="001B4107" w:rsidDel="007E46ED">
            <w:fldChar w:fldCharType="begin" w:fldLock="1"/>
          </w:r>
          <w:r w:rsidR="001913C0"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1913C0" w:rsidRPr="001B4107" w:rsidDel="007E46ED">
            <w:fldChar w:fldCharType="separate"/>
          </w:r>
          <w:r w:rsidR="001913C0" w:rsidRPr="009767BE" w:rsidDel="007E46ED">
            <w:rPr>
              <w:noProof/>
            </w:rPr>
            <w:delText>(WMO 2017)</w:delText>
          </w:r>
          <w:r w:rsidR="001913C0" w:rsidRPr="001B4107" w:rsidDel="007E46ED">
            <w:fldChar w:fldCharType="end"/>
          </w:r>
          <w:r w:rsidR="001913C0" w:rsidRPr="009767BE" w:rsidDel="007E46ED">
            <w:delText xml:space="preserve">, aimed at </w:delText>
          </w:r>
          <w:r w:rsidR="00CF379B" w:rsidRPr="009767BE" w:rsidDel="007E46ED">
            <w:delText xml:space="preserve">developing the science required to improve forecast-based early warning systems. </w:delText>
          </w:r>
        </w:del>
      </w:moveFrom>
      <w:moveFromRangeEnd w:id="476"/>
      <w:del w:id="479" w:author="Fatima Maria Pillosu" w:date="2021-02-15T21:55:00Z">
        <w:r w:rsidR="00CF379B" w:rsidRPr="009767BE" w:rsidDel="007E46ED">
          <w:delText xml:space="preserve">The project acknowledges </w:delText>
        </w:r>
        <w:r w:rsidR="0061655A" w:rsidRPr="009767BE" w:rsidDel="007E46ED">
          <w:delText xml:space="preserve">that </w:delText>
        </w:r>
        <w:r w:rsidR="00BB4329" w:rsidRPr="009767BE" w:rsidDel="007E46ED">
          <w:delText xml:space="preserve">timely </w:delText>
        </w:r>
        <w:r w:rsidR="00E33838" w:rsidRPr="009767BE" w:rsidDel="007E46ED">
          <w:delText>implementation of</w:delText>
        </w:r>
        <w:r w:rsidR="0061655A" w:rsidRPr="009767BE" w:rsidDel="007E46ED">
          <w:delText xml:space="preserve"> </w:delText>
        </w:r>
        <w:r w:rsidR="003949C3" w:rsidRPr="009767BE" w:rsidDel="007E46ED">
          <w:delText>forecast-based</w:delText>
        </w:r>
        <w:r w:rsidR="00C662DB" w:rsidRPr="009767BE" w:rsidDel="007E46ED">
          <w:delText xml:space="preserve"> </w:delText>
        </w:r>
        <w:r w:rsidR="00E33838" w:rsidRPr="009767BE" w:rsidDel="007E46ED">
          <w:delText>actions</w:delText>
        </w:r>
      </w:del>
      <w:ins w:id="480" w:author="Fatima Pillosu" w:date="2021-02-15T15:04:00Z">
        <w:del w:id="481" w:author="Fatima Maria Pillosu" w:date="2021-02-15T21:55:00Z">
          <w:r w:rsidR="00627B2B" w:rsidRPr="009767BE" w:rsidDel="007E46ED">
            <w:delText>S</w:delText>
          </w:r>
        </w:del>
      </w:ins>
      <w:ins w:id="482" w:author="Fatima Pillosu" w:date="2021-02-15T04:47:00Z">
        <w:del w:id="483" w:author="Fatima Maria Pillosu" w:date="2021-02-15T21:55:00Z">
          <w:r w:rsidR="00526502" w:rsidRPr="009767BE" w:rsidDel="007E46ED">
            <w:delText>uch an</w:delText>
          </w:r>
        </w:del>
      </w:ins>
      <w:ins w:id="484" w:author="Fatima Pillosu" w:date="2021-02-15T04:46:00Z">
        <w:del w:id="485" w:author="Fatima Maria Pillosu" w:date="2021-02-15T21:55:00Z">
          <w:r w:rsidR="00474F0E" w:rsidRPr="009767BE" w:rsidDel="007E46ED">
            <w:delText xml:space="preserve"> approach</w:delText>
          </w:r>
        </w:del>
      </w:ins>
      <w:ins w:id="486" w:author="Fatima Pillosu" w:date="2021-02-15T04:35:00Z">
        <w:del w:id="487" w:author="Fatima Maria Pillosu" w:date="2021-02-15T21:55:00Z">
          <w:r w:rsidR="004E7D6C" w:rsidRPr="009767BE" w:rsidDel="007E46ED">
            <w:delText xml:space="preserve"> is achiev</w:delText>
          </w:r>
        </w:del>
      </w:ins>
      <w:ins w:id="488" w:author="Fatima Pillosu" w:date="2021-02-15T04:47:00Z">
        <w:del w:id="489" w:author="Fatima Maria Pillosu" w:date="2021-02-15T21:55:00Z">
          <w:r w:rsidR="0031479E" w:rsidRPr="009767BE" w:rsidDel="007E46ED">
            <w:delText>able</w:delText>
          </w:r>
        </w:del>
      </w:ins>
      <w:ins w:id="490" w:author="Fatima Pillosu" w:date="2021-02-15T04:35:00Z">
        <w:del w:id="491" w:author="Fatima Maria Pillosu" w:date="2021-02-15T21:55:00Z">
          <w:r w:rsidR="004E7D6C" w:rsidRPr="009767BE" w:rsidDel="007E46ED">
            <w:delText xml:space="preserve"> by</w:delText>
          </w:r>
        </w:del>
      </w:ins>
      <w:ins w:id="492" w:author="Fatima Pillosu" w:date="2021-02-15T04:48:00Z">
        <w:del w:id="493" w:author="Fatima Maria Pillosu" w:date="2021-02-15T21:55:00Z">
          <w:r w:rsidR="00CA4A10" w:rsidRPr="009767BE" w:rsidDel="007E46ED">
            <w:delText xml:space="preserve"> the</w:delText>
          </w:r>
        </w:del>
      </w:ins>
      <w:ins w:id="494" w:author="Fatima Pillosu" w:date="2021-02-15T04:35:00Z">
        <w:del w:id="495" w:author="Fatima Maria Pillosu" w:date="2021-02-15T21:55:00Z">
          <w:r w:rsidR="004E7D6C" w:rsidRPr="009767BE" w:rsidDel="007E46ED">
            <w:delText xml:space="preserve"> develop</w:delText>
          </w:r>
        </w:del>
      </w:ins>
      <w:ins w:id="496" w:author="Fatima Pillosu" w:date="2021-02-15T04:48:00Z">
        <w:del w:id="497" w:author="Fatima Maria Pillosu" w:date="2021-02-15T21:55:00Z">
          <w:r w:rsidR="00CA4A10" w:rsidRPr="009767BE" w:rsidDel="007E46ED">
            <w:delText>ment</w:delText>
          </w:r>
          <w:r w:rsidR="00E17347" w:rsidRPr="009767BE" w:rsidDel="007E46ED">
            <w:delText xml:space="preserve"> of</w:delText>
          </w:r>
        </w:del>
      </w:ins>
      <w:ins w:id="498" w:author="Fatima Pillosu" w:date="2021-02-15T04:35:00Z">
        <w:del w:id="499" w:author="Fatima Maria Pillosu" w:date="2021-02-15T21:55:00Z">
          <w:r w:rsidR="004E7D6C" w:rsidRPr="009767BE" w:rsidDel="007E46ED">
            <w:delText xml:space="preserve"> strategies</w:delText>
          </w:r>
        </w:del>
      </w:ins>
      <w:ins w:id="500" w:author="Fatima Pillosu" w:date="2021-02-15T04:48:00Z">
        <w:del w:id="501" w:author="Fatima Maria Pillosu" w:date="2021-02-15T21:55:00Z">
          <w:r w:rsidR="00372122" w:rsidRPr="009767BE" w:rsidDel="007E46ED">
            <w:delText xml:space="preserve"> </w:delText>
          </w:r>
        </w:del>
        <w:del w:id="502" w:author="Fatima Maria Pillosu" w:date="2021-02-15T21:36:00Z">
          <w:r w:rsidR="00372122" w:rsidRPr="009767BE" w:rsidDel="007E339D">
            <w:delText xml:space="preserve">that address </w:delText>
          </w:r>
        </w:del>
      </w:ins>
      <w:ins w:id="503" w:author="Fatima Pillosu" w:date="2021-02-15T04:50:00Z">
        <w:del w:id="504" w:author="Fatima Maria Pillosu" w:date="2021-02-15T21:36:00Z">
          <w:r w:rsidR="00E14A11" w:rsidRPr="009767BE" w:rsidDel="007E339D">
            <w:delText xml:space="preserve">communicational </w:delText>
          </w:r>
        </w:del>
      </w:ins>
      <w:ins w:id="505" w:author="Fatima Pillosu" w:date="2021-02-15T04:48:00Z">
        <w:del w:id="506" w:author="Fatima Maria Pillosu" w:date="2021-02-15T21:36:00Z">
          <w:r w:rsidR="00372122" w:rsidRPr="009767BE" w:rsidDel="007E339D">
            <w:delText xml:space="preserve">gaps </w:delText>
          </w:r>
        </w:del>
      </w:ins>
      <w:ins w:id="507" w:author="Fatima Pillosu" w:date="2021-02-15T15:13:00Z">
        <w:del w:id="508" w:author="Fatima Maria Pillosu" w:date="2021-02-15T21:36:00Z">
          <w:r w:rsidR="00D56990" w:rsidRPr="009767BE" w:rsidDel="007E339D">
            <w:delText>at the intersection of the field of knowledge of</w:delText>
          </w:r>
        </w:del>
      </w:ins>
      <w:ins w:id="509" w:author="Fatima Pillosu" w:date="2021-02-15T04:41:00Z">
        <w:del w:id="510" w:author="Fatima Maria Pillosu" w:date="2021-02-15T21:36:00Z">
          <w:r w:rsidR="00892EC4" w:rsidRPr="009767BE" w:rsidDel="007E339D">
            <w:delText xml:space="preserve"> </w:delText>
          </w:r>
        </w:del>
      </w:ins>
      <w:ins w:id="511" w:author="Fatima Pillosu" w:date="2021-02-15T05:24:00Z">
        <w:del w:id="512" w:author="Fatima Maria Pillosu" w:date="2021-02-15T21:36:00Z">
          <w:r w:rsidR="00CB3D1D" w:rsidRPr="009767BE" w:rsidDel="007E339D">
            <w:delText xml:space="preserve">the components </w:delText>
          </w:r>
          <w:r w:rsidR="0000239B" w:rsidRPr="009767BE" w:rsidDel="007E339D">
            <w:delText xml:space="preserve">of the warning chain (i.e. </w:delText>
          </w:r>
        </w:del>
      </w:ins>
      <w:ins w:id="513" w:author="Fatima Pillosu" w:date="2021-02-15T04:41:00Z">
        <w:del w:id="514" w:author="Fatima Maria Pillosu" w:date="2021-02-15T21:36:00Z">
          <w:r w:rsidR="00892EC4" w:rsidRPr="009767BE" w:rsidDel="007E339D">
            <w:delText>developers, forecasters, and decision-makers</w:delText>
          </w:r>
        </w:del>
      </w:ins>
      <w:ins w:id="515" w:author="Fatima Pillosu" w:date="2021-02-15T05:24:00Z">
        <w:del w:id="516" w:author="Fatima Maria Pillosu" w:date="2021-02-15T21:36:00Z">
          <w:r w:rsidR="009B2DD6" w:rsidRPr="009767BE" w:rsidDel="007E339D">
            <w:delText>)</w:delText>
          </w:r>
        </w:del>
      </w:ins>
      <w:ins w:id="517" w:author="Fatima Pillosu" w:date="2021-02-15T15:10:00Z">
        <w:del w:id="518" w:author="Fatima Maria Pillosu" w:date="2021-02-15T21:36:00Z">
          <w:r w:rsidR="006F028A" w:rsidRPr="009767BE" w:rsidDel="007E339D">
            <w:delText xml:space="preserve"> to </w:delText>
          </w:r>
          <w:r w:rsidR="00AA3219" w:rsidRPr="009767BE" w:rsidDel="007E339D">
            <w:delText xml:space="preserve">explore </w:delText>
          </w:r>
        </w:del>
      </w:ins>
      <w:ins w:id="519" w:author="Fatima Pillosu" w:date="2021-02-15T15:11:00Z">
        <w:del w:id="520" w:author="Fatima Maria Pillosu" w:date="2021-02-15T21:36:00Z">
          <w:r w:rsidR="002B150C" w:rsidRPr="009767BE" w:rsidDel="007E339D">
            <w:delText xml:space="preserve">what works in terms of </w:delText>
          </w:r>
          <w:r w:rsidR="0034528F" w:rsidRPr="009767BE" w:rsidDel="007E339D">
            <w:delText>relevance</w:delText>
          </w:r>
          <w:r w:rsidR="00FE1B19" w:rsidRPr="009767BE" w:rsidDel="007E339D">
            <w:delText xml:space="preserve">, </w:delText>
          </w:r>
        </w:del>
      </w:ins>
      <w:ins w:id="521" w:author="Fatima Pillosu" w:date="2021-02-15T15:12:00Z">
        <w:del w:id="522" w:author="Fatima Maria Pillosu" w:date="2021-02-15T21:36:00Z">
          <w:r w:rsidR="00880F24" w:rsidRPr="009767BE" w:rsidDel="007E339D">
            <w:delText>quality,</w:delText>
          </w:r>
        </w:del>
      </w:ins>
      <w:ins w:id="523" w:author="Fatima Pillosu" w:date="2021-02-15T15:11:00Z">
        <w:del w:id="524" w:author="Fatima Maria Pillosu" w:date="2021-02-15T21:36:00Z">
          <w:r w:rsidR="00FE1B19" w:rsidRPr="009767BE" w:rsidDel="007E339D">
            <w:delText xml:space="preserve"> and </w:delText>
          </w:r>
          <w:r w:rsidR="00242C14" w:rsidRPr="009767BE" w:rsidDel="007E339D">
            <w:delText>impact</w:delText>
          </w:r>
          <w:r w:rsidR="00A0301A" w:rsidRPr="009767BE" w:rsidDel="007E339D">
            <w:delText xml:space="preserve"> </w:delText>
          </w:r>
        </w:del>
      </w:ins>
      <w:ins w:id="525" w:author="Fatima Pillosu" w:date="2021-02-15T15:12:00Z">
        <w:del w:id="526" w:author="Fatima Maria Pillosu" w:date="2021-02-15T21:36:00Z">
          <w:r w:rsidR="00880F24" w:rsidRPr="001B4107" w:rsidDel="007E339D">
            <w:fldChar w:fldCharType="begin" w:fldLock="1"/>
          </w:r>
        </w:del>
      </w:ins>
      <w:del w:id="527" w:author="Fatima Maria Pillosu" w:date="2021-02-15T21:36:00Z">
        <w:r w:rsidR="00CC1D25" w:rsidRPr="009767BE" w:rsidDel="007E339D">
          <w:delInstrText>ADDIN CSL_CITATION {"citationItems":[{"id":"ITEM-1","itemData":{"DOI":"10.1175/BAMS-D-17-0302.1","author":[{"dropping-particle":"","family":"Ruti","given":"Paolo M.","non-dropping-particle":"","parse-names":false,"suffix":""},{"dropping-particle":"","family":"Tarasova","given":"Oksana","non-dropping-particle":"","parse-names":false,"suffix":""},{"dropping-particle":"","family":"Keller","given":"Julia H.","non-dropping-particle":"","parse-names":false,"suffix":""},{"dropping-particle":"","family":"Carmichael","given":"Greg","non-dropping-particle":"","parse-names":false,"suffix":""},{"dropping-particle":"","family":"Hov","given":"Øystein","non-dropping-particle":"","parse-names":false,"suffix":""},{"dropping-particle":"","family":"Jones","given":"Sarah C.","non-dropping-particle":"","parse-names":false,"suffix":""},{"dropping-particle":"","family":"Terblanche","given":"Deon","non-dropping-particle":"","parse-names":false,"suffix":""},{"dropping-particle":"","family":"Anderson-Lefale","given":"Cheryl","non-dropping-particle":"","parse-names":false,"suffix":""},{"dropping-particle":"","family":"Barros","given":"Ana P.","non-dropping-particle":"","parse-names":false,"suffix":""},{"dropping-particle":"","family":"Bauer","given":"Peter","non-dropping-particle":"","parse-names":false,"suffix":""},{"dropping-particle":"","family":"Bouchet","given":"Véronique","non-dropping-particle":"","parse-names":false,"suffix":""},{"dropping-particle":"","family":"Brasseur","given":"Guy","non-dropping-particle":"","parse-names":false,"suffix":""},{"dropping-particle":"","family":"Brunet","given":"Gilbert","non-dropping-particle":"","parse-names":false,"suffix":""},{"dropping-particle":"","family":"DeCola","given":"Phil","non-dropping-particle":"","parse-names":false,"suffix":""},{"dropping-particle":"","family":"Dike","given":"Victor","non-dropping-particle":"","parse-names":false,"suffix":""},{"dropping-particle":"","family":"Kane","given":"Mariane Diop","non-dropping-particle":"","parse-names":false,"suffix":""},{"dropping-particle":"","family":"Gan","given":"Christopher","non-dropping-particle":"","parse-names":false,"suffix":""},{"dropping-particle":"","family":"Gurney","given":"Kevin R.","non-dropping-particle":"","parse-names":false,"suffix":""},{"dropping-particle":"","family":"Hamburg","given":"Steven","non-dropping-particle":"","parse-names":false,"suffix":""},{"dropping-particle":"","family":"Hazeleger","given":"Wilco","non-dropping-particle":"","parse-names":false,"suffix":""},{"dropping-particle":"","family":"Jean","given":"Michel","non-dropping-particle":"","parse-names":false,"suffix":""},{"dropping-particle":"","family":"Johnston","given":"David","non-dropping-particle":"","parse-names":false,"suffix":""},{"dropping-particle":"","family":"Lewis","given":"Alastair","non-dropping-particle":"","parse-names":false,"suffix":""},{"dropping-particle":"","family":"Li","given":"Peter","non-dropping-particle":"","parse-names":false,"suffix":""},{"dropping-particle":"","family":"Liang","given":"Xudong","non-dropping-particle":"","parse-names":false,"suffix":""},{"dropping-particle":"","family":"Lucarini","given":"Valerio","non-dropping-particle":"","parse-names":false,"suffix":""},{"dropping-particle":"","family":"Lynch","given":"Amanda","non-dropping-particle":"","parse-names":false,"suffix":""},{"dropping-particle":"","family":"Manaenkova","given":"Elena","non-dropping-particle":"","parse-names":false,"suffix":""},{"dropping-particle":"","family":"Jae-Cheol","given":"Nam","non-dropping-particle":"","parse-names":false,"suffix":""},{"dropping-particle":"","family":"Ohtake","given":"Satoru","non-dropping-particle":"","parse-names":false,"suffix":""},{"dropping-particle":"","family":"Pinardi","given":"Nadia","non-dropping-particle":"","parse-names":false,"suffix":""},{"dropping-particle":"","family":"Polcher","given":"Jan","non-dropping-particle":"","parse-names":false,"suffix":""},{"dropping-particle":"","family":"Ritchie","given":"Elizabeth","non-dropping-particle":"","parse-names":false,"suffix":""},{"dropping-particle":"","family":"Sakya","given":"Andi Eka","non-dropping-particle":"","parse-names":false,"suffix":""},{"dropping-particle":"","family":"Saulo","given":"Celeste","non-dropping-particle":"","parse-names":false,"suffix":""},{"dropping-particle":"","family":"Singhee","given":"Amith","non-dropping-particle":"","parse-names":false,"suffix":""},{"dropping-particle":"","family":"Sopaheluwakan","given":"Ardhasena","non-dropping-particle":"","parse-names":false,"suffix":""},{"dropping-particle":"","family":"Steiner","given":"Andrea","non-dropping-particle":"","parse-names":false,"suffix":""},{"dropping-particle":"","family":"Thorpe","given":"Alan","non-dropping-particle":"","parse-names":false,"suffix":""},{"dropping-particle":"","family":"Yamaji","given":"Moeka","non-dropping-particle":"","parse-names":false,"suffix":""}],"container-title":"Bulletin of the American Meteorological Society","id":"ITEM-1","issue":"1","issued":{"date-parts":[["2020"]]},"page":"E23-E35","title":"Advancing research for seamless earth system prediction","type":"article-journal","volume":"101"},"uris":["http://www.mendeley.com/documents/?uuid=04110468-5da9-36df-a1e1-d2e1d91676e1"]}],"mendeley":{"formattedCitation":"(Ruti et al. 2020)","plainTextFormattedCitation":"(Ruti et al. 2020)","previouslyFormattedCitation":"(Ruti et al. 2020)"},"properties":{"noteIndex":0},"schema":"https://github.com/citation-style-language/schema/raw/master/csl-citation.json"}</w:delInstrText>
        </w:r>
        <w:r w:rsidR="00880F24" w:rsidRPr="001B4107" w:rsidDel="007E339D">
          <w:fldChar w:fldCharType="separate"/>
        </w:r>
        <w:r w:rsidR="00880F24" w:rsidRPr="009767BE" w:rsidDel="007E339D">
          <w:rPr>
            <w:noProof/>
          </w:rPr>
          <w:delText>(Ruti et al. 2020)</w:delText>
        </w:r>
      </w:del>
      <w:ins w:id="528" w:author="Fatima Pillosu" w:date="2021-02-15T15:12:00Z">
        <w:del w:id="529" w:author="Fatima Maria Pillosu" w:date="2021-02-15T21:36:00Z">
          <w:r w:rsidR="00880F24" w:rsidRPr="001B4107" w:rsidDel="007E339D">
            <w:fldChar w:fldCharType="end"/>
          </w:r>
          <w:r w:rsidR="00E01AA2" w:rsidRPr="009767BE" w:rsidDel="007E339D">
            <w:delText xml:space="preserve">. </w:delText>
          </w:r>
        </w:del>
        <w:del w:id="530" w:author="Fatima Maria Pillosu" w:date="2021-02-15T21:55:00Z">
          <w:r w:rsidR="004C569D" w:rsidRPr="009767BE" w:rsidDel="007E46ED">
            <w:delText>T</w:delText>
          </w:r>
        </w:del>
      </w:ins>
      <w:ins w:id="531" w:author="Fatima Pillosu" w:date="2021-02-15T15:13:00Z">
        <w:del w:id="532" w:author="Fatima Maria Pillosu" w:date="2021-02-15T21:55:00Z">
          <w:r w:rsidR="003264A4" w:rsidRPr="009767BE" w:rsidDel="007E46ED">
            <w:delText>o</w:delText>
          </w:r>
          <w:r w:rsidR="00D56990" w:rsidRPr="009767BE" w:rsidDel="007E46ED">
            <w:delText xml:space="preserve"> achieve this</w:delText>
          </w:r>
        </w:del>
      </w:ins>
      <w:ins w:id="533" w:author="Fatima Pillosu" w:date="2021-02-15T15:12:00Z">
        <w:del w:id="534" w:author="Fatima Maria Pillosu" w:date="2021-02-15T21:55:00Z">
          <w:r w:rsidR="004C569D" w:rsidRPr="009767BE" w:rsidDel="007E46ED">
            <w:delText xml:space="preserve"> goal</w:delText>
          </w:r>
        </w:del>
      </w:ins>
      <w:ins w:id="535" w:author="Fatima Pillosu" w:date="2021-02-15T15:13:00Z">
        <w:del w:id="536" w:author="Fatima Maria Pillosu" w:date="2021-02-15T21:55:00Z">
          <w:r w:rsidR="003264A4" w:rsidRPr="009767BE" w:rsidDel="007E46ED">
            <w:delText>,</w:delText>
          </w:r>
          <w:r w:rsidR="004C569D" w:rsidRPr="009767BE" w:rsidDel="007E46ED">
            <w:delText xml:space="preserve"> </w:delText>
          </w:r>
          <w:r w:rsidR="00D56990" w:rsidRPr="009767BE" w:rsidDel="007E46ED">
            <w:delText xml:space="preserve">an interdisciplinary approach is </w:delText>
          </w:r>
        </w:del>
      </w:ins>
      <w:ins w:id="537" w:author="Fatima Pillosu" w:date="2021-02-15T15:15:00Z">
        <w:del w:id="538" w:author="Fatima Maria Pillosu" w:date="2021-02-15T21:55:00Z">
          <w:r w:rsidR="00CC1D25" w:rsidRPr="009767BE" w:rsidDel="007E46ED">
            <w:delText>desirable</w:delText>
          </w:r>
        </w:del>
        <w:del w:id="539" w:author="Fatima Maria Pillosu" w:date="2021-02-15T21:51:00Z">
          <w:r w:rsidR="00CC1D25" w:rsidRPr="009767BE" w:rsidDel="00516794">
            <w:delText xml:space="preserve"> </w:delText>
          </w:r>
          <w:r w:rsidR="00CC1D25" w:rsidRPr="001B4107" w:rsidDel="00516794">
            <w:fldChar w:fldCharType="begin" w:fldLock="1"/>
          </w:r>
        </w:del>
      </w:ins>
      <w:del w:id="540" w:author="Fatima Maria Pillosu" w:date="2021-02-15T21:51:00Z">
        <w:r w:rsidR="00A33B96" w:rsidRPr="009767BE" w:rsidDel="00516794">
          <w:delInstrText>ADDIN CSL_CITATION {"citationItems":[{"id":"ITEM-1","itemData":{"DOI":"10.1111/risa.13246","author":[{"dropping-particle":"","family":"Morss","given":"Rebecca E.","non-dropping-particle":"","parse-names":false,"suffix":""},{"dropping-particle":"","family":"Lazrus","given":"Heather","non-dropping-particle":"","parse-names":false,"suffix":""},{"dropping-particle":"","family":"Demuth","given":"Julie L.","non-dropping-particle":"","parse-names":false,"suffix":""}],"container-title":"Risk Analysis","id":"ITEM-1","issued":{"date-parts":[["2018"]]},"page":"risa.13246","title":"The “Inter” Within Interdisciplinary Research: Strategies for Building Integration Across Fields","type":"article-journal"},"uris":["http://www.mendeley.com/documents/?uuid=e717ddf5-00e4-3d36-ac31-fea47d29894f"]}],"mendeley":{"formattedCitation":"(Morss et al. 2018)","plainTextFormattedCitation":"(Morss et al. 2018)","previouslyFormattedCitation":"(Morss et al. 2018)"},"properties":{"noteIndex":0},"schema":"https://github.com/citation-style-language/schema/raw/master/csl-citation.json"}</w:delInstrText>
        </w:r>
        <w:r w:rsidR="00CC1D25" w:rsidRPr="001B4107" w:rsidDel="00516794">
          <w:fldChar w:fldCharType="separate"/>
        </w:r>
        <w:r w:rsidR="00CC1D25" w:rsidRPr="009767BE" w:rsidDel="00516794">
          <w:rPr>
            <w:noProof/>
          </w:rPr>
          <w:delText>(Morss et al. 2018)</w:delText>
        </w:r>
      </w:del>
      <w:ins w:id="541" w:author="Fatima Pillosu" w:date="2021-02-15T15:15:00Z">
        <w:del w:id="542" w:author="Fatima Maria Pillosu" w:date="2021-02-15T21:51:00Z">
          <w:r w:rsidR="00CC1D25" w:rsidRPr="001B4107" w:rsidDel="00516794">
            <w:fldChar w:fldCharType="end"/>
          </w:r>
        </w:del>
        <w:del w:id="543" w:author="Fatima Maria Pillosu" w:date="2021-02-15T21:55:00Z">
          <w:r w:rsidR="00CC1D25" w:rsidRPr="009767BE" w:rsidDel="007E46ED">
            <w:delText xml:space="preserve">. </w:delText>
          </w:r>
        </w:del>
      </w:ins>
      <w:ins w:id="544" w:author="Fatima Pillosu" w:date="2021-03-17T15:08:00Z">
        <w:r w:rsidR="00B057F8">
          <w:t>T</w:t>
        </w:r>
      </w:ins>
      <w:ins w:id="545" w:author="Fatima Maria Pillosu" w:date="2021-02-16T16:43:00Z">
        <w:del w:id="546" w:author="Fatima Pillosu" w:date="2021-03-17T11:59:00Z">
          <w:r w:rsidR="00A12966" w:rsidDel="00E620B2">
            <w:delText>T</w:delText>
          </w:r>
        </w:del>
      </w:ins>
      <w:ins w:id="547" w:author="Fatima Maria Pillosu" w:date="2021-02-15T22:55:00Z">
        <w:r w:rsidR="00F90BD9">
          <w:t xml:space="preserve">oo often </w:t>
        </w:r>
      </w:ins>
      <w:ins w:id="548" w:author="Fatima Maria Pillosu" w:date="2021-02-15T22:54:00Z">
        <w:r w:rsidR="00BE75EB">
          <w:t>training content tends to be disproportionately heavy on the scientific developments of forecast product</w:t>
        </w:r>
      </w:ins>
      <w:ins w:id="549" w:author="Fatima Maria Pillosu" w:date="2021-02-15T22:55:00Z">
        <w:r w:rsidR="00F90BD9">
          <w:t>s and to be much lighter on practical applications, e.g.</w:t>
        </w:r>
      </w:ins>
      <w:ins w:id="550" w:author="Fatima Pillosu" w:date="2021-03-17T15:35:00Z">
        <w:r w:rsidR="00857C30">
          <w:t xml:space="preserve"> what are </w:t>
        </w:r>
        <w:r w:rsidR="00922E1D">
          <w:t>the</w:t>
        </w:r>
        <w:r w:rsidR="00857C30">
          <w:t xml:space="preserve"> strengths and limitations</w:t>
        </w:r>
      </w:ins>
      <w:ins w:id="551" w:author="Fatima Pillosu" w:date="2021-03-17T15:36:00Z">
        <w:r w:rsidR="00922E1D">
          <w:t xml:space="preserve"> of a forecast product,</w:t>
        </w:r>
        <w:r w:rsidR="00FA2F8A">
          <w:t xml:space="preserve"> or</w:t>
        </w:r>
        <w:r w:rsidR="00922E1D">
          <w:t xml:space="preserve"> </w:t>
        </w:r>
      </w:ins>
      <w:ins w:id="552" w:author="Fatima Maria Pillosu" w:date="2021-02-15T22:55:00Z">
        <w:del w:id="553" w:author="Fatima Pillosu" w:date="2021-03-17T15:36:00Z">
          <w:r w:rsidR="00F90BD9" w:rsidDel="00922E1D">
            <w:delText xml:space="preserve"> </w:delText>
          </w:r>
        </w:del>
        <w:r w:rsidR="00F90BD9">
          <w:t xml:space="preserve">how and when </w:t>
        </w:r>
      </w:ins>
      <w:ins w:id="554" w:author="Fatima Pillosu" w:date="2021-03-17T15:36:00Z">
        <w:r w:rsidR="00922E1D">
          <w:t>it</w:t>
        </w:r>
      </w:ins>
      <w:ins w:id="555" w:author="Fatima Maria Pillosu" w:date="2021-02-15T22:55:00Z">
        <w:del w:id="556" w:author="Fatima Pillosu" w:date="2021-03-17T15:36:00Z">
          <w:r w:rsidR="00F90BD9" w:rsidDel="00922E1D">
            <w:delText>a forecast product</w:delText>
          </w:r>
        </w:del>
        <w:r w:rsidR="00F90BD9">
          <w:t xml:space="preserve"> applies to and benefits a forecast process</w:t>
        </w:r>
      </w:ins>
      <w:ins w:id="557" w:author="Fatima Pillosu" w:date="2021-03-17T15:36:00Z">
        <w:r w:rsidR="00922E1D">
          <w:t xml:space="preserve"> by</w:t>
        </w:r>
      </w:ins>
      <w:ins w:id="558" w:author="Fatima Pillosu" w:date="2021-03-17T15:35:00Z">
        <w:r w:rsidR="00857C30">
          <w:t xml:space="preserve"> add</w:t>
        </w:r>
      </w:ins>
      <w:ins w:id="559" w:author="Fatima Pillosu" w:date="2021-03-17T15:36:00Z">
        <w:r w:rsidR="00922E1D">
          <w:t>ing</w:t>
        </w:r>
      </w:ins>
      <w:ins w:id="560" w:author="Fatima Pillosu" w:date="2021-03-17T15:35:00Z">
        <w:r w:rsidR="00857C30">
          <w:t xml:space="preserve"> value rather than uncertainty to operational decision making</w:t>
        </w:r>
      </w:ins>
      <w:ins w:id="561" w:author="Fatima Maria Pillosu" w:date="2021-02-15T22:55:00Z">
        <w:del w:id="562" w:author="Fatima Pillosu" w:date="2021-03-17T15:36:00Z">
          <w:r w:rsidR="00F90BD9" w:rsidDel="00FA2F8A">
            <w:delText>,</w:delText>
          </w:r>
        </w:del>
        <w:del w:id="563" w:author="Fatima Pillosu" w:date="2021-03-17T15:35:00Z">
          <w:r w:rsidR="00F90BD9" w:rsidDel="00857C30">
            <w:delText xml:space="preserve"> what are its strengths and its limitations</w:delText>
          </w:r>
        </w:del>
      </w:ins>
      <w:ins w:id="564" w:author="Fatima Pillosu" w:date="2021-03-17T14:54:00Z">
        <w:r w:rsidR="007F1D6E">
          <w:t>.</w:t>
        </w:r>
      </w:ins>
      <w:ins w:id="565" w:author="Fatima Maria Pillosu" w:date="2021-02-16T16:45:00Z">
        <w:del w:id="566" w:author="Fatima Pillosu" w:date="2021-03-17T14:50:00Z">
          <w:r w:rsidR="00CA309D" w:rsidDel="008B0CBB">
            <w:delText>.</w:delText>
          </w:r>
        </w:del>
      </w:ins>
      <w:ins w:id="567" w:author="Fatima Pillosu" w:date="2021-02-15T15:14:00Z">
        <w:del w:id="568" w:author="Fatima Maria Pillosu" w:date="2021-02-15T22:01:00Z">
          <w:r w:rsidR="00DB2F86" w:rsidDel="00E350D7">
            <w:delText xml:space="preserve"> </w:delText>
          </w:r>
        </w:del>
      </w:ins>
      <w:ins w:id="569" w:author="Fatima Pillosu" w:date="2021-02-15T15:17:00Z">
        <w:del w:id="570" w:author="Fatima Maria Pillosu" w:date="2021-02-15T22:13:00Z">
          <w:r w:rsidR="00D50FA5" w:rsidDel="00016182">
            <w:delText>Suc</w:delText>
          </w:r>
        </w:del>
      </w:ins>
      <w:ins w:id="571" w:author="Fatima Pillosu" w:date="2021-02-15T15:18:00Z">
        <w:del w:id="572" w:author="Fatima Maria Pillosu" w:date="2021-02-15T22:13:00Z">
          <w:r w:rsidR="00DD68FD" w:rsidDel="00016182">
            <w:delText>h</w:delText>
          </w:r>
        </w:del>
      </w:ins>
      <w:ins w:id="573" w:author="Fatima Pillosu" w:date="2021-02-15T15:17:00Z">
        <w:del w:id="574" w:author="Fatima Maria Pillosu" w:date="2021-02-15T22:13:00Z">
          <w:r w:rsidR="00D50FA5" w:rsidDel="00016182">
            <w:delText xml:space="preserve"> interdisciplinarity </w:delText>
          </w:r>
        </w:del>
      </w:ins>
      <w:ins w:id="575" w:author="Fatima Pillosu" w:date="2021-02-15T15:18:00Z">
        <w:del w:id="576" w:author="Fatima Maria Pillosu" w:date="2021-02-15T22:13:00Z">
          <w:r w:rsidR="00DD68FD" w:rsidDel="00016182">
            <w:delText>allows eventually a</w:delText>
          </w:r>
        </w:del>
      </w:ins>
      <w:ins w:id="577" w:author="Fatima Pillosu" w:date="2021-02-15T04:52:00Z">
        <w:del w:id="578" w:author="Fatima Maria Pillosu" w:date="2021-02-15T22:13:00Z">
          <w:r w:rsidR="009F3FB4" w:rsidDel="00016182">
            <w:delText xml:space="preserve"> two-way communication path</w:delText>
          </w:r>
        </w:del>
      </w:ins>
      <w:ins w:id="579" w:author="Fatima Pillosu" w:date="2021-02-15T04:53:00Z">
        <w:del w:id="580" w:author="Fatima Maria Pillosu" w:date="2021-02-15T22:13:00Z">
          <w:r w:rsidR="009F3FB4" w:rsidDel="00016182">
            <w:delText xml:space="preserve"> </w:delText>
          </w:r>
        </w:del>
      </w:ins>
      <w:ins w:id="581" w:author="Fatima Pillosu" w:date="2021-02-15T04:55:00Z">
        <w:del w:id="582" w:author="Fatima Maria Pillosu" w:date="2021-02-15T22:13:00Z">
          <w:r w:rsidR="00B759E2" w:rsidDel="00016182">
            <w:delText xml:space="preserve">between </w:delText>
          </w:r>
        </w:del>
      </w:ins>
      <w:ins w:id="583" w:author="Fatima Pillosu" w:date="2021-02-15T15:18:00Z">
        <w:del w:id="584" w:author="Fatima Maria Pillosu" w:date="2021-02-15T22:13:00Z">
          <w:r w:rsidR="00E47F80" w:rsidDel="00016182">
            <w:delText>developers, foreca</w:delText>
          </w:r>
          <w:r w:rsidR="00B66EAB" w:rsidDel="00016182">
            <w:delText xml:space="preserve">sters, </w:delText>
          </w:r>
          <w:r w:rsidR="00C71689" w:rsidDel="00016182">
            <w:delText>and decision-makers</w:delText>
          </w:r>
        </w:del>
      </w:ins>
      <w:ins w:id="585" w:author="Fatima Pillosu" w:date="2021-02-15T04:53:00Z">
        <w:del w:id="586" w:author="Fatima Maria Pillosu" w:date="2021-02-15T22:13:00Z">
          <w:r w:rsidR="009F3FB4" w:rsidDel="00016182">
            <w:delText>.</w:delText>
          </w:r>
        </w:del>
      </w:ins>
      <w:ins w:id="587" w:author="Fatima Pillosu" w:date="2021-02-15T05:12:00Z">
        <w:del w:id="588" w:author="Fatima Maria Pillosu" w:date="2021-02-15T22:13:00Z">
          <w:r w:rsidR="00F32659" w:rsidDel="00016182">
            <w:delText xml:space="preserve"> Fi</w:delText>
          </w:r>
        </w:del>
        <w:del w:id="589" w:author="Fatima Maria Pillosu" w:date="2021-02-15T20:42:00Z">
          <w:r w:rsidR="00F32659" w:rsidDel="00281334">
            <w:delText>r</w:delText>
          </w:r>
        </w:del>
        <w:del w:id="590" w:author="Fatima Maria Pillosu" w:date="2021-02-15T22:13:00Z">
          <w:r w:rsidR="00F32659" w:rsidDel="00016182">
            <w:delText>st, t</w:delText>
          </w:r>
        </w:del>
      </w:ins>
      <w:ins w:id="591" w:author="Fatima Pillosu" w:date="2021-02-15T05:08:00Z">
        <w:del w:id="592" w:author="Fatima Maria Pillosu" w:date="2021-02-15T22:13:00Z">
          <w:r w:rsidR="00536AC1" w:rsidDel="00016182">
            <w:delText>his</w:delText>
          </w:r>
          <w:r w:rsidR="008C331D" w:rsidDel="00016182">
            <w:delText xml:space="preserve"> </w:delText>
          </w:r>
        </w:del>
      </w:ins>
      <w:ins w:id="593" w:author="Fatima Pillosu" w:date="2021-02-15T05:12:00Z">
        <w:del w:id="594" w:author="Fatima Maria Pillosu" w:date="2021-02-15T22:13:00Z">
          <w:r w:rsidR="00F32659" w:rsidDel="00016182">
            <w:delText xml:space="preserve">approach </w:delText>
          </w:r>
        </w:del>
      </w:ins>
      <w:ins w:id="595" w:author="Fatima Pillosu" w:date="2021-02-15T04:57:00Z">
        <w:del w:id="596" w:author="Fatima Maria Pillosu" w:date="2021-02-15T22:13:00Z">
          <w:r w:rsidR="00A837A8" w:rsidDel="00016182">
            <w:delText>n</w:delText>
          </w:r>
        </w:del>
      </w:ins>
      <w:ins w:id="597" w:author="Fatima Pillosu" w:date="2021-02-15T04:58:00Z">
        <w:del w:id="598" w:author="Fatima Maria Pillosu" w:date="2021-02-15T22:13:00Z">
          <w:r w:rsidR="00A837A8" w:rsidDel="00016182">
            <w:delText xml:space="preserve">ot only </w:delText>
          </w:r>
        </w:del>
      </w:ins>
      <w:ins w:id="599" w:author="Fatima Pillosu" w:date="2021-02-15T05:13:00Z">
        <w:del w:id="600" w:author="Fatima Maria Pillosu" w:date="2021-02-15T22:13:00Z">
          <w:r w:rsidR="00033BD3" w:rsidDel="00016182">
            <w:delText xml:space="preserve">aims </w:delText>
          </w:r>
        </w:del>
      </w:ins>
      <w:ins w:id="601" w:author="Fatima Pillosu" w:date="2021-02-15T04:58:00Z">
        <w:del w:id="602" w:author="Fatima Maria Pillosu" w:date="2021-02-15T22:13:00Z">
          <w:r w:rsidR="00FD024A" w:rsidDel="00016182">
            <w:delText xml:space="preserve">at improving </w:delText>
          </w:r>
        </w:del>
      </w:ins>
      <w:ins w:id="603" w:author="Fatima Pillosu" w:date="2021-02-15T04:59:00Z">
        <w:del w:id="604" w:author="Fatima Maria Pillosu" w:date="2021-02-15T22:13:00Z">
          <w:r w:rsidR="00D504D9" w:rsidDel="00016182">
            <w:delText xml:space="preserve">forecast </w:delText>
          </w:r>
        </w:del>
      </w:ins>
      <w:ins w:id="605" w:author="Fatima Pillosu" w:date="2021-02-15T04:23:00Z">
        <w:del w:id="606" w:author="Fatima Maria Pillosu" w:date="2021-02-15T22:13:00Z">
          <w:r w:rsidR="00B14700" w:rsidDel="00016182">
            <w:delText>accuracy</w:delText>
          </w:r>
        </w:del>
      </w:ins>
      <w:ins w:id="607" w:author="Fatima Pillosu" w:date="2021-02-15T04:24:00Z">
        <w:del w:id="608" w:author="Fatima Maria Pillosu" w:date="2021-02-15T22:13:00Z">
          <w:r w:rsidR="00B14700" w:rsidDel="00016182">
            <w:delText xml:space="preserve"> </w:delText>
          </w:r>
        </w:del>
      </w:ins>
      <w:ins w:id="609" w:author="Fatima Pillosu" w:date="2021-02-14T15:51:00Z">
        <w:del w:id="610" w:author="Fatima Maria Pillosu" w:date="2021-02-15T22:12:00Z">
          <w:r w:rsidR="00713811" w:rsidDel="00016182">
            <w:delText>(</w:delText>
          </w:r>
          <w:r w:rsidR="006F4395" w:rsidDel="00016182">
            <w:delText xml:space="preserve">“from </w:delText>
          </w:r>
          <w:r w:rsidR="00713811" w:rsidDel="00016182">
            <w:delText>research</w:delText>
          </w:r>
          <w:r w:rsidR="006F4395" w:rsidDel="00016182">
            <w:delText>”</w:delText>
          </w:r>
          <w:r w:rsidR="00713811" w:rsidDel="00016182">
            <w:delText>)</w:delText>
          </w:r>
        </w:del>
      </w:ins>
      <w:ins w:id="611" w:author="Fatima Pillosu" w:date="2021-02-14T15:44:00Z">
        <w:del w:id="612" w:author="Fatima Maria Pillosu" w:date="2021-02-15T22:12:00Z">
          <w:r w:rsidR="004E4E4F" w:rsidDel="00016182">
            <w:delText xml:space="preserve">, </w:delText>
          </w:r>
        </w:del>
      </w:ins>
      <w:ins w:id="613" w:author="Fatima Pillosu" w:date="2021-02-15T04:58:00Z">
        <w:del w:id="614" w:author="Fatima Maria Pillosu" w:date="2021-02-15T22:13:00Z">
          <w:r w:rsidR="004B5A84" w:rsidDel="00016182">
            <w:delText xml:space="preserve">but </w:delText>
          </w:r>
        </w:del>
        <w:del w:id="615" w:author="Fatima Maria Pillosu" w:date="2021-02-15T22:12:00Z">
          <w:r w:rsidR="004B5A84" w:rsidDel="00016182">
            <w:delText xml:space="preserve">it </w:delText>
          </w:r>
        </w:del>
      </w:ins>
      <w:ins w:id="616" w:author="Fatima Pillosu" w:date="2021-02-15T04:18:00Z">
        <w:del w:id="617" w:author="Fatima Maria Pillosu" w:date="2021-02-15T22:12:00Z">
          <w:r w:rsidR="00401909" w:rsidDel="00016182">
            <w:delText>ensur</w:delText>
          </w:r>
        </w:del>
      </w:ins>
      <w:ins w:id="618" w:author="Fatima Pillosu" w:date="2021-02-15T04:59:00Z">
        <w:del w:id="619" w:author="Fatima Maria Pillosu" w:date="2021-02-15T22:12:00Z">
          <w:r w:rsidR="00D504D9" w:rsidDel="00016182">
            <w:delText>es</w:delText>
          </w:r>
          <w:r w:rsidR="005155E2" w:rsidDel="00016182">
            <w:delText xml:space="preserve"> that</w:delText>
          </w:r>
        </w:del>
      </w:ins>
      <w:ins w:id="620" w:author="Fatima Pillosu" w:date="2021-02-15T04:18:00Z">
        <w:del w:id="621" w:author="Fatima Maria Pillosu" w:date="2021-02-15T22:12:00Z">
          <w:r w:rsidR="00401909" w:rsidDel="00016182">
            <w:delText xml:space="preserve"> </w:delText>
          </w:r>
        </w:del>
      </w:ins>
      <w:ins w:id="622" w:author="Fatima Pillosu" w:date="2021-02-15T04:59:00Z">
        <w:del w:id="623" w:author="Fatima Maria Pillosu" w:date="2021-02-15T22:12:00Z">
          <w:r w:rsidR="00C369D4" w:rsidDel="00016182">
            <w:delText xml:space="preserve">the </w:delText>
          </w:r>
          <w:r w:rsidR="00D504D9" w:rsidDel="00016182">
            <w:delText>forecast</w:delText>
          </w:r>
        </w:del>
      </w:ins>
      <w:ins w:id="624" w:author="Fatima Pillosu" w:date="2021-02-14T15:44:00Z">
        <w:del w:id="625" w:author="Fatima Maria Pillosu" w:date="2021-02-15T22:12:00Z">
          <w:r w:rsidR="004E4E4F" w:rsidDel="00016182">
            <w:delText xml:space="preserve"> usability is</w:delText>
          </w:r>
        </w:del>
      </w:ins>
      <w:ins w:id="626" w:author="Fatima Pillosu" w:date="2021-02-15T04:24:00Z">
        <w:del w:id="627" w:author="Fatima Maria Pillosu" w:date="2021-02-15T22:12:00Z">
          <w:r w:rsidR="00B14700" w:rsidDel="00016182">
            <w:delText xml:space="preserve"> </w:delText>
          </w:r>
        </w:del>
      </w:ins>
      <w:ins w:id="628" w:author="Fatima Pillosu" w:date="2021-02-15T04:59:00Z">
        <w:del w:id="629" w:author="Fatima Maria Pillosu" w:date="2021-02-15T22:12:00Z">
          <w:r w:rsidR="00C369D4" w:rsidDel="00016182">
            <w:delText xml:space="preserve">also </w:delText>
          </w:r>
        </w:del>
      </w:ins>
      <w:ins w:id="630" w:author="Fatima Pillosu" w:date="2021-02-14T15:44:00Z">
        <w:del w:id="631" w:author="Fatima Maria Pillosu" w:date="2021-02-15T22:12:00Z">
          <w:r w:rsidR="004E4E4F" w:rsidDel="00016182">
            <w:delText>enhanced</w:delText>
          </w:r>
        </w:del>
      </w:ins>
      <w:ins w:id="632" w:author="Fatima Pillosu" w:date="2021-02-14T15:51:00Z">
        <w:del w:id="633" w:author="Fatima Maria Pillosu" w:date="2021-02-15T22:12:00Z">
          <w:r w:rsidR="006F4395" w:rsidDel="00016182">
            <w:delText xml:space="preserve"> (“to operations”)</w:delText>
          </w:r>
        </w:del>
      </w:ins>
      <w:ins w:id="634" w:author="Fatima Pillosu" w:date="2021-02-14T15:53:00Z">
        <w:del w:id="635" w:author="Fatima Maria Pillosu" w:date="2021-02-15T22:12:00Z">
          <w:r w:rsidR="004A719C" w:rsidDel="00016182">
            <w:delText>.</w:delText>
          </w:r>
        </w:del>
      </w:ins>
      <w:ins w:id="636" w:author="Fatima Pillosu" w:date="2021-02-15T05:01:00Z">
        <w:del w:id="637" w:author="Fatima Maria Pillosu" w:date="2021-02-15T22:12:00Z">
          <w:r w:rsidR="00B721A7" w:rsidDel="00016182">
            <w:delText xml:space="preserve"> </w:delText>
          </w:r>
        </w:del>
      </w:ins>
      <w:ins w:id="638" w:author="Fatima Pillosu" w:date="2021-02-15T04:40:00Z">
        <w:del w:id="639" w:author="Fatima Maria Pillosu" w:date="2021-02-15T22:14:00Z">
          <w:r w:rsidR="00F05158" w:rsidDel="00016182">
            <w:delText>Concurrently</w:delText>
          </w:r>
        </w:del>
      </w:ins>
      <w:ins w:id="640" w:author="Fatima Pillosu" w:date="2021-02-15T04:36:00Z">
        <w:del w:id="641" w:author="Fatima Maria Pillosu" w:date="2021-02-15T22:14:00Z">
          <w:r w:rsidR="008D4322" w:rsidDel="00016182">
            <w:delText>,</w:delText>
          </w:r>
        </w:del>
        <w:del w:id="642" w:author="Fatima Maria Pillosu" w:date="2021-02-15T22:13:00Z">
          <w:r w:rsidR="008D4322" w:rsidDel="00016182">
            <w:delText xml:space="preserve"> it</w:delText>
          </w:r>
        </w:del>
      </w:ins>
      <w:ins w:id="643" w:author="Fatima Pillosu" w:date="2021-02-15T04:08:00Z">
        <w:del w:id="644" w:author="Fatima Maria Pillosu" w:date="2021-02-15T22:13:00Z">
          <w:r w:rsidR="00F6118F" w:rsidDel="00016182">
            <w:delText xml:space="preserve"> </w:delText>
          </w:r>
        </w:del>
      </w:ins>
      <w:ins w:id="645" w:author="Fatima Pillosu" w:date="2021-02-15T04:40:00Z">
        <w:del w:id="646" w:author="Fatima Maria Pillosu" w:date="2021-02-15T22:13:00Z">
          <w:r w:rsidR="007610A3" w:rsidDel="00016182">
            <w:delText xml:space="preserve">also </w:delText>
          </w:r>
        </w:del>
      </w:ins>
      <w:ins w:id="647" w:author="Fatima Pillosu" w:date="2021-02-15T04:13:00Z">
        <w:del w:id="648" w:author="Fatima Maria Pillosu" w:date="2021-02-15T22:13:00Z">
          <w:r w:rsidR="00F614AA" w:rsidDel="00016182">
            <w:delText>allows</w:delText>
          </w:r>
        </w:del>
      </w:ins>
      <w:ins w:id="649" w:author="Fatima Pillosu" w:date="2021-02-15T04:26:00Z">
        <w:del w:id="650" w:author="Fatima Maria Pillosu" w:date="2021-02-15T22:14:00Z">
          <w:r w:rsidR="004F1AB5" w:rsidDel="00016182">
            <w:delText xml:space="preserve"> developers</w:delText>
          </w:r>
        </w:del>
      </w:ins>
      <w:ins w:id="651" w:author="Fatima Pillosu" w:date="2021-02-15T04:15:00Z">
        <w:del w:id="652" w:author="Fatima Maria Pillosu" w:date="2021-02-15T22:14:00Z">
          <w:r w:rsidR="00701C7C" w:rsidDel="00016182">
            <w:delText xml:space="preserve"> </w:delText>
          </w:r>
        </w:del>
      </w:ins>
      <w:ins w:id="653" w:author="Fatima Pillosu" w:date="2021-02-15T04:13:00Z">
        <w:del w:id="654" w:author="Fatima Maria Pillosu" w:date="2021-02-15T22:13:00Z">
          <w:r w:rsidR="00261561" w:rsidDel="00016182">
            <w:delText xml:space="preserve">to </w:delText>
          </w:r>
        </w:del>
      </w:ins>
      <w:ins w:id="655" w:author="Fatima Pillosu" w:date="2021-02-15T04:32:00Z">
        <w:del w:id="656" w:author="Fatima Maria Pillosu" w:date="2021-02-15T22:14:00Z">
          <w:r w:rsidR="006A401E" w:rsidDel="00016182">
            <w:delText xml:space="preserve">better </w:delText>
          </w:r>
        </w:del>
      </w:ins>
      <w:ins w:id="657" w:author="Fatima Pillosu" w:date="2021-02-15T04:30:00Z">
        <w:del w:id="658" w:author="Fatima Maria Pillosu" w:date="2021-02-15T22:14:00Z">
          <w:r w:rsidR="00A12828" w:rsidDel="00016182">
            <w:delText>comp</w:delText>
          </w:r>
          <w:r w:rsidR="00876DC0" w:rsidDel="00016182">
            <w:delText>rehend</w:delText>
          </w:r>
        </w:del>
      </w:ins>
      <w:ins w:id="659" w:author="Fatima Pillosu" w:date="2021-02-15T04:13:00Z">
        <w:del w:id="660" w:author="Fatima Maria Pillosu" w:date="2021-02-15T22:14:00Z">
          <w:r w:rsidR="00261561" w:rsidDel="00016182">
            <w:delText xml:space="preserve"> </w:delText>
          </w:r>
        </w:del>
      </w:ins>
      <w:ins w:id="661" w:author="Fatima Pillosu" w:date="2021-02-15T04:14:00Z">
        <w:del w:id="662" w:author="Fatima Maria Pillosu" w:date="2021-02-15T22:14:00Z">
          <w:r w:rsidR="00701C7C" w:rsidDel="00016182">
            <w:delText>what</w:delText>
          </w:r>
        </w:del>
      </w:ins>
      <w:ins w:id="663" w:author="Fatima Pillosu" w:date="2021-02-15T04:15:00Z">
        <w:del w:id="664" w:author="Fatima Maria Pillosu" w:date="2021-02-15T22:14:00Z">
          <w:r w:rsidR="00701C7C" w:rsidDel="00016182">
            <w:delText xml:space="preserve"> </w:delText>
          </w:r>
        </w:del>
      </w:ins>
      <w:ins w:id="665" w:author="Fatima Pillosu" w:date="2021-02-15T04:33:00Z">
        <w:del w:id="666" w:author="Fatima Maria Pillosu" w:date="2021-02-15T22:13:00Z">
          <w:r w:rsidR="00A61FC1" w:rsidDel="00016182">
            <w:delText xml:space="preserve">the </w:delText>
          </w:r>
        </w:del>
      </w:ins>
      <w:ins w:id="667" w:author="Fatima Pillosu" w:date="2021-02-15T04:16:00Z">
        <w:del w:id="668" w:author="Fatima Maria Pillosu" w:date="2021-02-15T22:14:00Z">
          <w:r w:rsidR="00701C7C" w:rsidDel="00016182">
            <w:delText>end-users</w:delText>
          </w:r>
        </w:del>
      </w:ins>
      <w:ins w:id="669" w:author="Fatima Pillosu" w:date="2021-02-15T04:32:00Z">
        <w:del w:id="670" w:author="Fatima Maria Pillosu" w:date="2021-02-15T22:14:00Z">
          <w:r w:rsidR="00E9467C" w:rsidDel="00016182">
            <w:delText>’</w:delText>
          </w:r>
        </w:del>
      </w:ins>
      <w:ins w:id="671" w:author="Fatima Pillosu" w:date="2021-02-15T05:13:00Z">
        <w:del w:id="672" w:author="Fatima Maria Pillosu" w:date="2021-02-15T22:14:00Z">
          <w:r w:rsidR="00033BD3" w:rsidDel="00016182">
            <w:delText xml:space="preserve"> </w:delText>
          </w:r>
        </w:del>
      </w:ins>
      <w:ins w:id="673" w:author="Fatima Pillosu" w:date="2021-02-15T04:16:00Z">
        <w:del w:id="674" w:author="Fatima Maria Pillosu" w:date="2021-02-15T22:14:00Z">
          <w:r w:rsidR="00701C7C" w:rsidDel="00016182">
            <w:delText>needs are</w:delText>
          </w:r>
        </w:del>
      </w:ins>
      <w:ins w:id="675" w:author="Fatima Pillosu" w:date="2021-02-15T04:14:00Z">
        <w:del w:id="676" w:author="Fatima Maria Pillosu" w:date="2021-02-15T22:14:00Z">
          <w:r w:rsidR="00701C7C" w:rsidDel="00016182">
            <w:delText xml:space="preserve"> and use this information </w:delText>
          </w:r>
        </w:del>
      </w:ins>
      <w:ins w:id="677" w:author="Fatima Pillosu" w:date="2021-02-15T04:13:00Z">
        <w:del w:id="678" w:author="Fatima Maria Pillosu" w:date="2021-02-15T22:14:00Z">
          <w:r w:rsidR="00BD4E34" w:rsidDel="00016182">
            <w:delText xml:space="preserve">(“from operations”) </w:delText>
          </w:r>
        </w:del>
      </w:ins>
      <w:ins w:id="679" w:author="Fatima Pillosu" w:date="2021-02-15T04:15:00Z">
        <w:del w:id="680" w:author="Fatima Maria Pillosu" w:date="2021-02-15T22:14:00Z">
          <w:r w:rsidR="00701C7C" w:rsidDel="00016182">
            <w:delText xml:space="preserve">to </w:delText>
          </w:r>
        </w:del>
      </w:ins>
      <w:ins w:id="681" w:author="Fatima Pillosu" w:date="2021-02-15T04:30:00Z">
        <w:del w:id="682" w:author="Fatima Maria Pillosu" w:date="2021-02-15T22:14:00Z">
          <w:r w:rsidR="00876DC0" w:rsidDel="00016182">
            <w:delText>target</w:delText>
          </w:r>
        </w:del>
      </w:ins>
      <w:ins w:id="683" w:author="Fatima Pillosu" w:date="2021-02-15T05:14:00Z">
        <w:del w:id="684" w:author="Fatima Maria Pillosu" w:date="2021-02-15T22:14:00Z">
          <w:r w:rsidR="00033BD3" w:rsidDel="00016182">
            <w:delText xml:space="preserve"> their</w:delText>
          </w:r>
        </w:del>
      </w:ins>
      <w:ins w:id="685" w:author="Fatima Pillosu" w:date="2021-02-15T04:30:00Z">
        <w:del w:id="686" w:author="Fatima Maria Pillosu" w:date="2021-02-15T22:14:00Z">
          <w:r w:rsidR="00876DC0" w:rsidDel="00016182">
            <w:delText xml:space="preserve"> research</w:delText>
          </w:r>
        </w:del>
      </w:ins>
      <w:ins w:id="687" w:author="Fatima Pillosu" w:date="2021-02-15T04:15:00Z">
        <w:del w:id="688" w:author="Fatima Maria Pillosu" w:date="2021-02-15T22:14:00Z">
          <w:r w:rsidR="00701C7C" w:rsidDel="00016182">
            <w:delText xml:space="preserve"> developments (“</w:delText>
          </w:r>
        </w:del>
      </w:ins>
      <w:ins w:id="689" w:author="Fatima Pillosu" w:date="2021-02-15T04:30:00Z">
        <w:del w:id="690" w:author="Fatima Maria Pillosu" w:date="2021-02-15T22:14:00Z">
          <w:r w:rsidR="001A3610" w:rsidDel="00016182">
            <w:delText>to</w:delText>
          </w:r>
        </w:del>
      </w:ins>
      <w:ins w:id="691" w:author="Fatima Pillosu" w:date="2021-02-15T04:15:00Z">
        <w:del w:id="692" w:author="Fatima Maria Pillosu" w:date="2021-02-15T22:14:00Z">
          <w:r w:rsidR="00701C7C" w:rsidDel="00016182">
            <w:delText xml:space="preserve"> research”). </w:delText>
          </w:r>
        </w:del>
      </w:ins>
      <w:ins w:id="693" w:author="Fatima Pillosu" w:date="2021-02-15T05:15:00Z">
        <w:del w:id="694" w:author="Fatima Maria Pillosu" w:date="2021-02-15T22:34:00Z">
          <w:r w:rsidR="00151137" w:rsidDel="002D0079">
            <w:delText xml:space="preserve">The benefits of using a “user-oriented” </w:delText>
          </w:r>
          <w:r w:rsidR="00C30952" w:rsidDel="002D0079">
            <w:delText>approach to</w:delText>
          </w:r>
          <w:r w:rsidR="00C30952" w:rsidRPr="00CF379B" w:rsidDel="002D0079">
            <w:delText xml:space="preserve"> improve </w:delText>
          </w:r>
          <w:r w:rsidR="00C30952" w:rsidDel="002D0079">
            <w:delText xml:space="preserve">forecast-driven </w:delText>
          </w:r>
          <w:r w:rsidR="00C30952" w:rsidRPr="00CF379B" w:rsidDel="002D0079">
            <w:delText xml:space="preserve">early </w:delText>
          </w:r>
        </w:del>
      </w:ins>
      <w:ins w:id="695" w:author="Fatima Pillosu" w:date="2021-02-15T05:26:00Z">
        <w:del w:id="696" w:author="Fatima Maria Pillosu" w:date="2021-02-15T22:34:00Z">
          <w:r w:rsidR="006B45AE" w:rsidDel="002D0079">
            <w:delText>action</w:delText>
          </w:r>
        </w:del>
      </w:ins>
      <w:ins w:id="697" w:author="Fatima Pillosu" w:date="2021-02-15T05:27:00Z">
        <w:del w:id="698" w:author="Fatima Maria Pillosu" w:date="2021-02-15T22:34:00Z">
          <w:r w:rsidR="006B45AE" w:rsidDel="002D0079">
            <w:delText>s</w:delText>
          </w:r>
        </w:del>
      </w:ins>
      <w:ins w:id="699" w:author="Fatima Pillosu" w:date="2021-02-15T05:15:00Z">
        <w:del w:id="700" w:author="Fatima Maria Pillosu" w:date="2021-02-15T22:34:00Z">
          <w:r w:rsidR="00C30952" w:rsidDel="002D0079">
            <w:delText xml:space="preserve"> </w:delText>
          </w:r>
        </w:del>
      </w:ins>
      <w:ins w:id="701" w:author="Fatima Pillosu" w:date="2021-02-15T05:25:00Z">
        <w:del w:id="702" w:author="Fatima Maria Pillosu" w:date="2021-02-15T22:34:00Z">
          <w:r w:rsidR="0092332C" w:rsidDel="002D0079">
            <w:delText>are</w:delText>
          </w:r>
        </w:del>
      </w:ins>
      <w:ins w:id="703" w:author="Fatima Pillosu" w:date="2021-02-15T05:15:00Z">
        <w:del w:id="704" w:author="Fatima Maria Pillosu" w:date="2021-02-15T22:34:00Z">
          <w:r w:rsidR="00C30952" w:rsidDel="002D0079">
            <w:delText xml:space="preserve"> </w:delText>
          </w:r>
        </w:del>
      </w:ins>
      <w:ins w:id="705" w:author="Fatima Pillosu" w:date="2021-02-15T16:35:00Z">
        <w:del w:id="706" w:author="Fatima Maria Pillosu" w:date="2021-02-15T22:34:00Z">
          <w:r w:rsidR="00A4665F" w:rsidDel="002D0079">
            <w:delText>shown</w:delText>
          </w:r>
        </w:del>
      </w:ins>
      <w:ins w:id="707" w:author="Fatima Pillosu" w:date="2021-02-14T15:37:00Z">
        <w:del w:id="708" w:author="Fatima Maria Pillosu" w:date="2021-02-15T22:34:00Z">
          <w:r w:rsidR="009A5C64" w:rsidDel="002D0079">
            <w:delText xml:space="preserve"> </w:delText>
          </w:r>
        </w:del>
      </w:ins>
      <w:ins w:id="709" w:author="Fatima Pillosu" w:date="2021-02-15T05:26:00Z">
        <w:del w:id="710" w:author="Fatima Maria Pillosu" w:date="2021-02-15T22:34:00Z">
          <w:r w:rsidR="00CD78AE" w:rsidDel="002D0079">
            <w:delText xml:space="preserve">also </w:delText>
          </w:r>
        </w:del>
      </w:ins>
      <w:ins w:id="711" w:author="Fatima Pillosu" w:date="2021-02-14T15:37:00Z">
        <w:del w:id="712" w:author="Fatima Maria Pillosu" w:date="2021-02-15T22:34:00Z">
          <w:r w:rsidR="009A5C64" w:rsidDel="002D0079">
            <w:delText xml:space="preserve">in </w:delText>
          </w:r>
        </w:del>
      </w:ins>
      <w:ins w:id="713" w:author="Fatima Pillosu" w:date="2021-02-14T15:38:00Z">
        <w:del w:id="714" w:author="Fatima Maria Pillosu" w:date="2021-02-15T22:34:00Z">
          <w:r w:rsidR="00BB4876" w:rsidDel="002D0079">
            <w:delText>other studies</w:delText>
          </w:r>
        </w:del>
      </w:ins>
      <w:ins w:id="715" w:author="Fatima Pillosu" w:date="2021-02-15T16:31:00Z">
        <w:del w:id="716" w:author="Fatima Maria Pillosu" w:date="2021-02-15T22:34:00Z">
          <w:r w:rsidR="004F7722" w:rsidDel="002D0079">
            <w:delText xml:space="preserve"> </w:delText>
          </w:r>
        </w:del>
      </w:ins>
      <w:ins w:id="717" w:author="Fatima Pillosu" w:date="2021-02-15T16:33:00Z">
        <w:del w:id="718" w:author="Fatima Maria Pillosu" w:date="2021-02-15T22:34:00Z">
          <w:r w:rsidR="00C72CAD" w:rsidDel="002D0079">
            <w:fldChar w:fldCharType="begin" w:fldLock="1"/>
          </w:r>
        </w:del>
      </w:ins>
      <w:del w:id="719" w:author="Fatima Maria Pillosu" w:date="2021-02-15T22:34:00Z">
        <w:r w:rsidR="00D16490" w:rsidRPr="005E4D57" w:rsidDel="002D007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response","type":"article-journal","volume":"50"},"uris":["http://www.mendeley.com/documents/?uuid=c1457f1a-30a2-3bda-b518-c558842cf979"]},{"id":"ITEM-3","itemData":{"DOI":"10.1175/WCAS-D-18-0084.1","author":[{"dropping-particle":"","family":"Wilson","given":"Katie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Society","id":"ITEM-3","issue":"2","issued":{"date-parts":[["2019"]]},"page":"337-354","title":"Meteorologists’ interpretations of storm-scale ensemble-based forecast guidance","type":"article-journal","volume":"11"},"uris":["http://www.mendeley.com/documents/?uuid=d355861a-62c6-3974-b7bb-470a717130d1"]},{"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review.","type":"article-journal","volume":"18"},"uris":["http://www.mendeley.com/documents/?uuid=38c0a842-f310-35a6-9689-25a73a2d10d7"]},{"id":"ITEM-5","itemData":{"DOI":"10.1016/j.ijdrr.2018.04.002","author":[{"dropping-particle":"","family":"Taylor","given":"Andrea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Reduction","id":"ITEM-5","issued":{"date-parts":[["2018"]]},"page":"1-4","title":"Communicating high impact weather: Improving warnings and decision making processes","type":"article","volume":"30"},"uris":["http://www.mendeley.com/documents/?uuid=2d5439da-baf4-3861-addf-cee9dc098589"]},{"id":"ITEM-6","itemData":{"DOI":"10.1016/j.ijdrr.2018.02.033","ISSN":"22124209","abstract":"National meteorological services are continually working on improvements of their weather and warning information. Based on five workshops with members of the German national meteorological service and with forecast end-users from emergency management, water management, road maintenance, the media, and others, we discuss operational practices regarding the processing of weather information and specific end-user needs. We focus on the question what users’ requirements for a warning are and how meteorological services can address the various user needs. Results show that in order to improve weather (warning) communication, spatial and temporal precision, acceptability and comprehensibility as well as identification of relevant information and technical requirements need to be addressed. A new challenge is the inclusion of impact information provided by e.g. emergency services and social media. As we identify opportunities and constraints for future developments, we emphasise the importance of a strong cooperation and a constant dialogue and discussion of needs between meteorological services and end-users to ensure quality of impact-based forecasts.","author":[{"dropping-particle":"","family":"Kox","given":"Thomas","non-dropping-particle":"","parse-names":false,"suffix":""},{"dropping-particle":"","family":"Kempf","given":"Harald","non-dropping-particle":"","parse-names":false,"suffix":""},{"dropping-particle":"","family":"Lüder","given":"Catharina","non-dropping-particle":"","parse-names":false,"suffix":""},{"dropping-particle":"","family":"Hagedorn","given":"Renate","non-dropping-particle":"","parse-names":false,"suffix":""},{"dropping-particle":"","family":"Gerhold","given":"Lars","non-dropping-particle":"","parse-names":false,"suffix":""}],"container-title":"International Journal of Disaster Risk Reduction","id":"ITEM-6","issue":"February","issued":{"date-parts":[["2018"]]},"page":"74-80","publisher":"Elsevier Ltd","title":"Towards user-orientated weather warnings","type":"article-journal","volume":"30"},"uris":["http://www.mendeley.com/documents/?uuid=4d5aa48a-3245-4ce4-b8c1-c0e43a1f3443"]},{"id":"ITEM-7","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Hazards","id":"ITEM-7","issue":"3","issued":{"date-parts":[["2016"]]},"page":"2121-2144","title":"Stakeholders’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-8","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Policy","id":"ITEM-8","issued":{"date-parts":[["2012"]]},"page":"35-49","title":"Operational early warning systems for water-related hazards in Europe","type":"article-journal","volume":"21"},"uris":["http://www.mendeley.com/documents/?uuid=c342ef56-2ecb-3c37-aaf0-3eaabd668d30"]},{"id":"ITEM-9","itemData":{"DOI":"10.1175/BAMS-88-11-1729","author":[{"dropping-particle":"","family":"Demuth","given":"Julie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Society","id":"ITEM-9","issue":"11","issued":{"date-parts":[["2007"]]},"page":"1729-1737","title":"WAS*IS: Building a community for integrating meteorology and social science","type":"article-journal","volume":"88"},"uris":["http://www.mendeley.com/documents/?uuid=8661c61d-e617-394a-86c2-cecd921be6fb"]}],"mendeley":{"formattedCitation":"(Demuth et al. 2020; Emerton et al. 2020; Wilson et al. 2019; Acosta-Coll et al. 2018; Taylor et al. 2018; Kox et al. 2018; Lumbroso et al. 2016; Alfieri et al. 2012; Demuth et al. 2007)","plainTextFormattedCitation":"(Demuth et al. 2020; Emerton et al. 2020; Wilson et al. 2019; Acosta-Coll et al. 2018; Taylor et al. 2018; Kox et al. 2018; Lumbroso et al. 2016; Alfieri et al. 2012; Demuth et al. 2007)","previouslyFormattedCitation":"(Demuth et al. 2020; Emerton et al. 2020; Wilson et al. 2019; Acosta-Coll et al. 2018; Taylor et al. 2018; Kox et al. 2018; Lumbroso et al. 2016; Alfieri et al. 2012; Demuth et al. 2007)"},"properties":{"noteIndex":0},"schema":"https://github.com/citation-style-language/schema/raw/master/csl-citation.json"}</w:delInstrText>
        </w:r>
        <w:r w:rsidR="00C72CAD" w:rsidDel="002D0079">
          <w:fldChar w:fldCharType="separate"/>
        </w:r>
        <w:r w:rsidR="00C72CAD" w:rsidRPr="002D0079" w:rsidDel="002D0079">
          <w:rPr>
            <w:noProof/>
          </w:rPr>
          <w:delText>(Demuth et al. 2020; Emerton et al. 2020; Wilson et al. 2019; Acosta-Coll et al. 2018; Taylor et al. 2018; Kox et al. 2018; Lumbroso et al. 2016; Alfieri et al. 2012; Demuth et al. 2007)</w:delText>
        </w:r>
      </w:del>
      <w:ins w:id="720" w:author="Fatima Pillosu" w:date="2021-02-15T16:33:00Z">
        <w:del w:id="721" w:author="Fatima Maria Pillosu" w:date="2021-02-15T22:34:00Z">
          <w:r w:rsidR="00C72CAD" w:rsidDel="002D0079">
            <w:fldChar w:fldCharType="end"/>
          </w:r>
          <w:r w:rsidR="00C72CAD" w:rsidDel="002D0079">
            <w:rPr>
              <w:szCs w:val="24"/>
            </w:rPr>
            <w:delText>,</w:delText>
          </w:r>
        </w:del>
      </w:ins>
      <w:ins w:id="722" w:author="Fatima Pillosu" w:date="2021-02-15T15:59:00Z">
        <w:del w:id="723" w:author="Fatima Maria Pillosu" w:date="2021-02-15T22:34:00Z">
          <w:r w:rsidR="00723C04" w:rsidDel="002D0079">
            <w:rPr>
              <w:szCs w:val="24"/>
            </w:rPr>
            <w:delText xml:space="preserve"> and</w:delText>
          </w:r>
        </w:del>
      </w:ins>
      <w:ins w:id="724" w:author="Fatima Pillosu" w:date="2021-02-15T16:00:00Z">
        <w:del w:id="725" w:author="Fatima Maria Pillosu" w:date="2021-02-15T22:34:00Z">
          <w:r w:rsidR="006D3B96" w:rsidDel="002D0079">
            <w:rPr>
              <w:szCs w:val="24"/>
            </w:rPr>
            <w:delText xml:space="preserve"> </w:delText>
          </w:r>
        </w:del>
      </w:ins>
      <w:ins w:id="726" w:author="Fatima Pillosu" w:date="2021-02-15T16:35:00Z">
        <w:del w:id="727" w:author="Fatima Maria Pillosu" w:date="2021-02-15T22:34:00Z">
          <w:r w:rsidR="00A4665F" w:rsidDel="002D0079">
            <w:rPr>
              <w:szCs w:val="24"/>
            </w:rPr>
            <w:delText>they</w:delText>
          </w:r>
        </w:del>
      </w:ins>
      <w:ins w:id="728" w:author="Fatima Pillosu" w:date="2021-02-15T16:00:00Z">
        <w:del w:id="729" w:author="Fatima Maria Pillosu" w:date="2021-02-15T22:34:00Z">
          <w:r w:rsidR="0053160A" w:rsidDel="002D0079">
            <w:rPr>
              <w:szCs w:val="24"/>
            </w:rPr>
            <w:delText xml:space="preserve"> </w:delText>
          </w:r>
        </w:del>
      </w:ins>
      <w:ins w:id="730" w:author="Fatima Pillosu" w:date="2021-02-15T16:46:00Z">
        <w:del w:id="731" w:author="Fatima Maria Pillosu" w:date="2021-02-15T22:34:00Z">
          <w:r w:rsidR="0077752F" w:rsidDel="002D0079">
            <w:rPr>
              <w:szCs w:val="24"/>
            </w:rPr>
            <w:delText xml:space="preserve">all </w:delText>
          </w:r>
        </w:del>
      </w:ins>
      <w:ins w:id="732" w:author="Fatima Pillosu" w:date="2021-02-15T16:11:00Z">
        <w:del w:id="733" w:author="Fatima Maria Pillosu" w:date="2021-02-15T22:34:00Z">
          <w:r w:rsidR="00BC6863" w:rsidDel="002D0079">
            <w:rPr>
              <w:szCs w:val="24"/>
            </w:rPr>
            <w:delText>agree</w:delText>
          </w:r>
          <w:r w:rsidR="00664D79" w:rsidDel="002D0079">
            <w:rPr>
              <w:szCs w:val="24"/>
            </w:rPr>
            <w:delText xml:space="preserve"> that </w:delText>
          </w:r>
        </w:del>
      </w:ins>
      <w:ins w:id="734" w:author="Fatima Pillosu" w:date="2021-02-15T16:48:00Z">
        <w:del w:id="735" w:author="Fatima Maria Pillosu" w:date="2021-02-15T22:34:00Z">
          <w:r w:rsidR="006C19F7" w:rsidDel="002D0079">
            <w:rPr>
              <w:szCs w:val="24"/>
            </w:rPr>
            <w:delText>appropriate</w:delText>
          </w:r>
        </w:del>
      </w:ins>
      <w:ins w:id="736" w:author="Fatima Pillosu" w:date="2021-02-15T16:45:00Z">
        <w:del w:id="737" w:author="Fatima Maria Pillosu" w:date="2021-02-15T22:34:00Z">
          <w:r w:rsidR="00DB2584" w:rsidDel="002D0079">
            <w:rPr>
              <w:szCs w:val="24"/>
            </w:rPr>
            <w:delText xml:space="preserve"> </w:delText>
          </w:r>
        </w:del>
      </w:ins>
      <w:ins w:id="738" w:author="Fatima Pillosu" w:date="2021-02-15T15:45:00Z">
        <w:del w:id="739" w:author="Fatima Maria Pillosu" w:date="2021-02-15T22:34:00Z">
          <w:r w:rsidR="00090229" w:rsidDel="002D0079">
            <w:rPr>
              <w:szCs w:val="24"/>
            </w:rPr>
            <w:delText>training</w:delText>
          </w:r>
        </w:del>
      </w:ins>
      <w:ins w:id="740" w:author="Fatima Pillosu" w:date="2021-02-15T16:46:00Z">
        <w:del w:id="741" w:author="Fatima Maria Pillosu" w:date="2021-02-15T22:34:00Z">
          <w:r w:rsidR="00797700" w:rsidDel="002D0079">
            <w:rPr>
              <w:szCs w:val="24"/>
            </w:rPr>
            <w:delText xml:space="preserve"> on new </w:delText>
          </w:r>
          <w:r w:rsidR="0077752F" w:rsidDel="002D0079">
            <w:rPr>
              <w:szCs w:val="24"/>
            </w:rPr>
            <w:delText>forecast products</w:delText>
          </w:r>
        </w:del>
      </w:ins>
      <w:ins w:id="742" w:author="Fatima Pillosu" w:date="2021-02-15T15:45:00Z">
        <w:del w:id="743" w:author="Fatima Maria Pillosu" w:date="2021-02-15T22:34:00Z">
          <w:r w:rsidR="00090229" w:rsidDel="002D0079">
            <w:rPr>
              <w:szCs w:val="24"/>
            </w:rPr>
            <w:delText xml:space="preserve"> is fundamental</w:delText>
          </w:r>
        </w:del>
      </w:ins>
      <w:ins w:id="744" w:author="Fatima Pillosu" w:date="2021-02-15T16:46:00Z">
        <w:del w:id="745" w:author="Fatima Maria Pillosu" w:date="2021-02-15T22:34:00Z">
          <w:r w:rsidR="0077752F" w:rsidDel="002D0079">
            <w:rPr>
              <w:szCs w:val="24"/>
            </w:rPr>
            <w:delText xml:space="preserve"> to </w:delText>
          </w:r>
        </w:del>
      </w:ins>
      <w:ins w:id="746" w:author="Fatima Pillosu" w:date="2021-02-15T16:47:00Z">
        <w:del w:id="747" w:author="Fatima Maria Pillosu" w:date="2021-02-15T22:34:00Z">
          <w:r w:rsidR="0016178F" w:rsidDel="002D0079">
            <w:rPr>
              <w:szCs w:val="24"/>
            </w:rPr>
            <w:delText>inform</w:delText>
          </w:r>
          <w:r w:rsidR="007A5DEE" w:rsidDel="002D0079">
            <w:rPr>
              <w:szCs w:val="24"/>
            </w:rPr>
            <w:delText xml:space="preserve"> </w:delText>
          </w:r>
        </w:del>
      </w:ins>
      <w:ins w:id="748" w:author="Fatima Pillosu" w:date="2021-02-15T16:48:00Z">
        <w:del w:id="749" w:author="Fatima Maria Pillosu" w:date="2021-02-15T22:34:00Z">
          <w:r w:rsidR="00723448" w:rsidDel="002D0079">
            <w:rPr>
              <w:szCs w:val="24"/>
            </w:rPr>
            <w:delText>the</w:delText>
          </w:r>
        </w:del>
      </w:ins>
      <w:ins w:id="750" w:author="Fatima Pillosu" w:date="2021-02-15T16:47:00Z">
        <w:del w:id="751" w:author="Fatima Maria Pillosu" w:date="2021-02-15T22:34:00Z">
          <w:r w:rsidR="0016178F" w:rsidDel="002D0079">
            <w:rPr>
              <w:szCs w:val="24"/>
            </w:rPr>
            <w:delText xml:space="preserve"> two-way learning process</w:delText>
          </w:r>
        </w:del>
      </w:ins>
      <w:ins w:id="752" w:author="Fatima Pillosu" w:date="2021-02-15T16:48:00Z">
        <w:del w:id="753" w:author="Fatima Maria Pillosu" w:date="2021-02-15T22:34:00Z">
          <w:r w:rsidR="00DD3CF8" w:rsidDel="002D0079">
            <w:rPr>
              <w:szCs w:val="24"/>
            </w:rPr>
            <w:delText xml:space="preserve"> between developers and end-users.</w:delText>
          </w:r>
        </w:del>
      </w:ins>
    </w:p>
    <w:p w14:paraId="5E33BB36" w14:textId="36BC6087" w:rsidR="00A40C9D" w:rsidRPr="00F162C3" w:rsidDel="00F86B9F" w:rsidRDefault="002A0F08">
      <w:pPr>
        <w:rPr>
          <w:del w:id="754" w:author="Fatima Pillosu" w:date="2021-02-15T05:54:00Z"/>
          <w:moveTo w:id="755" w:author="Fatima Pillosu" w:date="2021-02-15T05:22:00Z"/>
        </w:rPr>
        <w:pPrChange w:id="756" w:author="Fatima Pillosu" w:date="2021-03-17T15:46:00Z">
          <w:pPr>
            <w:spacing w:line="360" w:lineRule="auto"/>
          </w:pPr>
        </w:pPrChange>
      </w:pPr>
      <w:ins w:id="757" w:author="Fatima Pillosu" w:date="2021-02-15T17:40:00Z">
        <w:del w:id="758" w:author="Fatima Maria Pillosu" w:date="2021-02-15T22:56:00Z">
          <w:r w:rsidDel="00F90BD9">
            <w:delText>F</w:delText>
          </w:r>
        </w:del>
      </w:ins>
      <w:ins w:id="759" w:author="Fatima Pillosu" w:date="2021-02-15T16:57:00Z">
        <w:del w:id="760" w:author="Fatima Maria Pillosu" w:date="2021-02-15T22:56:00Z">
          <w:r w:rsidR="00DB2319" w:rsidDel="00F90BD9">
            <w:delText xml:space="preserve">ocusing on forecasters as end-users, </w:delText>
          </w:r>
        </w:del>
      </w:ins>
      <w:moveToRangeStart w:id="761" w:author="Fatima Pillosu" w:date="2021-02-15T05:22:00Z" w:name="move64258956"/>
      <w:moveTo w:id="762" w:author="Fatima Pillosu" w:date="2021-02-15T05:22:00Z">
        <w:del w:id="763" w:author="Fatima Maria Pillosu" w:date="2021-02-15T22:56:00Z">
          <w:r w:rsidR="00A40C9D" w:rsidDel="00F90BD9">
            <w:delText xml:space="preserve">Generalizing one of the highlights of </w:delText>
          </w:r>
          <w:r w:rsidR="00A40C9D" w:rsidDel="00F90BD9">
            <w:fldChar w:fldCharType="begin" w:fldLock="1"/>
          </w:r>
          <w:r w:rsidR="00A40C9D" w:rsidRPr="00F90BD9"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A40C9D" w:rsidDel="00F90BD9">
            <w:fldChar w:fldCharType="separate"/>
          </w:r>
          <w:r w:rsidR="00A40C9D" w:rsidRPr="00F90BD9" w:rsidDel="00F90BD9">
            <w:rPr>
              <w:noProof/>
            </w:rPr>
            <w:delText>Demuth et al. (2020)</w:delText>
          </w:r>
          <w:r w:rsidR="00A40C9D" w:rsidDel="00F90BD9">
            <w:fldChar w:fldCharType="end"/>
          </w:r>
          <w:r w:rsidR="00A40C9D" w:rsidDel="00F90BD9">
            <w:delText xml:space="preserve"> study is</w:delText>
          </w:r>
        </w:del>
      </w:moveTo>
      <w:ins w:id="764" w:author="Fatima Pillosu" w:date="2021-02-15T16:53:00Z">
        <w:del w:id="765" w:author="Fatima Maria Pillosu" w:date="2021-02-15T22:56:00Z">
          <w:r w:rsidR="00FB073F" w:rsidDel="00F90BD9">
            <w:delText>report</w:delText>
          </w:r>
        </w:del>
      </w:ins>
      <w:ins w:id="766" w:author="Fatima Pillosu" w:date="2021-02-15T16:58:00Z">
        <w:del w:id="767" w:author="Fatima Maria Pillosu" w:date="2021-02-15T22:56:00Z">
          <w:r w:rsidR="00FA10BE" w:rsidDel="00F90BD9">
            <w:delText xml:space="preserve"> </w:delText>
          </w:r>
        </w:del>
      </w:ins>
      <w:ins w:id="768" w:author="Fatima Pillosu" w:date="2021-02-15T17:25:00Z">
        <w:del w:id="769" w:author="Fatima Maria Pillosu" w:date="2021-02-15T22:56:00Z">
          <w:r w:rsidR="000931ED" w:rsidDel="00F90BD9">
            <w:delText>forecasters’</w:delText>
          </w:r>
        </w:del>
      </w:ins>
      <w:ins w:id="770" w:author="Fatima Pillosu" w:date="2021-02-15T16:58:00Z">
        <w:del w:id="771" w:author="Fatima Maria Pillosu" w:date="2021-02-15T22:56:00Z">
          <w:r w:rsidR="00FA10BE" w:rsidDel="00F90BD9">
            <w:delText xml:space="preserve"> opinion </w:delText>
          </w:r>
          <w:r w:rsidR="00EF2D71" w:rsidDel="00F90BD9">
            <w:delText>on training content</w:delText>
          </w:r>
        </w:del>
      </w:ins>
      <w:ins w:id="772" w:author="Fatima Pillosu" w:date="2021-02-15T17:25:00Z">
        <w:del w:id="773" w:author="Fatima Maria Pillosu" w:date="2021-02-15T22:56:00Z">
          <w:r w:rsidR="00281187" w:rsidDel="00F90BD9">
            <w:delText>. The latter</w:delText>
          </w:r>
          <w:r w:rsidR="00C81F84" w:rsidDel="00F90BD9">
            <w:delText xml:space="preserve"> </w:delText>
          </w:r>
        </w:del>
      </w:ins>
      <w:ins w:id="774" w:author="Fatima Pillosu" w:date="2021-02-15T17:30:00Z">
        <w:del w:id="775" w:author="Fatima Maria Pillosu" w:date="2021-02-15T22:56:00Z">
          <w:r w:rsidR="007C42E4" w:rsidDel="00F90BD9">
            <w:delText xml:space="preserve">is </w:delText>
          </w:r>
        </w:del>
        <w:del w:id="776" w:author="Fatima Maria Pillosu" w:date="2021-02-15T22:52:00Z">
          <w:r w:rsidR="007C42E4" w:rsidDel="00BE75EB">
            <w:delText xml:space="preserve">indeed </w:delText>
          </w:r>
        </w:del>
        <w:del w:id="777" w:author="Fatima Maria Pillosu" w:date="2021-02-15T22:56:00Z">
          <w:r w:rsidR="007C42E4" w:rsidDel="00F90BD9">
            <w:delText xml:space="preserve">considered to </w:delText>
          </w:r>
          <w:r w:rsidR="00B55246" w:rsidDel="00F90BD9">
            <w:delText>be</w:delText>
          </w:r>
        </w:del>
      </w:ins>
      <w:ins w:id="778" w:author="Fatima Pillosu" w:date="2021-02-15T16:58:00Z">
        <w:del w:id="779" w:author="Fatima Maria Pillosu" w:date="2021-02-15T22:56:00Z">
          <w:r w:rsidR="00EF2D71" w:rsidDel="00F90BD9">
            <w:delText xml:space="preserve"> </w:delText>
          </w:r>
        </w:del>
      </w:ins>
      <w:ins w:id="780" w:author="Fatima Pillosu" w:date="2021-02-15T17:35:00Z">
        <w:del w:id="781" w:author="Fatima Maria Pillosu" w:date="2021-02-15T22:56:00Z">
          <w:r w:rsidR="00BD011A" w:rsidDel="00F90BD9">
            <w:delText xml:space="preserve">too </w:delText>
          </w:r>
        </w:del>
      </w:ins>
      <w:moveTo w:id="782" w:author="Fatima Pillosu" w:date="2021-02-15T05:22:00Z">
        <w:del w:id="783" w:author="Fatima Maria Pillosu" w:date="2021-02-15T22:56:00Z">
          <w:r w:rsidR="00A40C9D" w:rsidDel="00F90BD9">
            <w:delText xml:space="preserve"> the need for </w:delText>
          </w:r>
        </w:del>
      </w:moveTo>
      <w:ins w:id="784" w:author="Fatima Pillosu" w:date="2021-02-15T16:53:00Z">
        <w:del w:id="785" w:author="Fatima Maria Pillosu" w:date="2021-02-15T22:56:00Z">
          <w:r w:rsidR="00FB073F" w:rsidDel="00F90BD9">
            <w:delText xml:space="preserve">disproportionately heavy on </w:delText>
          </w:r>
        </w:del>
      </w:ins>
      <w:ins w:id="786" w:author="Fatima Pillosu" w:date="2021-02-15T17:29:00Z">
        <w:del w:id="787" w:author="Fatima Maria Pillosu" w:date="2021-02-15T22:56:00Z">
          <w:r w:rsidR="00D56848" w:rsidDel="00F90BD9">
            <w:delText xml:space="preserve">the </w:delText>
          </w:r>
          <w:r w:rsidR="008F4C74" w:rsidDel="00F90BD9">
            <w:delText>scientific developments of a forecast product</w:delText>
          </w:r>
        </w:del>
      </w:ins>
      <w:ins w:id="788" w:author="Fatima Pillosu" w:date="2021-02-15T17:28:00Z">
        <w:del w:id="789" w:author="Fatima Maria Pillosu" w:date="2021-02-15T22:56:00Z">
          <w:r w:rsidR="008F4C74" w:rsidDel="00F90BD9">
            <w:delText xml:space="preserve">, </w:delText>
          </w:r>
        </w:del>
      </w:ins>
      <w:ins w:id="790" w:author="Fatima Pillosu" w:date="2021-02-15T16:53:00Z">
        <w:del w:id="791" w:author="Fatima Maria Pillosu" w:date="2021-02-15T22:56:00Z">
          <w:r w:rsidR="00FB073F" w:rsidDel="00F90BD9">
            <w:delText>and to be</w:delText>
          </w:r>
        </w:del>
      </w:ins>
      <w:ins w:id="792" w:author="Fatima Pillosu" w:date="2021-02-15T17:35:00Z">
        <w:del w:id="793" w:author="Fatima Maria Pillosu" w:date="2021-02-15T22:56:00Z">
          <w:r w:rsidR="00330F9B" w:rsidDel="00F90BD9">
            <w:delText xml:space="preserve"> much</w:delText>
          </w:r>
        </w:del>
      </w:ins>
      <w:ins w:id="794" w:author="Fatima Pillosu" w:date="2021-02-15T16:53:00Z">
        <w:del w:id="795" w:author="Fatima Maria Pillosu" w:date="2021-02-15T22:56:00Z">
          <w:r w:rsidR="00FB073F" w:rsidDel="00F90BD9">
            <w:delText xml:space="preserve"> light</w:delText>
          </w:r>
        </w:del>
      </w:ins>
      <w:ins w:id="796" w:author="Fatima Pillosu" w:date="2021-02-15T17:31:00Z">
        <w:del w:id="797" w:author="Fatima Maria Pillosu" w:date="2021-02-15T22:56:00Z">
          <w:r w:rsidR="00DE271B" w:rsidDel="00F90BD9">
            <w:delText>er</w:delText>
          </w:r>
        </w:del>
      </w:ins>
      <w:ins w:id="798" w:author="Fatima Pillosu" w:date="2021-02-15T16:53:00Z">
        <w:del w:id="799" w:author="Fatima Maria Pillosu" w:date="2021-02-15T22:56:00Z">
          <w:r w:rsidR="00FB073F" w:rsidDel="00F90BD9">
            <w:delText xml:space="preserve"> on</w:delText>
          </w:r>
        </w:del>
      </w:ins>
      <w:ins w:id="800" w:author="Fatima Pillosu" w:date="2021-02-15T17:27:00Z">
        <w:del w:id="801" w:author="Fatima Maria Pillosu" w:date="2021-02-15T22:56:00Z">
          <w:r w:rsidR="00581589" w:rsidDel="00F90BD9">
            <w:delText xml:space="preserve"> practical applications, e.g. </w:delText>
          </w:r>
        </w:del>
      </w:ins>
      <w:ins w:id="802" w:author="Fatima Pillosu" w:date="2021-02-15T17:28:00Z">
        <w:del w:id="803" w:author="Fatima Maria Pillosu" w:date="2021-02-15T22:56:00Z">
          <w:r w:rsidR="00581589" w:rsidDel="00F90BD9">
            <w:delText xml:space="preserve">how and when a forecast product </w:delText>
          </w:r>
          <w:r w:rsidR="00EA26E1" w:rsidDel="00F90BD9">
            <w:delText>applies</w:delText>
          </w:r>
          <w:r w:rsidR="00CB4CE8" w:rsidDel="00F90BD9">
            <w:delText xml:space="preserve"> to and benefits a forecast process</w:delText>
          </w:r>
        </w:del>
      </w:ins>
      <w:ins w:id="804" w:author="Fatima Pillosu" w:date="2021-02-15T17:32:00Z">
        <w:del w:id="805" w:author="Fatima Maria Pillosu" w:date="2021-02-15T22:56:00Z">
          <w:r w:rsidR="003A4ABB" w:rsidDel="00F90BD9">
            <w:delText xml:space="preserve">, what are </w:delText>
          </w:r>
          <w:r w:rsidR="00CD47BF" w:rsidDel="00F90BD9">
            <w:delText>its</w:delText>
          </w:r>
          <w:r w:rsidR="003A4ABB" w:rsidDel="00F90BD9">
            <w:delText xml:space="preserve"> strengths</w:delText>
          </w:r>
          <w:r w:rsidR="00CD47BF" w:rsidDel="00F90BD9">
            <w:delText xml:space="preserve"> and</w:delText>
          </w:r>
          <w:r w:rsidR="003A4ABB" w:rsidDel="00F90BD9">
            <w:delText xml:space="preserve"> its limitations</w:delText>
          </w:r>
        </w:del>
      </w:ins>
      <w:ins w:id="806" w:author="Fatima Pillosu" w:date="2021-02-15T17:40:00Z">
        <w:del w:id="807" w:author="Fatima Maria Pillosu" w:date="2021-02-15T22:56:00Z">
          <w:r w:rsidDel="00F90BD9">
            <w:delText xml:space="preserve">. </w:delText>
          </w:r>
        </w:del>
      </w:ins>
      <w:ins w:id="808" w:author="Fatima Pillosu" w:date="2021-02-15T17:35:00Z">
        <w:del w:id="809" w:author="Fatima Maria Pillosu" w:date="2021-02-15T22:57:00Z">
          <w:r w:rsidR="00787220" w:rsidDel="00F90BD9">
            <w:delText>Other</w:delText>
          </w:r>
        </w:del>
      </w:ins>
      <w:ins w:id="810" w:author="Fatima Maria Pillosu" w:date="2021-02-15T23:08:00Z">
        <w:r w:rsidR="005E4D57" w:rsidRPr="005E4D57">
          <w:t xml:space="preserve"> </w:t>
        </w:r>
        <w:del w:id="811" w:author="Fatima Pillosu" w:date="2021-03-17T14:50:00Z">
          <w:r w:rsidR="005E4D57" w:rsidRPr="005E4D57" w:rsidDel="008B0CBB">
            <w:delText>M</w:delText>
          </w:r>
        </w:del>
        <w:del w:id="812" w:author="Fatima Pillosu" w:date="2021-03-17T15:08:00Z">
          <w:r w:rsidR="005E4D57" w:rsidRPr="005E4D57" w:rsidDel="00B057F8">
            <w:delText xml:space="preserve">oreover, </w:delText>
          </w:r>
        </w:del>
      </w:ins>
      <w:ins w:id="813" w:author="Fatima Maria Pillosu" w:date="2021-02-16T16:45:00Z">
        <w:del w:id="814" w:author="Fatima Pillosu" w:date="2021-03-17T15:09:00Z">
          <w:r w:rsidR="00CA309D" w:rsidDel="00B057F8">
            <w:delText>t</w:delText>
          </w:r>
        </w:del>
      </w:ins>
      <w:ins w:id="815" w:author="Fatima Pillosu" w:date="2021-03-17T15:09:00Z">
        <w:r w:rsidR="00B057F8">
          <w:t>T</w:t>
        </w:r>
      </w:ins>
      <w:ins w:id="816" w:author="Fatima Maria Pillosu" w:date="2021-02-16T16:45:00Z">
        <w:r w:rsidR="00CA309D">
          <w:t xml:space="preserve">raining </w:t>
        </w:r>
      </w:ins>
      <w:ins w:id="817" w:author="Fatima Pillosu" w:date="2021-03-17T15:37:00Z">
        <w:r w:rsidR="00032377">
          <w:t xml:space="preserve">also </w:t>
        </w:r>
      </w:ins>
      <w:ins w:id="818" w:author="Fatima Maria Pillosu" w:date="2021-02-16T16:45:00Z">
        <w:r w:rsidR="00CA309D">
          <w:t>tend</w:t>
        </w:r>
      </w:ins>
      <w:ins w:id="819" w:author="Fatima Maria Pillosu" w:date="2021-02-16T22:49:00Z">
        <w:r w:rsidR="00B17CA9">
          <w:t>s</w:t>
        </w:r>
      </w:ins>
      <w:ins w:id="820" w:author="Fatima Maria Pillosu" w:date="2021-02-16T16:45:00Z">
        <w:r w:rsidR="00CA309D">
          <w:t xml:space="preserve"> to not</w:t>
        </w:r>
      </w:ins>
      <w:ins w:id="821" w:author="Fatima Maria Pillosu" w:date="2021-02-16T16:46:00Z">
        <w:r w:rsidR="00CA309D">
          <w:t xml:space="preserve"> mirror</w:t>
        </w:r>
      </w:ins>
      <w:ins w:id="822" w:author="Fatima Maria Pillosu" w:date="2021-02-16T16:45:00Z">
        <w:r w:rsidR="00CA309D">
          <w:t xml:space="preserve"> </w:t>
        </w:r>
      </w:ins>
      <w:ins w:id="823" w:author="Fatima Maria Pillosu" w:date="2021-02-15T23:08:00Z">
        <w:r w:rsidR="005E4D57" w:rsidRPr="005E4D57">
          <w:t>forecasters</w:t>
        </w:r>
      </w:ins>
      <w:ins w:id="824" w:author="Fatima Maria Pillosu" w:date="2021-02-16T22:51:00Z">
        <w:r w:rsidR="001458A2">
          <w:t>’</w:t>
        </w:r>
      </w:ins>
      <w:ins w:id="825" w:author="Fatima Maria Pillosu" w:date="2021-02-16T16:46:00Z">
        <w:r w:rsidR="00CA309D">
          <w:t xml:space="preserve"> verification needs</w:t>
        </w:r>
      </w:ins>
      <w:ins w:id="826" w:author="Fatima Maria Pillosu" w:date="2021-02-16T16:47:00Z">
        <w:r w:rsidR="00CA309D">
          <w:t xml:space="preserve"> and</w:t>
        </w:r>
      </w:ins>
      <w:ins w:id="827" w:author="Fatima Maria Pillosu" w:date="2021-02-15T23:08:00Z">
        <w:r w:rsidR="005E4D57" w:rsidRPr="005E4D57">
          <w:t xml:space="preserve"> language</w:t>
        </w:r>
      </w:ins>
      <w:ins w:id="828" w:author="Fatima Maria Pillosu" w:date="2021-02-16T16:47:00Z">
        <w:r w:rsidR="00CA309D">
          <w:t xml:space="preserve"> undermining </w:t>
        </w:r>
      </w:ins>
      <w:ins w:id="829" w:author="Fatima Maria Pillosu" w:date="2021-02-16T22:51:00Z">
        <w:r w:rsidR="001458A2">
          <w:t>their</w:t>
        </w:r>
      </w:ins>
      <w:ins w:id="830" w:author="Fatima Maria Pillosu" w:date="2021-02-16T16:47:00Z">
        <w:r w:rsidR="00CA309D">
          <w:t xml:space="preserve"> capabilit</w:t>
        </w:r>
      </w:ins>
      <w:ins w:id="831" w:author="Fatima Maria Pillosu" w:date="2021-02-16T22:51:00Z">
        <w:r w:rsidR="001458A2">
          <w:t>y</w:t>
        </w:r>
      </w:ins>
      <w:ins w:id="832" w:author="Fatima Maria Pillosu" w:date="2021-02-15T23:08:00Z">
        <w:r w:rsidR="005E4D57" w:rsidRPr="005E4D57">
          <w:t xml:space="preserve"> to assess and convey</w:t>
        </w:r>
      </w:ins>
      <w:ins w:id="833" w:author="Fatima Maria Pillosu" w:date="2021-02-17T09:39:00Z">
        <w:r w:rsidR="0091362E">
          <w:t xml:space="preserve"> </w:t>
        </w:r>
        <w:r w:rsidR="0091362E" w:rsidRPr="005E4D57">
          <w:t>efficiently</w:t>
        </w:r>
      </w:ins>
      <w:ins w:id="834" w:author="Fatima Maria Pillosu" w:date="2021-02-16T16:48:00Z">
        <w:r w:rsidR="00CA309D">
          <w:t xml:space="preserve"> </w:t>
        </w:r>
      </w:ins>
      <w:ins w:id="835" w:author="Fatima Maria Pillosu" w:date="2021-02-15T23:08:00Z">
        <w:r w:rsidR="005E4D57" w:rsidRPr="005E4D57">
          <w:t>the</w:t>
        </w:r>
      </w:ins>
      <w:ins w:id="836" w:author="Fatima Maria Pillosu" w:date="2021-02-17T09:38:00Z">
        <w:r w:rsidR="0091362E">
          <w:t>ir</w:t>
        </w:r>
      </w:ins>
      <w:ins w:id="837" w:author="Fatima Maria Pillosu" w:date="2021-02-15T23:08:00Z">
        <w:r w:rsidR="005E4D57" w:rsidRPr="005E4D57">
          <w:t xml:space="preserve"> confidence in the forecast to partners</w:t>
        </w:r>
      </w:ins>
      <w:ins w:id="838" w:author="Fatima Maria Pillosu" w:date="2021-02-15T22:58:00Z">
        <w:r w:rsidR="00F90BD9">
          <w:t xml:space="preserve">. </w:t>
        </w:r>
      </w:ins>
      <w:ins w:id="839" w:author="Fatima Pillosu" w:date="2021-02-15T17:35:00Z">
        <w:del w:id="840" w:author="Fatima Maria Pillosu" w:date="2021-02-15T22:58:00Z">
          <w:r w:rsidR="00787220" w:rsidDel="00F90BD9">
            <w:delText xml:space="preserve"> stud</w:delText>
          </w:r>
          <w:r w:rsidR="007A4881" w:rsidDel="00F90BD9">
            <w:delText xml:space="preserve">ies </w:delText>
          </w:r>
        </w:del>
      </w:ins>
      <w:ins w:id="841" w:author="Fatima Pillosu" w:date="2021-02-15T17:36:00Z">
        <w:del w:id="842" w:author="Fatima Maria Pillosu" w:date="2021-02-15T22:58:00Z">
          <w:r w:rsidR="007A4881" w:rsidDel="00F90BD9">
            <w:fldChar w:fldCharType="begin" w:fldLock="1"/>
          </w:r>
        </w:del>
      </w:ins>
      <w:del w:id="843" w:author="Fatima Maria Pillosu" w:date="2021-02-15T22:58:00Z">
        <w:r w:rsidR="00281334" w:rsidRPr="00016DA0"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roles","type":"article-journal","volume":"23"},"uris":["http://www.mendeley.com/documents/?uuid=d7a09696-bbc1-347e-b442-b80fecb56d15"]}],"mendeley":{"formattedCitation":"(Demuth et al. 2020; Evans et al. 2014; Novak et al. 2008)","plainTextFormattedCitation":"(Demuth et al. 2020; Evans et al. 2014; Novak et al. 2008)","previouslyFormattedCitation":"(Demuth et al. 2020; Evans et al. 2014; Novak et al. 2008)"},"properties":{"noteIndex":0},"schema":"https://github.com/citation-style-language/schema/raw/master/csl-citation.json"}</w:delInstrText>
        </w:r>
      </w:del>
      <w:ins w:id="844" w:author="Fatima Pillosu" w:date="2021-02-15T17:36:00Z">
        <w:del w:id="845" w:author="Fatima Maria Pillosu" w:date="2021-02-15T22:58:00Z">
          <w:r w:rsidR="007A4881" w:rsidDel="00F90BD9">
            <w:fldChar w:fldCharType="separate"/>
          </w:r>
        </w:del>
      </w:ins>
      <w:del w:id="846" w:author="Fatima Maria Pillosu" w:date="2021-02-15T22:58:00Z">
        <w:r w:rsidR="00B24A16" w:rsidRPr="00F90BD9" w:rsidDel="00F90BD9">
          <w:rPr>
            <w:noProof/>
          </w:rPr>
          <w:delText>(Demuth et al. 2020; Evans et al. 2014; Novak et al. 2008)</w:delText>
        </w:r>
      </w:del>
      <w:ins w:id="847" w:author="Fatima Pillosu" w:date="2021-02-15T17:36:00Z">
        <w:del w:id="848" w:author="Fatima Maria Pillosu" w:date="2021-02-15T22:58:00Z">
          <w:r w:rsidR="007A4881" w:rsidDel="00F90BD9">
            <w:fldChar w:fldCharType="end"/>
          </w:r>
        </w:del>
      </w:ins>
      <w:ins w:id="849" w:author="Fatima Pillosu" w:date="2021-02-15T17:33:00Z">
        <w:del w:id="850" w:author="Fatima Maria Pillosu" w:date="2021-02-15T22:58:00Z">
          <w:r w:rsidR="00DA5726" w:rsidDel="00F90BD9">
            <w:delText xml:space="preserve"> </w:delText>
          </w:r>
        </w:del>
      </w:ins>
      <w:ins w:id="851" w:author="Fatima Pillosu" w:date="2021-02-15T17:03:00Z">
        <w:del w:id="852" w:author="Fatima Maria Pillosu" w:date="2021-02-15T22:58:00Z">
          <w:r w:rsidR="0040586E" w:rsidDel="00F90BD9">
            <w:delText>also report the</w:delText>
          </w:r>
        </w:del>
      </w:ins>
      <w:ins w:id="853" w:author="Fatima Pillosu" w:date="2021-02-15T17:18:00Z">
        <w:del w:id="854" w:author="Fatima Maria Pillosu" w:date="2021-02-15T22:58:00Z">
          <w:r w:rsidR="00B30530" w:rsidDel="00F90BD9">
            <w:delText xml:space="preserve"> forecasters’</w:delText>
          </w:r>
        </w:del>
      </w:ins>
      <w:ins w:id="855" w:author="Fatima Pillosu" w:date="2021-02-15T17:03:00Z">
        <w:del w:id="856" w:author="Fatima Maria Pillosu" w:date="2021-02-15T22:58:00Z">
          <w:r w:rsidR="0040586E" w:rsidDel="00F90BD9">
            <w:delText xml:space="preserve"> wish of </w:delText>
          </w:r>
        </w:del>
      </w:ins>
      <w:ins w:id="857" w:author="Fatima Pillosu" w:date="2021-02-15T17:04:00Z">
        <w:del w:id="858" w:author="Fatima Maria Pillosu" w:date="2021-02-15T22:58:00Z">
          <w:r w:rsidR="0067615E" w:rsidDel="00F90BD9">
            <w:delText>having</w:delText>
          </w:r>
        </w:del>
      </w:ins>
      <w:ins w:id="859" w:author="Fatima Pillosu" w:date="2021-02-15T17:03:00Z">
        <w:del w:id="860" w:author="Fatima Maria Pillosu" w:date="2021-02-15T22:58:00Z">
          <w:r w:rsidR="0040586E" w:rsidDel="00F90BD9">
            <w:delText xml:space="preserve"> </w:delText>
          </w:r>
        </w:del>
        <w:del w:id="861" w:author="Fatima Maria Pillosu" w:date="2021-02-15T22:57:00Z">
          <w:r w:rsidR="0040586E" w:rsidDel="00F90BD9">
            <w:delText>t</w:delText>
          </w:r>
        </w:del>
      </w:ins>
      <w:ins w:id="862" w:author="Fatima Pillosu" w:date="2021-02-15T16:56:00Z">
        <w:del w:id="863" w:author="Fatima Maria Pillosu" w:date="2021-02-15T22:57:00Z">
          <w:r w:rsidR="008E3C9D" w:rsidDel="00F90BD9">
            <w:delText>raining</w:delText>
          </w:r>
        </w:del>
      </w:ins>
      <w:ins w:id="864" w:author="Fatima Pillosu" w:date="2021-02-15T16:57:00Z">
        <w:del w:id="865" w:author="Fatima Maria Pillosu" w:date="2021-02-15T22:57:00Z">
          <w:r w:rsidR="00DB2319" w:rsidDel="00F90BD9">
            <w:delText xml:space="preserve"> </w:delText>
          </w:r>
        </w:del>
      </w:ins>
      <w:ins w:id="866" w:author="Fatima Pillosu" w:date="2021-02-15T17:04:00Z">
        <w:del w:id="867" w:author="Fatima Maria Pillosu" w:date="2021-02-15T22:57:00Z">
          <w:r w:rsidR="00D7142E" w:rsidDel="00F90BD9">
            <w:delText>that</w:delText>
          </w:r>
        </w:del>
      </w:ins>
      <w:ins w:id="868" w:author="Fatima Pillosu" w:date="2021-02-15T16:56:00Z">
        <w:del w:id="869" w:author="Fatima Maria Pillosu" w:date="2021-02-15T22:57:00Z">
          <w:r w:rsidR="008E3C9D" w:rsidDel="00F90BD9">
            <w:delText xml:space="preserve"> mirror</w:delText>
          </w:r>
        </w:del>
      </w:ins>
      <w:ins w:id="870" w:author="Fatima Pillosu" w:date="2021-02-15T17:04:00Z">
        <w:del w:id="871" w:author="Fatima Maria Pillosu" w:date="2021-02-15T22:57:00Z">
          <w:r w:rsidR="00D7142E" w:rsidDel="00F90BD9">
            <w:delText>s</w:delText>
          </w:r>
        </w:del>
      </w:ins>
      <w:ins w:id="872" w:author="Fatima Pillosu" w:date="2021-02-15T16:56:00Z">
        <w:del w:id="873" w:author="Fatima Maria Pillosu" w:date="2021-02-15T22:57:00Z">
          <w:r w:rsidR="008E3C9D" w:rsidDel="00F90BD9">
            <w:delText xml:space="preserve"> </w:delText>
          </w:r>
        </w:del>
      </w:ins>
      <w:ins w:id="874" w:author="Fatima Pillosu" w:date="2021-02-15T17:34:00Z">
        <w:del w:id="875" w:author="Fatima Maria Pillosu" w:date="2021-02-15T22:57:00Z">
          <w:r w:rsidR="00A47BE2" w:rsidDel="00F90BD9">
            <w:delText>their</w:delText>
          </w:r>
        </w:del>
      </w:ins>
      <w:ins w:id="876" w:author="Fatima Pillosu" w:date="2021-02-15T16:56:00Z">
        <w:del w:id="877" w:author="Fatima Maria Pillosu" w:date="2021-02-15T22:57:00Z">
          <w:r w:rsidR="008E3C9D" w:rsidDel="00F90BD9">
            <w:delText xml:space="preserve"> verification needs</w:delText>
          </w:r>
        </w:del>
      </w:ins>
      <w:ins w:id="878" w:author="Fatima Pillosu" w:date="2021-02-15T16:57:00Z">
        <w:del w:id="879" w:author="Fatima Maria Pillosu" w:date="2021-02-15T22:57:00Z">
          <w:r w:rsidR="00DB2319" w:rsidDel="00F90BD9">
            <w:delText xml:space="preserve"> and speaks their language</w:delText>
          </w:r>
        </w:del>
      </w:ins>
      <w:ins w:id="880" w:author="Fatima Pillosu" w:date="2021-02-15T17:04:00Z">
        <w:del w:id="881" w:author="Fatima Maria Pillosu" w:date="2021-02-15T22:57:00Z">
          <w:r w:rsidR="00D7142E" w:rsidDel="00F90BD9">
            <w:delText xml:space="preserve">, so they </w:delText>
          </w:r>
        </w:del>
      </w:ins>
      <w:ins w:id="882" w:author="Fatima Pillosu" w:date="2021-02-15T17:19:00Z">
        <w:del w:id="883" w:author="Fatima Maria Pillosu" w:date="2021-02-15T22:57:00Z">
          <w:r w:rsidR="00E96419" w:rsidDel="00F90BD9">
            <w:delText>are empower</w:delText>
          </w:r>
        </w:del>
      </w:ins>
      <w:ins w:id="884" w:author="Fatima Pillosu" w:date="2021-02-15T17:20:00Z">
        <w:del w:id="885" w:author="Fatima Maria Pillosu" w:date="2021-02-15T22:57:00Z">
          <w:r w:rsidR="00EF55DD" w:rsidDel="00F90BD9">
            <w:delText>ed</w:delText>
          </w:r>
        </w:del>
      </w:ins>
      <w:ins w:id="886" w:author="Fatima Pillosu" w:date="2021-02-15T17:04:00Z">
        <w:del w:id="887" w:author="Fatima Maria Pillosu" w:date="2021-02-15T22:57:00Z">
          <w:r w:rsidR="00D7142E" w:rsidDel="00F90BD9">
            <w:delText xml:space="preserve"> to assess and convey</w:delText>
          </w:r>
        </w:del>
      </w:ins>
      <w:ins w:id="888" w:author="Fatima Pillosu" w:date="2021-02-15T17:34:00Z">
        <w:del w:id="889" w:author="Fatima Maria Pillosu" w:date="2021-02-15T22:57:00Z">
          <w:r w:rsidR="00691B02" w:rsidDel="00F90BD9">
            <w:delText xml:space="preserve"> the</w:delText>
          </w:r>
        </w:del>
      </w:ins>
      <w:ins w:id="890" w:author="Fatima Pillosu" w:date="2021-02-15T17:04:00Z">
        <w:del w:id="891" w:author="Fatima Maria Pillosu" w:date="2021-02-15T22:57:00Z">
          <w:r w:rsidR="00D7142E" w:rsidDel="00F90BD9">
            <w:delText xml:space="preserve"> confidence</w:delText>
          </w:r>
        </w:del>
      </w:ins>
      <w:ins w:id="892" w:author="Fatima Pillosu" w:date="2021-02-15T17:34:00Z">
        <w:del w:id="893" w:author="Fatima Maria Pillosu" w:date="2021-02-15T22:57:00Z">
          <w:r w:rsidR="00691B02" w:rsidDel="00F90BD9">
            <w:delText xml:space="preserve"> in the forecast</w:delText>
          </w:r>
        </w:del>
      </w:ins>
      <w:ins w:id="894" w:author="Fatima Pillosu" w:date="2021-02-15T17:04:00Z">
        <w:del w:id="895" w:author="Fatima Maria Pillosu" w:date="2021-02-15T22:57:00Z">
          <w:r w:rsidR="00D7142E" w:rsidDel="00F90BD9">
            <w:delText xml:space="preserve"> to their partners</w:delText>
          </w:r>
        </w:del>
      </w:ins>
      <w:ins w:id="896" w:author="Fatima Pillosu" w:date="2021-02-15T17:38:00Z">
        <w:del w:id="897" w:author="Fatima Maria Pillosu" w:date="2021-02-15T22:57:00Z">
          <w:r w:rsidR="00672D48" w:rsidDel="00F90BD9">
            <w:delText>.</w:delText>
          </w:r>
        </w:del>
      </w:ins>
      <w:ins w:id="898" w:author="Fatima Pillosu" w:date="2021-02-15T17:39:00Z">
        <w:del w:id="899" w:author="Fatima Maria Pillosu" w:date="2021-02-15T22:57:00Z">
          <w:r w:rsidR="00F162C3" w:rsidDel="00F90BD9">
            <w:delText xml:space="preserve"> </w:delText>
          </w:r>
        </w:del>
        <w:del w:id="900" w:author="Fatima Maria Pillosu" w:date="2021-02-15T22:59:00Z">
          <w:r w:rsidR="00F162C3" w:rsidDel="00F90BD9">
            <w:delText>Moreover</w:delText>
          </w:r>
        </w:del>
      </w:ins>
      <w:ins w:id="901" w:author="Fatima Maria Pillosu" w:date="2021-02-15T22:59:00Z">
        <w:r w:rsidR="00F90BD9">
          <w:t>Final</w:t>
        </w:r>
      </w:ins>
      <w:ins w:id="902" w:author="Fatima Maria Pillosu" w:date="2021-02-15T23:00:00Z">
        <w:r w:rsidR="00F90BD9">
          <w:t>ly</w:t>
        </w:r>
      </w:ins>
      <w:ins w:id="903" w:author="Fatima Pillosu" w:date="2021-02-15T17:39:00Z">
        <w:r w:rsidR="00F162C3">
          <w:t>,</w:t>
        </w:r>
      </w:ins>
      <w:ins w:id="904" w:author="Fatima Pillosu" w:date="2021-03-17T14:55:00Z">
        <w:r w:rsidR="002E73F6">
          <w:t xml:space="preserve"> </w:t>
        </w:r>
      </w:ins>
      <w:ins w:id="905" w:author="Fatima Pillosu" w:date="2021-03-17T15:09:00Z">
        <w:r w:rsidR="00B057F8">
          <w:t>training</w:t>
        </w:r>
        <w:r w:rsidR="0059179F">
          <w:t xml:space="preserve"> is</w:t>
        </w:r>
        <w:r w:rsidR="00B057F8">
          <w:t xml:space="preserve"> not always</w:t>
        </w:r>
      </w:ins>
      <w:ins w:id="906" w:author="Fatima Maria Pillosu" w:date="2021-02-16T16:49:00Z">
        <w:del w:id="907" w:author="Fatima Pillosu" w:date="2021-03-17T15:09:00Z">
          <w:r w:rsidR="00CA309D" w:rsidDel="00B057F8">
            <w:delText xml:space="preserve"> more</w:delText>
          </w:r>
          <w:r w:rsidR="00CA309D" w:rsidDel="0059179F">
            <w:delText xml:space="preserve"> shoul</w:delText>
          </w:r>
        </w:del>
      </w:ins>
      <w:ins w:id="908" w:author="Fatima Pillosu" w:date="2021-03-17T15:09:00Z">
        <w:r w:rsidR="0059179F">
          <w:t xml:space="preserve"> effective in </w:t>
        </w:r>
      </w:ins>
      <w:ins w:id="909" w:author="Fatima Maria Pillosu" w:date="2021-02-16T16:49:00Z">
        <w:del w:id="910" w:author="Fatima Pillosu" w:date="2021-03-17T15:09:00Z">
          <w:r w:rsidR="00CA309D" w:rsidDel="0059179F">
            <w:delText xml:space="preserve">d be done to </w:delText>
          </w:r>
        </w:del>
      </w:ins>
      <w:ins w:id="911" w:author="Fatima Pillosu" w:date="2021-02-15T17:39:00Z">
        <w:del w:id="912" w:author="Fatima Maria Pillosu" w:date="2021-02-16T16:49:00Z">
          <w:r w:rsidR="00F162C3" w:rsidDel="00CA309D">
            <w:delText xml:space="preserve"> t</w:delText>
          </w:r>
        </w:del>
      </w:ins>
      <w:ins w:id="913" w:author="Fatima Pillosu" w:date="2021-02-15T17:05:00Z">
        <w:del w:id="914" w:author="Fatima Maria Pillosu" w:date="2021-02-16T16:49:00Z">
          <w:r w:rsidR="00C77563" w:rsidDel="00CA309D">
            <w:delText xml:space="preserve">raining </w:delText>
          </w:r>
        </w:del>
      </w:ins>
      <w:ins w:id="915" w:author="Fatima Pillosu" w:date="2021-02-15T17:21:00Z">
        <w:del w:id="916" w:author="Fatima Maria Pillosu" w:date="2021-02-16T16:49:00Z">
          <w:r w:rsidR="007735CA" w:rsidDel="00CA309D">
            <w:delText xml:space="preserve">should </w:delText>
          </w:r>
        </w:del>
      </w:ins>
      <w:ins w:id="917" w:author="Fatima Pillosu" w:date="2021-02-15T17:05:00Z">
        <w:del w:id="918" w:author="Fatima Maria Pillosu" w:date="2021-02-16T16:50:00Z">
          <w:r w:rsidR="007846ED" w:rsidDel="00CA309D">
            <w:delText>also</w:delText>
          </w:r>
        </w:del>
        <w:del w:id="919" w:author="Fatima Maria Pillosu" w:date="2021-02-15T23:00:00Z">
          <w:r w:rsidR="007846ED" w:rsidDel="00F90BD9">
            <w:delText xml:space="preserve"> </w:delText>
          </w:r>
        </w:del>
      </w:ins>
      <w:ins w:id="920" w:author="Fatima Pillosu" w:date="2021-02-15T17:22:00Z">
        <w:del w:id="921" w:author="Fatima Maria Pillosu" w:date="2021-02-15T23:00:00Z">
          <w:r w:rsidR="00731F2D" w:rsidDel="00F90BD9">
            <w:delText>serve to</w:delText>
          </w:r>
        </w:del>
        <w:del w:id="922" w:author="Fatima Maria Pillosu" w:date="2021-02-16T22:52:00Z">
          <w:r w:rsidR="00731F2D" w:rsidDel="001458A2">
            <w:delText xml:space="preserve"> </w:delText>
          </w:r>
        </w:del>
        <w:r w:rsidR="00731F2D">
          <w:t>infor</w:t>
        </w:r>
      </w:ins>
      <w:ins w:id="923" w:author="Fatima Pillosu" w:date="2021-02-15T17:05:00Z">
        <w:r w:rsidR="007846ED">
          <w:t>m</w:t>
        </w:r>
      </w:ins>
      <w:ins w:id="924" w:author="Fatima Pillosu" w:date="2021-03-17T15:09:00Z">
        <w:r w:rsidR="0059179F">
          <w:t>ing</w:t>
        </w:r>
      </w:ins>
      <w:ins w:id="925" w:author="Fatima Pillosu" w:date="2021-02-15T17:05:00Z">
        <w:r w:rsidR="007846ED">
          <w:t xml:space="preserve"> </w:t>
        </w:r>
      </w:ins>
      <w:moveTo w:id="926" w:author="Fatima Pillosu" w:date="2021-02-15T05:22:00Z">
        <w:del w:id="927" w:author="Fatima Pillosu" w:date="2021-02-15T17:01:00Z">
          <w:r w:rsidR="00A40C9D" w:rsidDel="009A71B0">
            <w:delText xml:space="preserve">training that </w:delText>
          </w:r>
        </w:del>
        <w:del w:id="928" w:author="Fatima Pillosu" w:date="2021-02-15T16:57:00Z">
          <w:r w:rsidR="00A40C9D" w:rsidDel="00DB2319">
            <w:delText xml:space="preserve">speaks </w:delText>
          </w:r>
        </w:del>
        <w:del w:id="929" w:author="Fatima Pillosu" w:date="2021-02-15T05:23:00Z">
          <w:r w:rsidR="00A40C9D" w:rsidDel="00C33EA0">
            <w:delText>very much the language of forecast users</w:delText>
          </w:r>
        </w:del>
        <w:del w:id="930" w:author="Fatima Pillosu" w:date="2021-02-15T17:01:00Z">
          <w:r w:rsidR="00A40C9D" w:rsidDel="009A71B0">
            <w:delText>.</w:delText>
          </w:r>
        </w:del>
        <w:del w:id="931" w:author="Fatima Pillosu" w:date="2021-02-15T05:35:00Z">
          <w:r w:rsidR="00A40C9D" w:rsidDel="00DE6D55">
            <w:delText xml:space="preserve"> </w:delText>
          </w:r>
        </w:del>
        <w:del w:id="932" w:author="Fatima Pillosu" w:date="2021-02-15T05:30:00Z">
          <w:r w:rsidR="00A40C9D" w:rsidDel="00626529">
            <w:delText>F</w:delText>
          </w:r>
        </w:del>
        <w:del w:id="933" w:author="Fatima Pillosu" w:date="2021-02-15T16:49:00Z">
          <w:r w:rsidR="00A40C9D" w:rsidDel="00F614F3">
            <w:delText>orecasters</w:delText>
          </w:r>
        </w:del>
        <w:del w:id="934" w:author="Fatima Pillosu" w:date="2021-02-15T17:01:00Z">
          <w:r w:rsidR="00A40C9D" w:rsidDel="009A71B0">
            <w:delText xml:space="preserve"> </w:delText>
          </w:r>
        </w:del>
        <w:del w:id="935" w:author="Fatima Pillosu" w:date="2021-02-15T05:32:00Z">
          <w:r w:rsidR="00A40C9D" w:rsidDel="00E600F9">
            <w:delText>have</w:delText>
          </w:r>
        </w:del>
        <w:del w:id="936" w:author="Fatima Pillosu" w:date="2021-02-15T05:35:00Z">
          <w:r w:rsidR="00A40C9D" w:rsidDel="00DE6D55">
            <w:delText xml:space="preserve"> </w:delText>
          </w:r>
        </w:del>
        <w:del w:id="937" w:author="Fatima Pillosu" w:date="2021-02-15T16:49:00Z">
          <w:r w:rsidR="00A40C9D" w:rsidDel="00F614F3">
            <w:delText>report</w:delText>
          </w:r>
        </w:del>
        <w:del w:id="938" w:author="Fatima Pillosu" w:date="2021-02-15T05:32:00Z">
          <w:r w:rsidR="00A40C9D" w:rsidDel="00E600F9">
            <w:delText>ed</w:delText>
          </w:r>
        </w:del>
        <w:del w:id="939" w:author="Fatima Pillosu" w:date="2021-02-15T16:50:00Z">
          <w:r w:rsidR="00A40C9D" w:rsidDel="006E2C8B">
            <w:delText xml:space="preserve"> </w:delText>
          </w:r>
        </w:del>
        <w:del w:id="940" w:author="Fatima Pillosu" w:date="2021-02-15T16:53:00Z">
          <w:r w:rsidR="00A40C9D" w:rsidDel="00FB073F">
            <w:delText xml:space="preserve">that training content </w:delText>
          </w:r>
        </w:del>
        <w:del w:id="941" w:author="Fatima Pillosu" w:date="2021-02-15T05:32:00Z">
          <w:r w:rsidR="00A40C9D" w:rsidDel="001754D5">
            <w:delText>can</w:delText>
          </w:r>
        </w:del>
        <w:del w:id="942" w:author="Fatima Pillosu" w:date="2021-02-15T16:53:00Z">
          <w:r w:rsidR="00A40C9D" w:rsidDel="00FB073F">
            <w:delText xml:space="preserve"> be disproportionately heavy on how</w:delText>
          </w:r>
        </w:del>
        <w:del w:id="943" w:author="Fatima Pillosu" w:date="2021-02-15T05:46:00Z">
          <w:r w:rsidR="00A40C9D" w:rsidDel="002E40EA">
            <w:delText xml:space="preserve"> the</w:delText>
          </w:r>
        </w:del>
        <w:del w:id="944" w:author="Fatima Pillosu" w:date="2021-02-15T16:53:00Z">
          <w:r w:rsidR="00A40C9D" w:rsidDel="00FB073F">
            <w:delText xml:space="preserve"> </w:delText>
          </w:r>
        </w:del>
        <w:del w:id="945" w:author="Fatima Pillosu" w:date="2021-02-15T05:35:00Z">
          <w:r w:rsidR="00A40C9D" w:rsidDel="00385612">
            <w:delText>model</w:delText>
          </w:r>
        </w:del>
        <w:del w:id="946" w:author="Fatima Pillosu" w:date="2021-02-15T16:53:00Z">
          <w:r w:rsidR="00A40C9D" w:rsidDel="00FB073F">
            <w:delText xml:space="preserve"> </w:delText>
          </w:r>
        </w:del>
        <w:del w:id="947" w:author="Fatima Pillosu" w:date="2021-02-15T05:46:00Z">
          <w:r w:rsidR="00A40C9D" w:rsidDel="002E40EA">
            <w:delText>was</w:delText>
          </w:r>
        </w:del>
        <w:del w:id="948" w:author="Fatima Pillosu" w:date="2021-02-15T16:53:00Z">
          <w:r w:rsidR="00A40C9D" w:rsidDel="00FB073F">
            <w:delText xml:space="preserve"> developed (i.e. the research) and very light on how to </w:delText>
          </w:r>
        </w:del>
        <w:del w:id="949" w:author="Fatima Pillosu" w:date="2021-02-15T05:36:00Z">
          <w:r w:rsidR="00A40C9D" w:rsidDel="00853490">
            <w:delText xml:space="preserve">use the </w:delText>
          </w:r>
        </w:del>
        <w:del w:id="950" w:author="Fatima Pillosu" w:date="2021-02-15T05:34:00Z">
          <w:r w:rsidR="00A40C9D" w:rsidDel="007550EA">
            <w:delText>model output</w:delText>
          </w:r>
        </w:del>
        <w:del w:id="951" w:author="Fatima Pillosu" w:date="2021-02-15T16:53:00Z">
          <w:r w:rsidR="00A40C9D" w:rsidDel="00FB073F">
            <w:delText xml:space="preserve"> (i.e. the operations). </w:delText>
          </w:r>
        </w:del>
        <w:del w:id="952" w:author="Fatima Pillosu" w:date="2021-02-15T05:49:00Z">
          <w:r w:rsidR="00A40C9D" w:rsidDel="002566D6">
            <w:delText xml:space="preserve">This forecaster training </w:delText>
          </w:r>
        </w:del>
        <w:del w:id="953" w:author="Fatima Pillosu" w:date="2021-02-15T16:56:00Z">
          <w:r w:rsidR="00A40C9D" w:rsidDel="008E3C9D">
            <w:delText xml:space="preserve">needs mirror </w:delText>
          </w:r>
        </w:del>
        <w:del w:id="954" w:author="Fatima Pillosu" w:date="2021-02-15T05:49:00Z">
          <w:r w:rsidR="00A40C9D" w:rsidDel="002566D6">
            <w:delText>their</w:delText>
          </w:r>
        </w:del>
        <w:del w:id="955" w:author="Fatima Pillosu" w:date="2021-02-15T16:56:00Z">
          <w:r w:rsidR="00A40C9D" w:rsidDel="008E3C9D">
            <w:delText xml:space="preserve"> verification needs</w:delText>
          </w:r>
        </w:del>
        <w:del w:id="956" w:author="Fatima Pillosu" w:date="2021-02-15T05:49:00Z">
          <w:r w:rsidR="00A40C9D" w:rsidDel="002566D6">
            <w:delText xml:space="preserve"> in that </w:delText>
          </w:r>
        </w:del>
        <w:del w:id="957" w:author="Fatima Pillosu" w:date="2021-02-15T17:01:00Z">
          <w:r w:rsidR="00A40C9D" w:rsidDel="009A71B0">
            <w:delText xml:space="preserve">there is the need for more information to be packaged in a way that </w:delText>
          </w:r>
        </w:del>
        <w:del w:id="958" w:author="Fatima Pillosu" w:date="2021-02-15T05:49:00Z">
          <w:r w:rsidR="00A40C9D" w:rsidDel="00681CCD">
            <w:delText>forecaster-oriented</w:delText>
          </w:r>
        </w:del>
        <w:del w:id="959" w:author="Fatima Pillosu" w:date="2021-02-15T17:01:00Z">
          <w:r w:rsidR="00A40C9D" w:rsidDel="009A71B0">
            <w:delText>.</w:delText>
          </w:r>
        </w:del>
        <w:del w:id="960" w:author="Fatima Pillosu" w:date="2021-02-15T17:05:00Z">
          <w:r w:rsidR="00A40C9D" w:rsidDel="00BD3137">
            <w:delText>Thus, a shift toward training about the basics of guidance coupled with more information about how output can be used in operations, with</w:delText>
          </w:r>
        </w:del>
        <w:del w:id="961" w:author="Fatima Pillosu" w:date="2021-02-15T17:01:00Z">
          <w:r w:rsidR="00A40C9D" w:rsidDel="00365794">
            <w:delText xml:space="preserve"> forecasting examples</w:delText>
          </w:r>
        </w:del>
        <w:del w:id="962" w:author="Fatima Pillosu" w:date="2021-02-15T17:05:00Z">
          <w:r w:rsidR="00A40C9D" w:rsidDel="00BD3137">
            <w:delText>, would be beneficial for forecasters</w:delText>
          </w:r>
        </w:del>
        <w:del w:id="963" w:author="Fatima Pillosu" w:date="2021-02-15T05:50:00Z">
          <w:r w:rsidR="00A40C9D" w:rsidDel="00E369ED">
            <w:delText xml:space="preserve">. This findings mirror those from </w:delText>
          </w:r>
        </w:del>
        <w:del w:id="964" w:author="Fatima Pillosu" w:date="2021-02-15T17:05:00Z">
          <w:r w:rsidR="00A40C9D" w:rsidDel="00BD3137">
            <w:fldChar w:fldCharType="begin" w:fldLock="1"/>
          </w:r>
          <w:r w:rsidR="00A40C9D" w:rsidRPr="00D07E98" w:rsidDel="00BD313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40C9D" w:rsidDel="00BD3137">
            <w:fldChar w:fldCharType="separate"/>
          </w:r>
          <w:r w:rsidR="00A40C9D" w:rsidRPr="00BD3137" w:rsidDel="00BD3137">
            <w:rPr>
              <w:noProof/>
            </w:rPr>
            <w:delText>(Novak et al. 2008)</w:delText>
          </w:r>
          <w:r w:rsidR="00A40C9D" w:rsidDel="00BD3137">
            <w:fldChar w:fldCharType="end"/>
          </w:r>
          <w:r w:rsidR="00A40C9D" w:rsidDel="00BD3137">
            <w:delText xml:space="preserve"> </w:delText>
          </w:r>
        </w:del>
        <w:del w:id="965" w:author="Fatima Pillosu" w:date="2021-02-15T05:50:00Z">
          <w:r w:rsidR="00A40C9D" w:rsidDel="00E369ED">
            <w:delText xml:space="preserve">from over a decade ago, which suggests that this critical need of the forecasters requires more attention. </w:delText>
          </w:r>
        </w:del>
      </w:moveTo>
    </w:p>
    <w:moveToRangeEnd w:id="761"/>
    <w:p w14:paraId="6EE877B9" w14:textId="58A33018" w:rsidR="00DF7AD5" w:rsidDel="008B791B" w:rsidRDefault="00E33838">
      <w:pPr>
        <w:rPr>
          <w:del w:id="966" w:author="Fatima Pillosu" w:date="2021-02-12T21:46:00Z"/>
          <w:moveTo w:id="967" w:author="Fatima Pillosu" w:date="2021-02-12T21:37:00Z"/>
        </w:rPr>
        <w:pPrChange w:id="968" w:author="Fatima Pillosu" w:date="2021-03-17T15:46:00Z">
          <w:pPr>
            <w:spacing w:before="360" w:line="360" w:lineRule="auto"/>
          </w:pPr>
        </w:pPrChange>
      </w:pPr>
      <w:del w:id="969" w:author="Fatima Pillosu" w:date="2021-02-14T15:37:00Z">
        <w:r w:rsidDel="009A5C64">
          <w:delText xml:space="preserve"> </w:delText>
        </w:r>
        <w:r w:rsidR="00C9146E" w:rsidDel="009A5C64">
          <w:delText>do</w:delText>
        </w:r>
      </w:del>
      <w:del w:id="970" w:author="Fatima Pillosu" w:date="2021-02-12T22:52:00Z">
        <w:r w:rsidR="00C9146E" w:rsidDel="001F4045">
          <w:delText>es</w:delText>
        </w:r>
      </w:del>
      <w:del w:id="971" w:author="Fatima Pillosu" w:date="2021-02-14T15:37:00Z">
        <w:r w:rsidR="00C9146E" w:rsidDel="009A5C64">
          <w:delText xml:space="preserve"> not </w:delText>
        </w:r>
        <w:r w:rsidR="002A1EE2" w:rsidDel="009A5C64">
          <w:delText>stem just</w:delText>
        </w:r>
        <w:r w:rsidR="00C9146E" w:rsidDel="009A5C64">
          <w:delText xml:space="preserve"> from </w:delText>
        </w:r>
      </w:del>
      <w:del w:id="972" w:author="Fatima Pillosu" w:date="2021-02-12T22:53:00Z">
        <w:r w:rsidR="0028552F" w:rsidRPr="006C4029" w:rsidDel="00E51316">
          <w:delText>scientific</w:delText>
        </w:r>
        <w:r w:rsidR="0028552F" w:rsidDel="00E51316">
          <w:delText xml:space="preserve"> </w:delText>
        </w:r>
        <w:r w:rsidR="00C9146E" w:rsidDel="00E51316">
          <w:delText>developments</w:delText>
        </w:r>
      </w:del>
      <w:del w:id="973" w:author="Fatima Pillosu" w:date="2021-02-14T15:37:00Z">
        <w:r w:rsidR="0028552F" w:rsidDel="009A5C64">
          <w:delText xml:space="preserve"> </w:delText>
        </w:r>
      </w:del>
      <w:del w:id="974" w:author="Fatima Pillosu" w:date="2021-02-12T22:53:00Z">
        <w:r w:rsidR="00EE4F07" w:rsidDel="00E51316">
          <w:delText xml:space="preserve">that </w:delText>
        </w:r>
        <w:r w:rsidR="000021DA" w:rsidDel="00E51316">
          <w:delText xml:space="preserve">merely </w:delText>
        </w:r>
        <w:r w:rsidR="00EE4F07" w:rsidDel="00E51316">
          <w:delText>improve</w:delText>
        </w:r>
      </w:del>
      <w:del w:id="975" w:author="Fatima Pillosu" w:date="2021-02-14T15:37:00Z">
        <w:r w:rsidR="00EE4F07" w:rsidDel="009A5C64">
          <w:delText xml:space="preserve"> forecast accuracy</w:delText>
        </w:r>
      </w:del>
      <w:del w:id="976" w:author="Fatima Pillosu" w:date="2021-02-12T23:54:00Z">
        <w:r w:rsidR="00EE4F07" w:rsidDel="00953EF6">
          <w:delText>.</w:delText>
        </w:r>
      </w:del>
      <w:del w:id="977" w:author="Fatima Pillosu" w:date="2021-02-13T01:00:00Z">
        <w:r w:rsidR="00E6786C" w:rsidDel="0011477F">
          <w:delText xml:space="preserve"> </w:delText>
        </w:r>
      </w:del>
      <w:del w:id="978" w:author="Fatima Pillosu" w:date="2021-02-12T22:05:00Z">
        <w:r w:rsidR="008F5245" w:rsidDel="00805C7D">
          <w:delText xml:space="preserve">It </w:delText>
        </w:r>
      </w:del>
      <w:del w:id="979" w:author="Fatima Pillosu" w:date="2021-02-12T22:09:00Z">
        <w:r w:rsidR="008F5245" w:rsidDel="00783B50">
          <w:delText xml:space="preserve">depends </w:delText>
        </w:r>
        <w:r w:rsidR="00C02694" w:rsidDel="00783B50">
          <w:delText xml:space="preserve">also </w:delText>
        </w:r>
        <w:r w:rsidR="008F5245" w:rsidDel="00783B50">
          <w:delText xml:space="preserve">on </w:delText>
        </w:r>
        <w:r w:rsidR="00D12D89" w:rsidDel="00783B50">
          <w:delText>de</w:delText>
        </w:r>
      </w:del>
      <w:del w:id="980" w:author="Fatima Pillosu" w:date="2021-02-12T22:11:00Z">
        <w:r w:rsidR="00D12D89" w:rsidDel="00B0741E">
          <w:delText>veloping</w:delText>
        </w:r>
      </w:del>
      <w:del w:id="981" w:author="Fatima Pillosu" w:date="2021-02-13T00:05:00Z">
        <w:r w:rsidR="00D12D89" w:rsidDel="00A15B91">
          <w:delText xml:space="preserve"> </w:delText>
        </w:r>
      </w:del>
      <w:del w:id="982" w:author="Fatima Pillosu" w:date="2021-02-12T22:13:00Z">
        <w:r w:rsidR="00C02694" w:rsidDel="008F1906">
          <w:delText>effective</w:delText>
        </w:r>
        <w:r w:rsidR="008F5245" w:rsidDel="008F1906">
          <w:delText xml:space="preserve"> </w:delText>
        </w:r>
      </w:del>
      <w:del w:id="983" w:author="Fatima Pillosu" w:date="2021-02-13T00:05:00Z">
        <w:r w:rsidR="008F5245" w:rsidDel="00A15B91">
          <w:delText>communication</w:delText>
        </w:r>
      </w:del>
      <w:del w:id="984" w:author="Fatima Pillosu" w:date="2021-02-12T21:42:00Z">
        <w:r w:rsidR="008F5245" w:rsidDel="003573AC">
          <w:delText xml:space="preserve"> </w:delText>
        </w:r>
      </w:del>
      <w:del w:id="985" w:author="Fatima Pillosu" w:date="2021-02-13T00:05:00Z">
        <w:r w:rsidR="008F5245" w:rsidDel="00A15B91">
          <w:delText>strategies</w:delText>
        </w:r>
        <w:r w:rsidR="008F5245" w:rsidDel="003B60D4">
          <w:delText xml:space="preserve"> </w:delText>
        </w:r>
      </w:del>
      <w:del w:id="986" w:author="Fatima Pillosu" w:date="2021-02-12T21:44:00Z">
        <w:r w:rsidR="00FA2C1F" w:rsidDel="00725DEF">
          <w:delText xml:space="preserve">to ensure </w:delText>
        </w:r>
        <w:r w:rsidR="00D360E2" w:rsidDel="00725DEF">
          <w:delText>user</w:delText>
        </w:r>
        <w:r w:rsidR="00411BAC" w:rsidDel="00725DEF">
          <w:delText>s</w:delText>
        </w:r>
        <w:r w:rsidR="00D360E2" w:rsidDel="00725DEF">
          <w:delText xml:space="preserve"> perceive </w:delText>
        </w:r>
        <w:r w:rsidR="00E6786C" w:rsidDel="00725DEF">
          <w:delText xml:space="preserve">that </w:delText>
        </w:r>
      </w:del>
      <w:del w:id="987" w:author="Fatima Pillosu" w:date="2021-02-12T21:35:00Z">
        <w:r w:rsidR="003D08A8" w:rsidDel="00505D25">
          <w:delText xml:space="preserve">these </w:delText>
        </w:r>
        <w:r w:rsidR="00206F6C" w:rsidDel="00505D25">
          <w:delText>forecast</w:delText>
        </w:r>
      </w:del>
      <w:del w:id="988" w:author="Fatima Pillosu" w:date="2021-02-12T21:44:00Z">
        <w:r w:rsidR="00206F6C" w:rsidDel="00725DEF">
          <w:delText xml:space="preserve"> </w:delText>
        </w:r>
        <w:r w:rsidR="00E6786C" w:rsidDel="00725DEF">
          <w:delText>improvements</w:delText>
        </w:r>
        <w:r w:rsidR="00DC4FFC" w:rsidDel="00725DEF">
          <w:delText xml:space="preserve"> </w:delText>
        </w:r>
        <w:r w:rsidR="00830D99" w:rsidDel="00725DEF">
          <w:delText>will</w:delText>
        </w:r>
        <w:r w:rsidR="00745398" w:rsidDel="00725DEF">
          <w:delText xml:space="preserve"> </w:delText>
        </w:r>
        <w:r w:rsidR="00DC4FFC" w:rsidDel="00725DEF">
          <w:delText xml:space="preserve">help </w:delText>
        </w:r>
        <w:r w:rsidR="00411BAC" w:rsidDel="00725DEF">
          <w:delText xml:space="preserve">them </w:delText>
        </w:r>
        <w:r w:rsidR="00745398" w:rsidDel="00725DEF">
          <w:delText xml:space="preserve">make </w:delText>
        </w:r>
        <w:r w:rsidR="00995DE5" w:rsidDel="00725DEF">
          <w:delText xml:space="preserve">more effective </w:delText>
        </w:r>
        <w:r w:rsidR="00745398" w:rsidDel="00725DEF">
          <w:delText>decisions according</w:delText>
        </w:r>
        <w:r w:rsidR="00D360E2" w:rsidDel="00725DEF">
          <w:delText xml:space="preserve"> </w:delText>
        </w:r>
        <w:r w:rsidR="00745398" w:rsidDel="00725DEF">
          <w:delText>to</w:delText>
        </w:r>
        <w:r w:rsidR="00D360E2" w:rsidDel="00725DEF">
          <w:delText xml:space="preserve"> </w:delText>
        </w:r>
        <w:r w:rsidR="00411BAC" w:rsidDel="00725DEF">
          <w:delText>their</w:delText>
        </w:r>
        <w:r w:rsidR="00D360E2" w:rsidDel="00725DEF">
          <w:delText xml:space="preserve"> </w:delText>
        </w:r>
        <w:r w:rsidR="00995DE5" w:rsidDel="00725DEF">
          <w:delText xml:space="preserve">own </w:delText>
        </w:r>
        <w:r w:rsidR="00D360E2" w:rsidDel="00725DEF">
          <w:delText>needs.</w:delText>
        </w:r>
      </w:del>
      <w:del w:id="989" w:author="Fatima Pillosu" w:date="2021-02-12T21:38:00Z">
        <w:r w:rsidR="00D360E2" w:rsidDel="001A7CA0">
          <w:delText xml:space="preserve"> </w:delText>
        </w:r>
      </w:del>
      <w:moveToRangeStart w:id="990" w:author="Fatima Pillosu" w:date="2021-02-12T21:37:00Z" w:name="move64058255"/>
      <w:moveTo w:id="991" w:author="Fatima Pillosu" w:date="2021-02-12T21:37:00Z">
        <w:del w:id="992" w:author="Fatima Pillosu" w:date="2021-02-12T21:46:00Z">
          <w:r w:rsidR="00DF7AD5" w:rsidDel="00517DC8">
            <w:fldChar w:fldCharType="begin" w:fldLock="1"/>
          </w:r>
          <w:r w:rsidR="00DF7AD5" w:rsidRPr="00F86B9F" w:rsidDel="00517DC8">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DF7AD5" w:rsidDel="00517DC8">
            <w:fldChar w:fldCharType="separate"/>
          </w:r>
          <w:r w:rsidR="00DF7AD5" w:rsidRPr="00517DC8" w:rsidDel="00517DC8">
            <w:rPr>
              <w:noProof/>
            </w:rPr>
            <w:delText>Zhang et al. (2019)</w:delText>
          </w:r>
          <w:r w:rsidR="00DF7AD5" w:rsidDel="00517DC8">
            <w:fldChar w:fldCharType="end"/>
          </w:r>
        </w:del>
        <w:del w:id="993" w:author="Fatima Pillosu" w:date="2021-02-12T21:39:00Z">
          <w:r w:rsidR="00DF7AD5" w:rsidDel="00F80A0A">
            <w:delText xml:space="preserve"> </w:delText>
          </w:r>
        </w:del>
        <w:del w:id="994" w:author="Fatima Pillosu" w:date="2021-02-12T21:37:00Z">
          <w:r w:rsidR="00DF7AD5" w:rsidDel="00DF7AD5">
            <w:delText>foster</w:delText>
          </w:r>
        </w:del>
        <w:del w:id="995" w:author="Fatima Pillosu" w:date="2021-02-12T21:46:00Z">
          <w:r w:rsidR="00DF7AD5" w:rsidDel="00517DC8">
            <w:delText xml:space="preserve"> interdisciplinary collaborations with social, behavioural, and economic scientists </w:delText>
          </w:r>
        </w:del>
        <w:del w:id="996" w:author="Fatima Pillosu" w:date="2021-02-12T21:39:00Z">
          <w:r w:rsidR="00DF7AD5" w:rsidDel="00F80A0A">
            <w:delText xml:space="preserve">to reach that goal. </w:delText>
          </w:r>
        </w:del>
      </w:moveTo>
    </w:p>
    <w:moveToRangeEnd w:id="990"/>
    <w:p w14:paraId="5DCCC339" w14:textId="27EEA974" w:rsidR="00EE4F07" w:rsidDel="008B791B" w:rsidRDefault="008F5245">
      <w:pPr>
        <w:rPr>
          <w:del w:id="997" w:author="Fatima Pillosu" w:date="2021-02-12T21:46:00Z"/>
        </w:rPr>
        <w:pPrChange w:id="998" w:author="Fatima Pillosu" w:date="2021-03-17T15:46:00Z">
          <w:pPr>
            <w:spacing w:line="360" w:lineRule="auto"/>
          </w:pPr>
        </w:pPrChange>
      </w:pPr>
      <w:del w:id="999" w:author="Fatima Pillosu" w:date="2021-02-12T21:32:00Z">
        <w:r w:rsidDel="003116D2">
          <w:delText xml:space="preserve"> </w:delText>
        </w:r>
      </w:del>
    </w:p>
    <w:p w14:paraId="70DC749A" w14:textId="09E791C6" w:rsidR="00EE4F07" w:rsidDel="008B791B" w:rsidRDefault="00EE4F07">
      <w:pPr>
        <w:rPr>
          <w:del w:id="1000" w:author="Fatima Pillosu" w:date="2021-02-12T21:46:00Z"/>
        </w:rPr>
        <w:pPrChange w:id="1001" w:author="Fatima Pillosu" w:date="2021-03-17T15:46:00Z">
          <w:pPr>
            <w:spacing w:line="360" w:lineRule="auto"/>
          </w:pPr>
        </w:pPrChange>
      </w:pPr>
    </w:p>
    <w:p w14:paraId="3AE41285" w14:textId="2787B18D" w:rsidR="00EE4F07" w:rsidDel="00C030EB" w:rsidRDefault="00EE4F07">
      <w:pPr>
        <w:rPr>
          <w:del w:id="1002" w:author="Fatima Pillosu" w:date="2021-02-12T20:36:00Z"/>
        </w:rPr>
        <w:pPrChange w:id="1003" w:author="Fatima Pillosu" w:date="2021-03-17T15:46:00Z">
          <w:pPr>
            <w:spacing w:line="360" w:lineRule="auto"/>
          </w:pPr>
        </w:pPrChange>
      </w:pPr>
    </w:p>
    <w:p w14:paraId="5C61643C" w14:textId="1BB33C27" w:rsidR="00EE4F07" w:rsidDel="00C030EB" w:rsidRDefault="00EE4F07">
      <w:pPr>
        <w:rPr>
          <w:del w:id="1004" w:author="Fatima Pillosu" w:date="2021-02-12T20:36:00Z"/>
        </w:rPr>
        <w:pPrChange w:id="1005" w:author="Fatima Pillosu" w:date="2021-03-17T15:46:00Z">
          <w:pPr>
            <w:spacing w:line="360" w:lineRule="auto"/>
          </w:pPr>
        </w:pPrChange>
      </w:pPr>
    </w:p>
    <w:p w14:paraId="4E57B88A" w14:textId="4617540C" w:rsidR="00F0167D" w:rsidDel="00C030EB" w:rsidRDefault="00F0167D">
      <w:pPr>
        <w:rPr>
          <w:del w:id="1006" w:author="Fatima Pillosu" w:date="2021-02-12T20:36:00Z"/>
        </w:rPr>
        <w:pPrChange w:id="1007" w:author="Fatima Pillosu" w:date="2021-03-17T15:46:00Z">
          <w:pPr>
            <w:spacing w:line="360" w:lineRule="auto"/>
          </w:pPr>
        </w:pPrChange>
      </w:pPr>
    </w:p>
    <w:p w14:paraId="1872C454" w14:textId="08002CD3" w:rsidR="00172B5D" w:rsidDel="00C030EB" w:rsidRDefault="00172B5D">
      <w:pPr>
        <w:rPr>
          <w:del w:id="1008" w:author="Fatima Pillosu" w:date="2021-02-12T20:36:00Z"/>
        </w:rPr>
        <w:pPrChange w:id="1009" w:author="Fatima Pillosu" w:date="2021-03-17T15:46:00Z">
          <w:pPr>
            <w:spacing w:line="360" w:lineRule="auto"/>
          </w:pPr>
        </w:pPrChange>
      </w:pPr>
    </w:p>
    <w:p w14:paraId="5D198A2B" w14:textId="09C453AD" w:rsidR="00172B5D" w:rsidDel="00C030EB" w:rsidRDefault="00172B5D">
      <w:pPr>
        <w:rPr>
          <w:del w:id="1010" w:author="Fatima Pillosu" w:date="2021-02-12T20:36:00Z"/>
        </w:rPr>
        <w:pPrChange w:id="1011" w:author="Fatima Pillosu" w:date="2021-03-17T15:46:00Z">
          <w:pPr>
            <w:spacing w:line="360" w:lineRule="auto"/>
          </w:pPr>
        </w:pPrChange>
      </w:pPr>
    </w:p>
    <w:p w14:paraId="6275940E" w14:textId="3E9DDDB2" w:rsidR="007A34E4" w:rsidDel="00C030EB" w:rsidRDefault="00793406">
      <w:pPr>
        <w:rPr>
          <w:del w:id="1012" w:author="Fatima Pillosu" w:date="2021-02-12T20:36:00Z"/>
        </w:rPr>
        <w:pPrChange w:id="1013" w:author="Fatima Pillosu" w:date="2021-03-17T15:46:00Z">
          <w:pPr>
            <w:spacing w:line="360" w:lineRule="auto"/>
          </w:pPr>
        </w:pPrChange>
      </w:pPr>
      <w:del w:id="1014" w:author="Fatima Pillosu" w:date="2021-02-12T20:36:00Z">
        <w:r w:rsidDel="00C030EB">
          <w:delText xml:space="preserve"> </w:delText>
        </w:r>
        <w:r w:rsidR="00104990" w:rsidDel="00C030EB">
          <w:delText>confirms</w:delText>
        </w:r>
        <w:r w:rsidDel="00C030EB">
          <w:delText xml:space="preserve"> </w:delText>
        </w:r>
        <w:r w:rsidR="006A0FA5" w:rsidDel="00C030EB">
          <w:delText>that</w:delText>
        </w:r>
        <w:r w:rsidR="00BD1735" w:rsidDel="00C030EB">
          <w:delText xml:space="preserve"> </w:delText>
        </w:r>
        <w:r w:rsidR="00BD1735" w:rsidRPr="006C4029" w:rsidDel="00C030EB">
          <w:delText>mere scientific</w:delText>
        </w:r>
        <w:r w:rsidR="00F87F40" w:rsidDel="00C030EB">
          <w:delText xml:space="preserve"> </w:delText>
        </w:r>
        <w:r w:rsidR="0020034B" w:rsidDel="00C030EB">
          <w:delText>developments</w:delText>
        </w:r>
        <w:r w:rsidR="00CE2941" w:rsidDel="00C030EB">
          <w:delText xml:space="preserve"> </w:delText>
        </w:r>
        <w:r w:rsidR="00F87F40" w:rsidDel="00C030EB">
          <w:delText xml:space="preserve">do not </w:delText>
        </w:r>
        <w:r w:rsidR="00104990" w:rsidDel="00C030EB">
          <w:delText xml:space="preserve">indeed </w:delText>
        </w:r>
        <w:r w:rsidR="00F87F40" w:rsidDel="00C030EB">
          <w:delText>guarantee the</w:delText>
        </w:r>
        <w:r w:rsidR="00F87F40" w:rsidRPr="006C4029" w:rsidDel="00C030EB">
          <w:delText xml:space="preserve"> uptake</w:delText>
        </w:r>
        <w:r w:rsidR="00F87F40" w:rsidDel="00C030EB">
          <w:delText xml:space="preserve"> </w:delText>
        </w:r>
        <w:r w:rsidR="00CE2941" w:rsidDel="00C030EB">
          <w:delText xml:space="preserve">of forecast-based </w:delText>
        </w:r>
        <w:r w:rsidR="00CE2941" w:rsidRPr="006137DE" w:rsidDel="00C030EB">
          <w:delText>early</w:delText>
        </w:r>
        <w:r w:rsidR="00CE2941" w:rsidDel="00C030EB">
          <w:delText xml:space="preserve"> actions</w:delText>
        </w:r>
        <w:r w:rsidR="00C43722" w:rsidDel="00C030EB">
          <w:delText xml:space="preserve">. </w:delText>
        </w:r>
        <w:r w:rsidR="004C22CF" w:rsidDel="00C030EB">
          <w:delText>Indeed, t</w:delText>
        </w:r>
        <w:r w:rsidR="0095109E" w:rsidDel="00C030EB">
          <w:delText>he value</w:delText>
        </w:r>
        <w:r w:rsidR="004C22CF" w:rsidDel="00C030EB">
          <w:delText xml:space="preserve"> that a user assigns to a</w:delText>
        </w:r>
        <w:r w:rsidR="0095109E" w:rsidDel="00C030EB">
          <w:delText xml:space="preserve"> </w:delText>
        </w:r>
        <w:r w:rsidR="00C83AB0" w:rsidDel="00C030EB">
          <w:delText>f</w:delText>
        </w:r>
        <w:r w:rsidR="00C43722" w:rsidDel="00C030EB">
          <w:delText>orecast</w:delText>
        </w:r>
        <w:r w:rsidR="00493307" w:rsidDel="00C030EB">
          <w:delText xml:space="preserve"> does not </w:delText>
        </w:r>
        <w:r w:rsidR="004C22CF" w:rsidDel="00C030EB">
          <w:delText>depend</w:delText>
        </w:r>
        <w:r w:rsidR="00AE2266" w:rsidDel="00C030EB">
          <w:delText xml:space="preserve"> only</w:delText>
        </w:r>
        <w:r w:rsidR="00493307" w:rsidDel="00C030EB">
          <w:delText xml:space="preserve"> </w:delText>
        </w:r>
        <w:r w:rsidR="004C22CF" w:rsidDel="00C030EB">
          <w:delText>o</w:delText>
        </w:r>
        <w:r w:rsidR="0095109E" w:rsidDel="00C030EB">
          <w:delText>n its</w:delText>
        </w:r>
        <w:r w:rsidR="00493307" w:rsidDel="00C030EB">
          <w:delText xml:space="preserve"> accuracy</w:delText>
        </w:r>
        <w:r w:rsidR="00D74432" w:rsidDel="00C030EB">
          <w:delText xml:space="preserve">. </w:delText>
        </w:r>
        <w:r w:rsidR="00884C63" w:rsidDel="00C030EB">
          <w:delText xml:space="preserve">Instead, a forecasts </w:delText>
        </w:r>
        <w:r w:rsidR="00493307" w:rsidDel="00C030EB">
          <w:delText>acquire</w:delText>
        </w:r>
        <w:r w:rsidR="00207FF0" w:rsidDel="00C030EB">
          <w:delText>s</w:delText>
        </w:r>
        <w:r w:rsidR="00493307" w:rsidDel="00C030EB">
          <w:delText xml:space="preserve"> </w:delText>
        </w:r>
        <w:r w:rsidR="00884C63" w:rsidDel="00C030EB">
          <w:delText>values when the forecast is</w:delText>
        </w:r>
        <w:r w:rsidR="00493307" w:rsidDel="00C030EB">
          <w:delText xml:space="preserve"> </w:delText>
        </w:r>
        <w:r w:rsidR="00884C63" w:rsidDel="00C030EB">
          <w:delText>able</w:delText>
        </w:r>
        <w:r w:rsidR="00493307" w:rsidDel="00C030EB">
          <w:delText xml:space="preserve"> to influence</w:delText>
        </w:r>
        <w:r w:rsidR="00884C63" w:rsidDel="00C030EB">
          <w:delText xml:space="preserve"> its </w:delText>
        </w:r>
        <w:r w:rsidR="00493307" w:rsidDel="00C030EB">
          <w:delText xml:space="preserve">decisions </w:delText>
        </w:r>
        <w:r w:rsidR="00493307" w:rsidDel="00C030EB">
          <w:fldChar w:fldCharType="begin" w:fldLock="1"/>
        </w:r>
        <w:r w:rsidR="00493307" w:rsidDel="00C030EB">
          <w:delInstrText>ADDIN CSL_CITATION {"citationItems":[{"id":"ITEM-1","itemData":{"DOI":"10.1175/1520-0434(1993)008&lt;0281:WIAGFA&gt;2.0.CO;2","author":[{"dropping-particle":"","family":"Murphy","given":"Allan H.","non-dropping-particle":"","parse-names":false,"suffix":""}],"container-title":"Weather &amp; Forecasting","id":"ITEM-1","issue":"2","issued":{"date-parts":[["1993"]]},"page":"281-293","title":"What is a good forecast? An essay on the nature of goodness in weather forecasting","type":"article-journal","volume":"8"},"uris":["http://www.mendeley.com/documents/?uuid=cac18329-d747-383e-acc2-2fe4a798e738"]}],"mendeley":{"formattedCitation":"(Murphy 1993)","plainTextFormattedCitation":"(Murphy 1993)"},"properties":{"noteIndex":0},"schema":"https://github.com/citation-style-language/schema/raw/master/csl-citation.json"}</w:delInstrText>
        </w:r>
        <w:r w:rsidR="00493307" w:rsidDel="00C030EB">
          <w:fldChar w:fldCharType="separate"/>
        </w:r>
        <w:r w:rsidR="00493307" w:rsidRPr="00CE20C0" w:rsidDel="00C030EB">
          <w:rPr>
            <w:noProof/>
          </w:rPr>
          <w:delText>(Murphy 1993)</w:delText>
        </w:r>
        <w:r w:rsidR="00493307" w:rsidDel="00C030EB">
          <w:fldChar w:fldCharType="end"/>
        </w:r>
        <w:r w:rsidR="00493307" w:rsidDel="00C030EB">
          <w:delText>.</w:delText>
        </w:r>
        <w:r w:rsidR="00AA009D" w:rsidDel="00C030EB">
          <w:delText xml:space="preserve"> </w:delText>
        </w:r>
        <w:r w:rsidR="005C06C7" w:rsidDel="00C030EB">
          <w:delText xml:space="preserve">Therefore, </w:delText>
        </w:r>
        <w:r w:rsidR="00A02990" w:rsidDel="00C030EB">
          <w:delText xml:space="preserve">the HIWeather project recognizes that </w:delText>
        </w:r>
        <w:r w:rsidR="000706A3" w:rsidDel="00C030EB">
          <w:delText>a real</w:delText>
        </w:r>
        <w:r w:rsidR="005C06C7" w:rsidDel="00C030EB">
          <w:delText xml:space="preserve"> uptake of forecast-based</w:delText>
        </w:r>
        <w:r w:rsidR="00584CFD" w:rsidDel="00C030EB">
          <w:delText xml:space="preserve"> actions</w:delText>
        </w:r>
        <w:r w:rsidR="005C06C7" w:rsidDel="00C030EB">
          <w:delText xml:space="preserve"> </w:delText>
        </w:r>
        <w:r w:rsidR="00AA009D" w:rsidDel="00C030EB">
          <w:delText xml:space="preserve">will only be obtained when </w:delText>
        </w:r>
        <w:r w:rsidR="002E53D4" w:rsidDel="00C030EB">
          <w:delText xml:space="preserve">a user-oriented approach will be fully applied. </w:delText>
        </w:r>
      </w:del>
    </w:p>
    <w:p w14:paraId="348C00D1" w14:textId="7C9BFA58" w:rsidR="007A34E4" w:rsidDel="00D45205" w:rsidRDefault="007A34E4">
      <w:pPr>
        <w:rPr>
          <w:del w:id="1015" w:author="Fatima Pillosu" w:date="2021-02-12T22:31:00Z"/>
        </w:rPr>
        <w:pPrChange w:id="1016" w:author="Fatima Pillosu" w:date="2021-03-17T15:46:00Z">
          <w:pPr>
            <w:spacing w:before="360" w:line="360" w:lineRule="auto"/>
          </w:pPr>
        </w:pPrChange>
      </w:pPr>
    </w:p>
    <w:p w14:paraId="2495661F" w14:textId="06E00A31" w:rsidR="007A34E4" w:rsidDel="00D45205" w:rsidRDefault="007A34E4">
      <w:pPr>
        <w:rPr>
          <w:del w:id="1017" w:author="Fatima Pillosu" w:date="2021-02-12T22:31:00Z"/>
        </w:rPr>
        <w:pPrChange w:id="1018" w:author="Fatima Pillosu" w:date="2021-03-17T15:46:00Z">
          <w:pPr>
            <w:spacing w:before="360" w:line="360" w:lineRule="auto"/>
          </w:pPr>
        </w:pPrChange>
      </w:pPr>
    </w:p>
    <w:p w14:paraId="58A76A1D" w14:textId="385F0891" w:rsidR="00AA009D" w:rsidDel="00AA4514" w:rsidRDefault="00AA009D">
      <w:pPr>
        <w:rPr>
          <w:del w:id="1019" w:author="Fatima Pillosu" w:date="2021-02-12T21:24:00Z"/>
        </w:rPr>
        <w:pPrChange w:id="1020" w:author="Fatima Pillosu" w:date="2021-03-17T15:46:00Z">
          <w:pPr>
            <w:spacing w:before="360" w:line="360" w:lineRule="auto"/>
          </w:pPr>
        </w:pPrChange>
      </w:pPr>
      <w:del w:id="1021" w:author="Fatima Pillosu" w:date="2021-02-12T21:24:00Z">
        <w:r w:rsidDel="00AA4514">
          <w:delText>scientific developments will be accompanied by</w:delText>
        </w:r>
        <w:r w:rsidR="000706A3" w:rsidDel="00AA4514">
          <w:delText xml:space="preserve"> the development of efficient communication strategies</w:delText>
        </w:r>
        <w:r w:rsidDel="00AA4514">
          <w:delText xml:space="preserve"> to deliver the benefits that end-users </w:delText>
        </w:r>
      </w:del>
    </w:p>
    <w:p w14:paraId="48F3531D" w14:textId="5BF3B5F8" w:rsidR="00AA009D" w:rsidDel="00D45205" w:rsidRDefault="00AA009D">
      <w:pPr>
        <w:rPr>
          <w:del w:id="1022" w:author="Fatima Pillosu" w:date="2021-02-12T22:31:00Z"/>
        </w:rPr>
        <w:pPrChange w:id="1023" w:author="Fatima Pillosu" w:date="2021-03-17T15:46:00Z">
          <w:pPr>
            <w:spacing w:before="360" w:line="360" w:lineRule="auto"/>
          </w:pPr>
        </w:pPrChange>
      </w:pPr>
    </w:p>
    <w:p w14:paraId="58D6E9FD" w14:textId="1ED0F30C" w:rsidR="00AA009D" w:rsidDel="008B791B" w:rsidRDefault="00AA009D">
      <w:pPr>
        <w:rPr>
          <w:del w:id="1024" w:author="Fatima Pillosu" w:date="2021-02-12T21:46:00Z"/>
        </w:rPr>
        <w:pPrChange w:id="1025" w:author="Fatima Pillosu" w:date="2021-03-17T15:46:00Z">
          <w:pPr>
            <w:spacing w:before="360" w:line="360" w:lineRule="auto"/>
          </w:pPr>
        </w:pPrChange>
      </w:pPr>
    </w:p>
    <w:p w14:paraId="3DAF4633" w14:textId="25DCC82F" w:rsidR="00BD1735" w:rsidDel="008B791B" w:rsidRDefault="000706A3">
      <w:pPr>
        <w:rPr>
          <w:del w:id="1026" w:author="Fatima Pillosu" w:date="2021-02-12T21:46:00Z"/>
        </w:rPr>
        <w:pPrChange w:id="1027" w:author="Fatima Pillosu" w:date="2021-03-17T15:46:00Z">
          <w:pPr>
            <w:spacing w:before="360" w:line="360" w:lineRule="auto"/>
          </w:pPr>
        </w:pPrChange>
      </w:pPr>
      <w:del w:id="1028" w:author="Fatima Pillosu" w:date="2021-02-12T21:46:00Z">
        <w:r w:rsidDel="008B791B">
          <w:delText xml:space="preserve"> </w:delText>
        </w:r>
        <w:r w:rsidR="00A02990" w:rsidDel="008B791B">
          <w:delText xml:space="preserve">that connect all components of the </w:delText>
        </w:r>
        <w:r w:rsidR="00A02990" w:rsidRPr="006137DE" w:rsidDel="008B791B">
          <w:delText>warning chain</w:delText>
        </w:r>
        <w:r w:rsidR="00A02990" w:rsidDel="008B791B">
          <w:delText xml:space="preserve"> </w:delText>
        </w:r>
        <w:r w:rsidR="00A02990" w:rsidRPr="006137DE" w:rsidDel="008B791B">
          <w:delText>(</w:delText>
        </w:r>
        <w:r w:rsidR="00A02990" w:rsidDel="008B791B">
          <w:delText xml:space="preserve">e.g. developers, </w:delText>
        </w:r>
        <w:r w:rsidR="00A02990" w:rsidRPr="006137DE" w:rsidDel="008B791B">
          <w:delText xml:space="preserve">forecasters, decision-makers, emergency responders, </w:delText>
        </w:r>
        <w:r w:rsidR="00A02990" w:rsidDel="008B791B">
          <w:delText xml:space="preserve">and </w:delText>
        </w:r>
        <w:r w:rsidR="00A02990" w:rsidRPr="006137DE" w:rsidDel="008B791B">
          <w:delText>the public)</w:delText>
        </w:r>
        <w:r w:rsidR="00715CDB" w:rsidDel="008B791B">
          <w:delText xml:space="preserve">. </w:delText>
        </w:r>
      </w:del>
      <w:moveFromRangeStart w:id="1029" w:author="Fatima Pillosu" w:date="2021-02-12T21:37:00Z" w:name="move64058255"/>
      <w:moveFrom w:id="1030" w:author="Fatima Pillosu" w:date="2021-02-12T21:37:00Z">
        <w:del w:id="1031" w:author="Fatima Pillosu" w:date="2021-02-12T21:46:00Z">
          <w:r w:rsidR="00FF1801" w:rsidDel="008B791B">
            <w:fldChar w:fldCharType="begin" w:fldLock="1"/>
          </w:r>
          <w:r w:rsidR="00FF1801" w:rsidRPr="008B791B" w:rsidDel="008B791B">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FF1801" w:rsidDel="008B791B">
            <w:fldChar w:fldCharType="separate"/>
          </w:r>
          <w:r w:rsidR="00FF1801" w:rsidRPr="00DF7AD5" w:rsidDel="008B791B">
            <w:rPr>
              <w:noProof/>
            </w:rPr>
            <w:delText>Zhang et al. (2019)</w:delText>
          </w:r>
          <w:r w:rsidR="00FF1801" w:rsidDel="008B791B">
            <w:fldChar w:fldCharType="end"/>
          </w:r>
          <w:r w:rsidR="00FF1801" w:rsidDel="008B791B">
            <w:delText xml:space="preserve"> </w:delText>
          </w:r>
          <w:r w:rsidR="00FB25B3" w:rsidDel="008B791B">
            <w:delText xml:space="preserve">foster </w:delText>
          </w:r>
          <w:r w:rsidR="00EF62A7" w:rsidDel="008B791B">
            <w:delText xml:space="preserve">interdisciplinary collaborations with social, behavioural, and economic scientists to reach that goal. </w:delText>
          </w:r>
        </w:del>
      </w:moveFrom>
      <w:moveFromRangeEnd w:id="1029"/>
    </w:p>
    <w:p w14:paraId="0A75D05E" w14:textId="2F98BF77" w:rsidR="00BD1735" w:rsidDel="00D45205" w:rsidRDefault="00BD1735">
      <w:pPr>
        <w:rPr>
          <w:del w:id="1032" w:author="Fatima Pillosu" w:date="2021-02-12T22:31:00Z"/>
        </w:rPr>
        <w:pPrChange w:id="1033" w:author="Fatima Pillosu" w:date="2021-03-17T15:46:00Z">
          <w:pPr>
            <w:spacing w:before="360" w:line="360" w:lineRule="auto"/>
          </w:pPr>
        </w:pPrChange>
      </w:pPr>
    </w:p>
    <w:p w14:paraId="511EE5C4" w14:textId="11F5FFF1" w:rsidR="00BD1735" w:rsidDel="00D45205" w:rsidRDefault="00BD1735">
      <w:pPr>
        <w:rPr>
          <w:del w:id="1034" w:author="Fatima Pillosu" w:date="2021-02-12T22:31:00Z"/>
        </w:rPr>
        <w:pPrChange w:id="1035" w:author="Fatima Pillosu" w:date="2021-03-17T15:46:00Z">
          <w:pPr>
            <w:spacing w:before="360" w:line="360" w:lineRule="auto"/>
          </w:pPr>
        </w:pPrChange>
      </w:pPr>
    </w:p>
    <w:p w14:paraId="1C44761B" w14:textId="25686D82" w:rsidR="00BD1735" w:rsidDel="00D45205" w:rsidRDefault="00BD1735">
      <w:pPr>
        <w:rPr>
          <w:del w:id="1036" w:author="Fatima Pillosu" w:date="2021-02-12T22:31:00Z"/>
        </w:rPr>
        <w:pPrChange w:id="1037" w:author="Fatima Pillosu" w:date="2021-03-17T15:46:00Z">
          <w:pPr>
            <w:spacing w:before="360" w:line="360" w:lineRule="auto"/>
          </w:pPr>
        </w:pPrChange>
      </w:pPr>
    </w:p>
    <w:p w14:paraId="2781DD5B" w14:textId="0CCBD4E3" w:rsidR="00425272" w:rsidDel="00D45205" w:rsidRDefault="00793406">
      <w:pPr>
        <w:rPr>
          <w:del w:id="1038" w:author="Fatima Pillosu" w:date="2021-02-12T22:31:00Z"/>
        </w:rPr>
        <w:pPrChange w:id="1039" w:author="Fatima Pillosu" w:date="2021-03-17T15:46:00Z">
          <w:pPr>
            <w:spacing w:before="360" w:line="360" w:lineRule="auto"/>
          </w:pPr>
        </w:pPrChange>
      </w:pPr>
      <w:del w:id="1040" w:author="Fatima Pillosu" w:date="2021-02-12T22:31:00Z">
        <w:r w:rsidDel="00D45205">
          <w:delText xml:space="preserve"> </w:delText>
        </w:r>
      </w:del>
    </w:p>
    <w:p w14:paraId="261D0ADB" w14:textId="02B2B61A" w:rsidR="00425272" w:rsidDel="00D45205" w:rsidRDefault="00425272">
      <w:pPr>
        <w:rPr>
          <w:del w:id="1041" w:author="Fatima Pillosu" w:date="2021-02-12T22:31:00Z"/>
        </w:rPr>
        <w:pPrChange w:id="1042" w:author="Fatima Pillosu" w:date="2021-03-17T15:46:00Z">
          <w:pPr>
            <w:spacing w:before="360" w:line="360" w:lineRule="auto"/>
          </w:pPr>
        </w:pPrChange>
      </w:pPr>
    </w:p>
    <w:p w14:paraId="11B1FCDB" w14:textId="1D00A850" w:rsidR="00425272" w:rsidDel="00D45205" w:rsidRDefault="00425272">
      <w:pPr>
        <w:rPr>
          <w:del w:id="1043" w:author="Fatima Pillosu" w:date="2021-02-12T22:31:00Z"/>
        </w:rPr>
        <w:pPrChange w:id="1044" w:author="Fatima Pillosu" w:date="2021-03-17T15:46:00Z">
          <w:pPr>
            <w:spacing w:before="360" w:line="360" w:lineRule="auto"/>
          </w:pPr>
        </w:pPrChange>
      </w:pPr>
    </w:p>
    <w:p w14:paraId="0CFACE1E" w14:textId="3D45C6A1" w:rsidR="00425272" w:rsidDel="00D45205" w:rsidRDefault="00425272">
      <w:pPr>
        <w:rPr>
          <w:del w:id="1045" w:author="Fatima Pillosu" w:date="2021-02-12T22:31:00Z"/>
        </w:rPr>
        <w:pPrChange w:id="1046" w:author="Fatima Pillosu" w:date="2021-03-17T15:46:00Z">
          <w:pPr>
            <w:spacing w:before="360" w:line="360" w:lineRule="auto"/>
          </w:pPr>
        </w:pPrChange>
      </w:pPr>
    </w:p>
    <w:p w14:paraId="20BC265F" w14:textId="2772227E" w:rsidR="001C142E" w:rsidDel="00986421" w:rsidRDefault="00EC4B76">
      <w:pPr>
        <w:rPr>
          <w:del w:id="1047" w:author="Fatima Pillosu" w:date="2021-02-13T00:02:00Z"/>
        </w:rPr>
        <w:pPrChange w:id="1048" w:author="Fatima Pillosu" w:date="2021-03-17T15:46:00Z">
          <w:pPr>
            <w:spacing w:before="360" w:line="360" w:lineRule="auto"/>
          </w:pPr>
        </w:pPrChange>
      </w:pPr>
      <w:del w:id="1049" w:author="Fatima Pillosu" w:date="2021-02-12T22:31:00Z">
        <w:r w:rsidDel="00D45205">
          <w:delText xml:space="preserve"> </w:delText>
        </w:r>
      </w:del>
      <w:del w:id="1050" w:author="Fatima Pillosu" w:date="2021-02-13T00:02:00Z">
        <w:r w:rsidR="002B7CE2" w:rsidDel="00986421">
          <w:fldChar w:fldCharType="begin" w:fldLock="1"/>
        </w:r>
        <w:r w:rsidR="002B7CE2" w:rsidDel="00986421">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2B7CE2" w:rsidDel="00986421">
          <w:fldChar w:fldCharType="separate"/>
        </w:r>
        <w:r w:rsidR="002B7CE2" w:rsidRPr="008C2824" w:rsidDel="00986421">
          <w:rPr>
            <w:noProof/>
          </w:rPr>
          <w:delText xml:space="preserve">Zhang et al. </w:delText>
        </w:r>
        <w:r w:rsidR="002B7CE2" w:rsidDel="00986421">
          <w:rPr>
            <w:noProof/>
          </w:rPr>
          <w:delText>(</w:delText>
        </w:r>
        <w:r w:rsidR="002B7CE2" w:rsidRPr="008C2824" w:rsidDel="00986421">
          <w:rPr>
            <w:noProof/>
          </w:rPr>
          <w:delText>2019)</w:delText>
        </w:r>
        <w:r w:rsidR="002B7CE2" w:rsidDel="00986421">
          <w:fldChar w:fldCharType="end"/>
        </w:r>
        <w:r w:rsidR="002B7CE2" w:rsidDel="00986421">
          <w:delText xml:space="preserve"> stress that interdisciplinary collaborations with social, behavioural, and economic scientists can</w:delText>
        </w:r>
        <w:r w:rsidR="00377985" w:rsidDel="00986421">
          <w:delText xml:space="preserve">not only </w:delText>
        </w:r>
        <w:r w:rsidR="002B7CE2" w:rsidDel="00986421">
          <w:delText>favour forecast-based responses</w:delText>
        </w:r>
        <w:r w:rsidR="00377985" w:rsidDel="00986421">
          <w:delText xml:space="preserve">, </w:delText>
        </w:r>
        <w:r w:rsidR="001C7DE0" w:rsidDel="00986421">
          <w:delText xml:space="preserve">but they can also </w:delText>
        </w:r>
        <w:r w:rsidR="00377985" w:rsidDel="00986421">
          <w:delText xml:space="preserve">establish seamless communication between the </w:delText>
        </w:r>
        <w:r w:rsidR="001C7DE0" w:rsidDel="00986421">
          <w:delText>components of the</w:delText>
        </w:r>
        <w:r w:rsidR="00377985" w:rsidDel="00986421">
          <w:delText xml:space="preserve"> </w:delText>
        </w:r>
        <w:r w:rsidR="00377985" w:rsidRPr="006137DE" w:rsidDel="00986421">
          <w:delText>warning chain</w:delText>
        </w:r>
        <w:r w:rsidR="00377985" w:rsidDel="00986421">
          <w:delText xml:space="preserve"> </w:delText>
        </w:r>
        <w:r w:rsidR="00377985" w:rsidRPr="006137DE" w:rsidDel="00986421">
          <w:delText>(</w:delText>
        </w:r>
        <w:r w:rsidR="00377985" w:rsidDel="00986421">
          <w:delText xml:space="preserve">e.g. developers, </w:delText>
        </w:r>
        <w:r w:rsidR="00377985" w:rsidRPr="006137DE" w:rsidDel="00986421">
          <w:delText xml:space="preserve">forecasters, decision-makers, emergency responders, </w:delText>
        </w:r>
        <w:r w:rsidR="00377985" w:rsidDel="00986421">
          <w:delText xml:space="preserve">and </w:delText>
        </w:r>
        <w:r w:rsidR="00377985" w:rsidRPr="006137DE" w:rsidDel="00986421">
          <w:delText>the public)</w:delText>
        </w:r>
        <w:r w:rsidR="001C142E" w:rsidDel="00986421">
          <w:delText xml:space="preserve"> allowing a two-way education path to occur</w:delText>
        </w:r>
        <w:r w:rsidR="001C7DE0" w:rsidDel="00986421">
          <w:delText xml:space="preserve"> (</w:delText>
        </w:r>
        <w:r w:rsidR="001C142E" w:rsidDel="00986421">
          <w:delText>from research to operations and vice versa</w:delText>
        </w:r>
        <w:r w:rsidR="001C7DE0" w:rsidDel="00986421">
          <w:delText xml:space="preserve">) making more efficient </w:delText>
        </w:r>
        <w:r w:rsidR="001C142E" w:rsidDel="00986421">
          <w:delText>.</w:delText>
        </w:r>
      </w:del>
    </w:p>
    <w:p w14:paraId="15DC8A69" w14:textId="5CBDF92D" w:rsidR="00DE22D1" w:rsidDel="00B71480" w:rsidRDefault="00DE22D1">
      <w:pPr>
        <w:rPr>
          <w:del w:id="1051" w:author="Fatima Pillosu" w:date="2021-02-14T14:53:00Z"/>
        </w:rPr>
        <w:pPrChange w:id="1052" w:author="Fatima Pillosu" w:date="2021-03-17T15:46:00Z">
          <w:pPr>
            <w:spacing w:line="360" w:lineRule="auto"/>
          </w:pPr>
        </w:pPrChange>
      </w:pPr>
    </w:p>
    <w:p w14:paraId="7F0D150D" w14:textId="33ED8E88" w:rsidR="00104087" w:rsidDel="00B71480" w:rsidRDefault="00104087">
      <w:pPr>
        <w:rPr>
          <w:del w:id="1053" w:author="Fatima Pillosu" w:date="2021-02-14T14:53:00Z"/>
        </w:rPr>
        <w:pPrChange w:id="1054" w:author="Fatima Pillosu" w:date="2021-03-17T15:46:00Z">
          <w:pPr>
            <w:spacing w:line="360" w:lineRule="auto"/>
          </w:pPr>
        </w:pPrChange>
      </w:pPr>
    </w:p>
    <w:p w14:paraId="3B81C628" w14:textId="77777777" w:rsidR="00104087" w:rsidDel="00B71480" w:rsidRDefault="00104087">
      <w:pPr>
        <w:rPr>
          <w:del w:id="1055" w:author="Fatima Pillosu" w:date="2021-02-14T14:53:00Z"/>
        </w:rPr>
        <w:pPrChange w:id="1056" w:author="Fatima Pillosu" w:date="2021-03-17T15:46:00Z">
          <w:pPr>
            <w:spacing w:line="360" w:lineRule="auto"/>
          </w:pPr>
        </w:pPrChange>
      </w:pPr>
    </w:p>
    <w:p w14:paraId="125881C6" w14:textId="6877526F" w:rsidR="002B7CE2" w:rsidDel="00B71480" w:rsidRDefault="002B7CE2">
      <w:pPr>
        <w:rPr>
          <w:del w:id="1057" w:author="Fatima Pillosu" w:date="2021-02-14T14:53:00Z"/>
        </w:rPr>
        <w:pPrChange w:id="1058" w:author="Fatima Pillosu" w:date="2021-03-17T15:46:00Z">
          <w:pPr>
            <w:spacing w:line="360" w:lineRule="auto"/>
          </w:pPr>
        </w:pPrChange>
      </w:pPr>
    </w:p>
    <w:p w14:paraId="44A24D6E" w14:textId="21815E63" w:rsidR="002B7CE2" w:rsidDel="00B71480" w:rsidRDefault="002B7CE2">
      <w:pPr>
        <w:rPr>
          <w:del w:id="1059" w:author="Fatima Pillosu" w:date="2021-02-14T14:53:00Z"/>
        </w:rPr>
        <w:pPrChange w:id="1060" w:author="Fatima Pillosu" w:date="2021-03-17T15:46:00Z">
          <w:pPr>
            <w:spacing w:line="360" w:lineRule="auto"/>
          </w:pPr>
        </w:pPrChange>
      </w:pPr>
    </w:p>
    <w:p w14:paraId="7B0EC53E" w14:textId="0778DC44" w:rsidR="002B7CE2" w:rsidDel="00E14302" w:rsidRDefault="002B7CE2">
      <w:pPr>
        <w:rPr>
          <w:del w:id="1061" w:author="Fatima Pillosu" w:date="2021-02-14T15:41:00Z"/>
        </w:rPr>
        <w:pPrChange w:id="1062" w:author="Fatima Pillosu" w:date="2021-03-17T15:46:00Z">
          <w:pPr>
            <w:spacing w:line="360" w:lineRule="auto"/>
          </w:pPr>
        </w:pPrChange>
      </w:pPr>
    </w:p>
    <w:p w14:paraId="193BF8FE" w14:textId="34E020F5" w:rsidR="00B506C2" w:rsidDel="00480CF8" w:rsidRDefault="00EC2FB7">
      <w:pPr>
        <w:rPr>
          <w:del w:id="1063" w:author="Fatima Pillosu" w:date="2021-02-14T14:54:00Z"/>
        </w:rPr>
        <w:pPrChange w:id="1064" w:author="Fatima Pillosu" w:date="2021-03-17T15:46:00Z">
          <w:pPr>
            <w:spacing w:before="360" w:line="360" w:lineRule="auto"/>
          </w:pPr>
        </w:pPrChange>
      </w:pPr>
      <w:del w:id="1065" w:author="Fatima Pillosu" w:date="2021-02-14T14:54:00Z">
        <w:r w:rsidDel="00480CF8">
          <w:delText>At the basis of th</w:delText>
        </w:r>
        <w:r w:rsidR="00B61933" w:rsidDel="00480CF8">
          <w:delText>is</w:delText>
        </w:r>
        <w:r w:rsidDel="00480CF8">
          <w:delText xml:space="preserve"> two-way education</w:delText>
        </w:r>
        <w:r w:rsidR="00B61933" w:rsidDel="00480CF8">
          <w:delText xml:space="preserve"> path</w:delText>
        </w:r>
        <w:r w:rsidDel="00480CF8">
          <w:delText xml:space="preserve"> there is the concept of user-oriented product </w:delText>
        </w:r>
        <w:r w:rsidDel="00480CF8">
          <w:fldChar w:fldCharType="begin" w:fldLock="1"/>
        </w:r>
        <w:r w:rsidR="00160D2F" w:rsidRPr="00480CF8" w:rsidDel="00480CF8">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Del="00480CF8">
          <w:fldChar w:fldCharType="separate"/>
        </w:r>
        <w:r w:rsidRPr="00480CF8" w:rsidDel="00480CF8">
          <w:delText>(Demuth et al. 2020)</w:delText>
        </w:r>
        <w:r w:rsidDel="00480CF8">
          <w:fldChar w:fldCharType="end"/>
        </w:r>
        <w:r w:rsidDel="00480CF8">
          <w:delText xml:space="preserve">. </w:delText>
        </w:r>
        <w:r w:rsidR="00B506C2" w:rsidDel="00480CF8">
          <w:delText xml:space="preserve">Such concept not only promotes the development of better </w:delText>
        </w:r>
        <w:r w:rsidR="00C47573" w:rsidDel="00480CF8">
          <w:delText>forecasts,</w:delText>
        </w:r>
        <w:r w:rsidR="00B506C2" w:rsidDel="00480CF8">
          <w:delText xml:space="preserve"> but it</w:delText>
        </w:r>
        <w:r w:rsidR="00C47573" w:rsidDel="00480CF8">
          <w:delText xml:space="preserve"> </w:delText>
        </w:r>
        <w:r w:rsidR="00B506C2" w:rsidDel="00480CF8">
          <w:delText xml:space="preserve">also </w:delText>
        </w:r>
        <w:r w:rsidR="00C47573" w:rsidDel="00480CF8">
          <w:delText>promotes their improvement in usability</w:delText>
        </w:r>
        <w:r w:rsidR="00B506C2" w:rsidDel="00480CF8">
          <w:delText xml:space="preserve"> rather than simply increas</w:delText>
        </w:r>
        <w:r w:rsidR="00B042CC" w:rsidDel="00480CF8">
          <w:delText>e</w:delText>
        </w:r>
        <w:r w:rsidR="00B506C2" w:rsidDel="00480CF8">
          <w:delText xml:space="preserve"> </w:delText>
        </w:r>
        <w:r w:rsidR="00B042CC" w:rsidDel="00480CF8">
          <w:delText>forecasts products</w:delText>
        </w:r>
        <w:r w:rsidR="00B506C2" w:rsidDel="00480CF8">
          <w:delText xml:space="preserve"> supply.</w:delText>
        </w:r>
        <w:r w:rsidR="00B61933" w:rsidDel="00480CF8">
          <w:delText xml:space="preserve"> </w:delText>
        </w:r>
      </w:del>
      <w:del w:id="1066" w:author="Fatima Pillosu" w:date="2021-02-14T14:50:00Z">
        <w:r w:rsidR="00B61933" w:rsidDel="0098635B">
          <w:delText xml:space="preserve">An iterative dialogue between researchers and end-users is, therefore, crucial. Indeed, such dialogue allows researchers to </w:delText>
        </w:r>
        <w:r w:rsidR="00B61933" w:rsidDel="0023005D">
          <w:delText xml:space="preserve">collect information on users’ goals, barriers, needs, experiences </w:delText>
        </w:r>
        <w:r w:rsidR="00B61933" w:rsidDel="0098635B">
          <w:delText xml:space="preserve">(operations-to-research), to later use it to develop forecasts that are </w:delText>
        </w:r>
        <w:r w:rsidR="005D6D4A" w:rsidDel="0098635B">
          <w:delText xml:space="preserve">actually </w:delText>
        </w:r>
        <w:r w:rsidR="00B61933" w:rsidDel="0098635B">
          <w:delText>useful to them (research-to-operations).</w:delText>
        </w:r>
      </w:del>
    </w:p>
    <w:p w14:paraId="47D2281D" w14:textId="42A6E47C" w:rsidR="00B506C2" w:rsidDel="00E14302" w:rsidRDefault="00B506C2">
      <w:pPr>
        <w:rPr>
          <w:del w:id="1067" w:author="Fatima Pillosu" w:date="2021-02-14T15:41:00Z"/>
        </w:rPr>
        <w:pPrChange w:id="1068" w:author="Fatima Pillosu" w:date="2021-03-17T15:46:00Z">
          <w:pPr>
            <w:spacing w:line="360" w:lineRule="auto"/>
          </w:pPr>
        </w:pPrChange>
      </w:pPr>
    </w:p>
    <w:p w14:paraId="642705D3" w14:textId="17984357" w:rsidR="00B506C2" w:rsidDel="00E14302" w:rsidRDefault="00B506C2">
      <w:pPr>
        <w:rPr>
          <w:del w:id="1069" w:author="Fatima Pillosu" w:date="2021-02-14T15:41:00Z"/>
        </w:rPr>
        <w:pPrChange w:id="1070" w:author="Fatima Pillosu" w:date="2021-03-17T15:46:00Z">
          <w:pPr>
            <w:spacing w:line="360" w:lineRule="auto"/>
          </w:pPr>
        </w:pPrChange>
      </w:pPr>
    </w:p>
    <w:p w14:paraId="27B6E29C" w14:textId="475C0F5C" w:rsidR="00731FC6" w:rsidDel="00E14302" w:rsidRDefault="00731FC6">
      <w:pPr>
        <w:rPr>
          <w:del w:id="1071" w:author="Fatima Pillosu" w:date="2021-02-14T15:41:00Z"/>
        </w:rPr>
        <w:pPrChange w:id="1072" w:author="Fatima Pillosu" w:date="2021-03-17T15:46:00Z">
          <w:pPr>
            <w:spacing w:line="360" w:lineRule="auto"/>
          </w:pPr>
        </w:pPrChange>
      </w:pPr>
    </w:p>
    <w:p w14:paraId="28E9BC2E" w14:textId="31C62373" w:rsidR="00731FC6" w:rsidDel="00E14302" w:rsidRDefault="00731FC6">
      <w:pPr>
        <w:rPr>
          <w:del w:id="1073" w:author="Fatima Pillosu" w:date="2021-02-14T15:41:00Z"/>
        </w:rPr>
        <w:pPrChange w:id="1074" w:author="Fatima Pillosu" w:date="2021-03-17T15:46:00Z">
          <w:pPr>
            <w:spacing w:line="360" w:lineRule="auto"/>
          </w:pPr>
        </w:pPrChange>
      </w:pPr>
    </w:p>
    <w:p w14:paraId="4D7A5274" w14:textId="194AC341" w:rsidR="00731FC6" w:rsidDel="00E14302" w:rsidRDefault="00731FC6">
      <w:pPr>
        <w:rPr>
          <w:del w:id="1075" w:author="Fatima Pillosu" w:date="2021-02-14T15:41:00Z"/>
        </w:rPr>
        <w:pPrChange w:id="1076" w:author="Fatima Pillosu" w:date="2021-03-17T15:46:00Z">
          <w:pPr>
            <w:spacing w:line="360" w:lineRule="auto"/>
          </w:pPr>
        </w:pPrChange>
      </w:pPr>
    </w:p>
    <w:p w14:paraId="348433AF" w14:textId="64314B3C" w:rsidR="007C350A" w:rsidDel="00E14302" w:rsidRDefault="007C350A">
      <w:pPr>
        <w:rPr>
          <w:del w:id="1077" w:author="Fatima Pillosu" w:date="2021-02-14T15:41:00Z"/>
        </w:rPr>
        <w:pPrChange w:id="1078" w:author="Fatima Pillosu" w:date="2021-03-17T15:46:00Z">
          <w:pPr>
            <w:spacing w:line="360" w:lineRule="auto"/>
          </w:pPr>
        </w:pPrChange>
      </w:pPr>
    </w:p>
    <w:p w14:paraId="2774079B" w14:textId="52202698" w:rsidR="007C350A" w:rsidDel="00E14302" w:rsidRDefault="007C350A">
      <w:pPr>
        <w:rPr>
          <w:del w:id="1079" w:author="Fatima Pillosu" w:date="2021-02-14T15:41:00Z"/>
        </w:rPr>
        <w:pPrChange w:id="1080" w:author="Fatima Pillosu" w:date="2021-03-17T15:46:00Z">
          <w:pPr>
            <w:spacing w:line="360" w:lineRule="auto"/>
          </w:pPr>
        </w:pPrChange>
      </w:pPr>
    </w:p>
    <w:p w14:paraId="443677D6" w14:textId="36758157" w:rsidR="00731FC6" w:rsidDel="00E14302" w:rsidRDefault="00731FC6">
      <w:pPr>
        <w:rPr>
          <w:del w:id="1081" w:author="Fatima Pillosu" w:date="2021-02-14T15:41:00Z"/>
        </w:rPr>
        <w:pPrChange w:id="1082" w:author="Fatima Pillosu" w:date="2021-03-17T15:46:00Z">
          <w:pPr>
            <w:spacing w:line="360" w:lineRule="auto"/>
          </w:pPr>
        </w:pPrChange>
      </w:pPr>
    </w:p>
    <w:p w14:paraId="34D7DE13" w14:textId="54EFC491" w:rsidR="00731FC6" w:rsidDel="00E14302" w:rsidRDefault="00731FC6">
      <w:pPr>
        <w:rPr>
          <w:del w:id="1083" w:author="Fatima Pillosu" w:date="2021-02-14T15:41:00Z"/>
        </w:rPr>
        <w:pPrChange w:id="1084" w:author="Fatima Pillosu" w:date="2021-03-17T15:46:00Z">
          <w:pPr>
            <w:spacing w:line="360" w:lineRule="auto"/>
          </w:pPr>
        </w:pPrChange>
      </w:pPr>
    </w:p>
    <w:p w14:paraId="46C2F539" w14:textId="0D54BFFA" w:rsidR="00731FC6" w:rsidDel="00E14302" w:rsidRDefault="00731FC6">
      <w:pPr>
        <w:rPr>
          <w:del w:id="1085" w:author="Fatima Pillosu" w:date="2021-02-14T15:41:00Z"/>
        </w:rPr>
        <w:pPrChange w:id="1086" w:author="Fatima Pillosu" w:date="2021-03-17T15:46:00Z">
          <w:pPr>
            <w:spacing w:line="360" w:lineRule="auto"/>
          </w:pPr>
        </w:pPrChange>
      </w:pPr>
    </w:p>
    <w:p w14:paraId="6A5E9EC0" w14:textId="0755905F" w:rsidR="00731FC6" w:rsidDel="00E14302" w:rsidRDefault="00731FC6">
      <w:pPr>
        <w:rPr>
          <w:del w:id="1087" w:author="Fatima Pillosu" w:date="2021-02-14T15:41:00Z"/>
        </w:rPr>
        <w:pPrChange w:id="1088" w:author="Fatima Pillosu" w:date="2021-03-17T15:46:00Z">
          <w:pPr>
            <w:spacing w:line="360" w:lineRule="auto"/>
          </w:pPr>
        </w:pPrChange>
      </w:pPr>
    </w:p>
    <w:p w14:paraId="6A392797" w14:textId="789048FA" w:rsidR="00731FC6" w:rsidDel="00E14302" w:rsidRDefault="00731FC6">
      <w:pPr>
        <w:rPr>
          <w:del w:id="1089" w:author="Fatima Pillosu" w:date="2021-02-14T15:41:00Z"/>
        </w:rPr>
        <w:pPrChange w:id="1090" w:author="Fatima Pillosu" w:date="2021-03-17T15:46:00Z">
          <w:pPr>
            <w:spacing w:line="360" w:lineRule="auto"/>
          </w:pPr>
        </w:pPrChange>
      </w:pPr>
    </w:p>
    <w:p w14:paraId="7154FB58" w14:textId="524C8F10" w:rsidR="00731FC6" w:rsidDel="00E14302" w:rsidRDefault="00731FC6">
      <w:pPr>
        <w:rPr>
          <w:del w:id="1091" w:author="Fatima Pillosu" w:date="2021-02-14T15:41:00Z"/>
        </w:rPr>
        <w:pPrChange w:id="1092" w:author="Fatima Pillosu" w:date="2021-03-17T15:46:00Z">
          <w:pPr>
            <w:spacing w:line="360" w:lineRule="auto"/>
          </w:pPr>
        </w:pPrChange>
      </w:pPr>
    </w:p>
    <w:p w14:paraId="539F79AA" w14:textId="5A99625C" w:rsidR="00731FC6" w:rsidDel="00B64C34" w:rsidRDefault="00731FC6">
      <w:pPr>
        <w:rPr>
          <w:del w:id="1093" w:author="Fatima Pillosu" w:date="2021-02-14T16:00:00Z"/>
        </w:rPr>
        <w:pPrChange w:id="1094" w:author="Fatima Pillosu" w:date="2021-03-17T15:46:00Z">
          <w:pPr>
            <w:spacing w:line="360" w:lineRule="auto"/>
          </w:pPr>
        </w:pPrChange>
      </w:pPr>
    </w:p>
    <w:p w14:paraId="536B8D13" w14:textId="3EEA3C14" w:rsidR="00731FC6" w:rsidDel="00614924" w:rsidRDefault="00731FC6">
      <w:pPr>
        <w:rPr>
          <w:del w:id="1095" w:author="Fatima Pillosu" w:date="2021-02-15T05:18:00Z"/>
        </w:rPr>
        <w:pPrChange w:id="1096" w:author="Fatima Pillosu" w:date="2021-03-17T15:46:00Z">
          <w:pPr>
            <w:spacing w:line="360" w:lineRule="auto"/>
          </w:pPr>
        </w:pPrChange>
      </w:pPr>
    </w:p>
    <w:p w14:paraId="7923AEC6" w14:textId="59688313" w:rsidR="009D79AC" w:rsidDel="00614924" w:rsidRDefault="002C141E">
      <w:pPr>
        <w:rPr>
          <w:del w:id="1097" w:author="Fatima Pillosu" w:date="2021-02-15T05:18:00Z"/>
        </w:rPr>
        <w:pPrChange w:id="1098" w:author="Fatima Pillosu" w:date="2021-03-17T15:46:00Z">
          <w:pPr>
            <w:spacing w:line="360" w:lineRule="auto"/>
          </w:pPr>
        </w:pPrChange>
      </w:pPr>
      <w:del w:id="1099" w:author="Fatima Pillosu" w:date="2021-02-15T05:18:00Z">
        <w:r w:rsidRPr="002C141E" w:rsidDel="00614924">
          <w:delText xml:space="preserve">However, none of these strategies could be successfully implemented if forecasts are </w:delText>
        </w:r>
        <w:r w:rsidR="005211F7" w:rsidDel="00614924">
          <w:delText>mis</w:delText>
        </w:r>
        <w:r w:rsidRPr="002C141E" w:rsidDel="00614924">
          <w:delText xml:space="preserve">understood or </w:delText>
        </w:r>
        <w:r w:rsidR="005211F7" w:rsidDel="00614924">
          <w:delText>mis</w:delText>
        </w:r>
        <w:r w:rsidRPr="002C141E" w:rsidDel="00614924">
          <w:delText xml:space="preserve">applied in the first </w:delText>
        </w:r>
        <w:r w:rsidR="00454A78" w:rsidRPr="002C141E" w:rsidDel="00614924">
          <w:delText>place</w:delText>
        </w:r>
        <w:r w:rsidR="00454A78" w:rsidDel="00614924">
          <w:delText xml:space="preserve"> or</w:delText>
        </w:r>
        <w:r w:rsidR="00222476" w:rsidDel="00614924">
          <w:delText xml:space="preserve"> are not easily accessible to users</w:delText>
        </w:r>
        <w:r w:rsidRPr="002C141E" w:rsidDel="00614924">
          <w:delText xml:space="preserve">. </w:delText>
        </w:r>
      </w:del>
    </w:p>
    <w:p w14:paraId="55E4985E" w14:textId="0CF71AFF" w:rsidR="009D79AC" w:rsidDel="00AF515F" w:rsidRDefault="009D79AC">
      <w:pPr>
        <w:rPr>
          <w:del w:id="1100" w:author="Fatima Pillosu" w:date="2021-02-15T05:51:00Z"/>
        </w:rPr>
        <w:pPrChange w:id="1101" w:author="Fatima Pillosu" w:date="2021-03-17T15:46:00Z">
          <w:pPr>
            <w:spacing w:line="360" w:lineRule="auto"/>
          </w:pPr>
        </w:pPrChange>
      </w:pPr>
    </w:p>
    <w:p w14:paraId="5B90E3DC" w14:textId="7ED36F37" w:rsidR="00222476" w:rsidDel="00AF515F" w:rsidRDefault="00222476">
      <w:pPr>
        <w:rPr>
          <w:del w:id="1102" w:author="Fatima Pillosu" w:date="2021-02-15T05:51:00Z"/>
        </w:rPr>
        <w:pPrChange w:id="1103" w:author="Fatima Pillosu" w:date="2021-03-17T15:46:00Z">
          <w:pPr>
            <w:spacing w:line="360" w:lineRule="auto"/>
          </w:pPr>
        </w:pPrChange>
      </w:pPr>
    </w:p>
    <w:p w14:paraId="02CEFFC3" w14:textId="6180CB47" w:rsidR="00222476" w:rsidDel="000C0A2C" w:rsidRDefault="00222476">
      <w:pPr>
        <w:rPr>
          <w:del w:id="1104" w:author="Fatima Pillosu" w:date="2021-02-15T05:48:00Z"/>
        </w:rPr>
        <w:pPrChange w:id="1105" w:author="Fatima Pillosu" w:date="2021-03-17T15:46:00Z">
          <w:pPr>
            <w:spacing w:line="360" w:lineRule="auto"/>
          </w:pPr>
        </w:pPrChange>
      </w:pPr>
    </w:p>
    <w:p w14:paraId="54035325" w14:textId="474268AF" w:rsidR="00233547" w:rsidDel="000C0A2C" w:rsidRDefault="002C141E">
      <w:pPr>
        <w:rPr>
          <w:del w:id="1106" w:author="Fatima Pillosu" w:date="2021-02-15T05:48:00Z"/>
        </w:rPr>
        <w:pPrChange w:id="1107" w:author="Fatima Pillosu" w:date="2021-03-17T15:46:00Z">
          <w:pPr>
            <w:spacing w:line="360" w:lineRule="auto"/>
          </w:pPr>
        </w:pPrChange>
      </w:pPr>
      <w:del w:id="1108" w:author="Fatima Pillosu" w:date="2021-02-15T05:48:00Z">
        <w:r w:rsidRPr="002C141E" w:rsidDel="000C0A2C">
          <w:delText xml:space="preserve">The role of </w:delText>
        </w:r>
        <w:r w:rsidR="00AE06DB" w:rsidDel="000C0A2C">
          <w:delText>training</w:delText>
        </w:r>
        <w:r w:rsidRPr="002C141E" w:rsidDel="000C0A2C">
          <w:delText xml:space="preserve"> is crucial to ensure the science behind new developments is understood correctly</w:delText>
        </w:r>
        <w:r w:rsidR="00B03A41" w:rsidDel="000C0A2C">
          <w:delText xml:space="preserve"> by all parties involved in the </w:delText>
        </w:r>
        <w:r w:rsidR="00B03A41" w:rsidRPr="006137DE" w:rsidDel="000C0A2C">
          <w:delText>warning chain</w:delText>
        </w:r>
        <w:r w:rsidR="00B03A41" w:rsidDel="000C0A2C">
          <w:delText xml:space="preserve">. </w:delText>
        </w:r>
        <w:r w:rsidR="008A1E16" w:rsidDel="000C0A2C">
          <w:delText>To the</w:delText>
        </w:r>
        <w:r w:rsidR="004637C9" w:rsidDel="000C0A2C">
          <w:delText xml:space="preserve"> authors’</w:delText>
        </w:r>
        <w:r w:rsidR="008A1E16" w:rsidDel="000C0A2C">
          <w:delText xml:space="preserve"> knowledge, the literature</w:delText>
        </w:r>
        <w:r w:rsidR="004637C9" w:rsidDel="000C0A2C">
          <w:delText xml:space="preserve"> tends to</w:delText>
        </w:r>
        <w:r w:rsidR="008A1E16" w:rsidDel="000C0A2C">
          <w:delText xml:space="preserve"> focus mainly on </w:delText>
        </w:r>
        <w:r w:rsidR="009D0F8A" w:rsidDel="000C0A2C">
          <w:delText>the theory behind scientific development</w:delText>
        </w:r>
        <w:r w:rsidR="00380A2C" w:rsidDel="000C0A2C">
          <w:delText>s</w:delText>
        </w:r>
        <w:r w:rsidR="007C7E04" w:rsidDel="00C93C58">
          <w:delText xml:space="preserve"> </w:delText>
        </w:r>
        <w:r w:rsidR="00827F3A" w:rsidDel="00C93C58">
          <w:fldChar w:fldCharType="begin" w:fldLock="1"/>
        </w:r>
        <w:r w:rsidR="00160D2F" w:rsidRPr="000C0A2C" w:rsidDel="00C93C58">
          <w:delInstrText>ADDIN CSL_CITATION {"citationItems":[{"id":"ITEM-1","itemData":{"DOI":"10.1002/met.1974","author":[{"dropping-particle":"","family":"Javanshiri","given":"Zohreh","non-dropping-particle":"","parse-names":false,"suffix":""},{"dropping-particle":"","family":"Fathi","given":"Maede","non-dropping-particle":"","parse-names":false,"suffix":""},{"dropping-particle":"","family":"Mohammadi","given":"Seyedeh Atefeh","non-dropping-particle":"","parse-names":false,"suffix":""}],"container-title":"Meteorological Applications","id":"ITEM-1","issue":"1","issued":{"date-parts":[["2021"]]},"page":"e1974","title":"Comparison of the BMA and EMOS statistical methods for probabilistic quantitative precipitation forecasting","type":"article-journal","volume":"28"},"uris":["http://www.mendeley.com/documents/?uuid=fcdad0b7-5876-3cd2-b0a5-bbedb885ef41"]},{"id":"ITEM-2","itemData":{"DOI":"10.1016/j.envint.2019.105375","author":[{"dropping-particle":"","family":"Ritter","given":"Josias","non-dropping-particle":"","parse-names":false,"suffix":""},{"dropping-particle":"","family":"Berenguer","given":"Marc","non-dropping-particle":"","parse-names":false,"suffix":""},{"dropping-particle":"","family":"Corral","given":"Carles","non-dropping-particle":"","parse-names":false,"suffix":""},{"dropping-particle":"","family":"Park","given":"Shinju","non-dropping-particle":"","parse-names":false,"suffix":""},{"dropping-particle":"","family":"Sempere-Torres","given":"Daniel","non-dropping-particle":"","parse-names":false,"suffix":""}],"container-title":"Environment International","id":"ITEM-2","issued":{"date-parts":[["2020"]]},"page":"105375","title":"ReAFFIRM: Real-time Assessment of Flash Flood Impacts – a Regional high-resolution Method","type":"article-journal","volume":"136"},"uris":["http://www.mendeley.com/documents/?uuid=8d323ba0-ff7b-3cc6-9c31-4e8081e62ee8"]},{"id":"ITEM-3","itemData":{"DOI":"https://doi.org/10.1007/978-94-010-0918-8_25","author":[{"dropping-particle":"","family":"Larsen","given":"Matthew C.","non-dropping-particle":"","parse-names":false,"suffix":""},{"dropping-particle":"","family":"VÁzquez Conde","given":"Maria Tresa","non-dropping-particle":"","parse-names":false,"suffix":""},{"dropping-particle":"","family":"Clark","given":"Robert A.","non-dropping-particle":"","parse-names":false,"suffix":""}],"container-title":"Coping With Flash Floods","id":"ITEM-3","issued":{"date-parts":[["2011"]]},"page":"259-275","publisher":"Springer Netherlands","title":"Landslide Hazards Associated With Flash-Floods, with Examples from The December 1999 Disaster in Venezuela","type":"chapter"},"uris":["http://www.mendeley.com/documents/?uuid=62381b6a-ab0a-3b7f-aaba-eacd6a233f77"]},{"id":"ITEM-4","itemData":{"DOI":"10.1002/met.1538","author":[{"dropping-particle":"","family":"Clark","given":"Peter","non-dropping-particle":"","parse-names":false,"suffix":""},{"dropping-particle":"","family":"Roberts","given":"Nigel","non-dropping-particle":"","parse-names":false,"suffix":""},{"dropping-particle":"","family":"Lean","given":"Humphrey","non-dropping-particle":"","parse-names":false,"suffix":""},{"dropping-particle":"","family":"Ballard","given":"Susan P.","non-dropping-particle":"","parse-names":false,"suffix":""},{"dropping-particle":"","family":"Charlton-Perez","given":"Cristina","non-dropping-particle":"","parse-names":false,"suffix":""}],"container-title":"Meteorological Applications","id":"ITEM-4","issue":"2","issued":{"date-parts":[["2016"]]},"page":"165-181","title":"Convection-permitting models: A step-change in rainfall forecasting","type":"article","volume":"23"},"uris":["http://www.mendeley.com/documents/?uuid=27ed362f-da29-3546-a5fc-8c0d56198a51"]}],"mendeley":{"formattedCitation":"(Javanshiri et al. 2021; Ritter et al. 2020; Larsen et al. 2011; Clark et al. 2016)","plainTextFormattedCitation":"(Javanshiri et al. 2021; Ritter et al. 2020; Larsen et al. 2011; Clark et al. 2016)","previouslyFormattedCitation":"(Javanshiri et al. 2021; Ritter et al. 2020; Larsen et al. 2011; Clark et al. 2016)"},"properties":{"noteIndex":0},"schema":"https://github.com/citation-style-language/schema/raw/master/csl-citation.json"}</w:delInstrText>
        </w:r>
        <w:r w:rsidR="00827F3A" w:rsidDel="00C93C58">
          <w:fldChar w:fldCharType="separate"/>
        </w:r>
        <w:r w:rsidR="00926FAD" w:rsidRPr="00C93C58" w:rsidDel="00C93C58">
          <w:delText>(Javanshiri et al. 2021; Ritter et al. 2020; Larsen et al. 2011; Clark et al. 2016)</w:delText>
        </w:r>
        <w:r w:rsidR="00827F3A" w:rsidDel="00C93C58">
          <w:fldChar w:fldCharType="end"/>
        </w:r>
        <w:r w:rsidR="00DC119D" w:rsidDel="000C0A2C">
          <w:delText xml:space="preserve">, and very little is published on </w:delText>
        </w:r>
        <w:r w:rsidR="00542328" w:rsidDel="000C0A2C">
          <w:delText xml:space="preserve">how innovative products could/should be used by the community. </w:delText>
        </w:r>
        <w:r w:rsidR="0079338E" w:rsidDel="000C0A2C">
          <w:delText xml:space="preserve">For example, </w:delText>
        </w:r>
        <w:r w:rsidR="0079338E" w:rsidDel="000C0A2C">
          <w:fldChar w:fldCharType="begin" w:fldLock="1"/>
        </w:r>
        <w:r w:rsidR="00865254" w:rsidDel="000C0A2C">
          <w:del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response","type":"article-journal","volume":"50"},"uris":["http://www.mendeley.com/documents/?uuid=c1457f1a-30a2-3bda-b518-c558842cf979"]}],"mendeley":{"formattedCitation":"(Emerton et al. 2020)","manualFormatting":"Emerton et al. (2020)","plainTextFormattedCitation":"(Emerton et al. 2020)","previouslyFormattedCitation":"(Emerton et al. 2020)"},"properties":{"noteIndex":0},"schema":"https://github.com/citation-style-language/schema/raw/master/csl-citation.json"}</w:delInstrText>
        </w:r>
        <w:r w:rsidR="0079338E" w:rsidDel="000C0A2C">
          <w:fldChar w:fldCharType="separate"/>
        </w:r>
        <w:r w:rsidR="0079338E" w:rsidRPr="0079338E" w:rsidDel="000C0A2C">
          <w:rPr>
            <w:noProof/>
          </w:rPr>
          <w:delText xml:space="preserve">Emerton et al. </w:delText>
        </w:r>
        <w:r w:rsidR="0079338E" w:rsidDel="000C0A2C">
          <w:rPr>
            <w:noProof/>
          </w:rPr>
          <w:delText>(</w:delText>
        </w:r>
        <w:r w:rsidR="0079338E" w:rsidRPr="0079338E" w:rsidDel="000C0A2C">
          <w:rPr>
            <w:noProof/>
          </w:rPr>
          <w:delText>2020)</w:delText>
        </w:r>
        <w:r w:rsidR="0079338E" w:rsidDel="000C0A2C">
          <w:fldChar w:fldCharType="end"/>
        </w:r>
        <w:r w:rsidR="0079338E" w:rsidDel="000C0A2C">
          <w:delText xml:space="preserve"> </w:delText>
        </w:r>
        <w:r w:rsidR="00A528C0" w:rsidDel="000C0A2C">
          <w:delText xml:space="preserve">published an article about </w:delText>
        </w:r>
        <w:r w:rsidR="00231BB5" w:rsidDel="000C0A2C">
          <w:delText xml:space="preserve">lessons learnt and future recommendations </w:delText>
        </w:r>
        <w:r w:rsidR="00513A00" w:rsidDel="000C0A2C">
          <w:delText>to enable better collaboration between producers and users of forecasts information</w:delText>
        </w:r>
        <w:r w:rsidR="00C416D3" w:rsidDel="000C0A2C">
          <w:delText xml:space="preserve"> (i.e. </w:delText>
        </w:r>
        <w:r w:rsidR="00A344AB" w:rsidDel="000C0A2C">
          <w:delText>probabilistic real-time flood forecasts and risk bulletins</w:delText>
        </w:r>
        <w:r w:rsidR="00C416D3" w:rsidDel="000C0A2C">
          <w:delText>)</w:delText>
        </w:r>
        <w:r w:rsidR="00270DDA" w:rsidDel="000C0A2C">
          <w:delText xml:space="preserve"> </w:delText>
        </w:r>
        <w:r w:rsidR="00AD0228" w:rsidDel="000C0A2C">
          <w:delText>for humanitarian anticipatory action</w:delText>
        </w:r>
        <w:r w:rsidR="00513A00" w:rsidDel="000C0A2C">
          <w:delText xml:space="preserve"> </w:delText>
        </w:r>
        <w:r w:rsidR="00B57A6D" w:rsidDel="000C0A2C">
          <w:delText>for Cyclone Idai and Kenneth, which impacted Mozambique in 2019.</w:delText>
        </w:r>
        <w:r w:rsidR="00041D52" w:rsidDel="000C0A2C">
          <w:delText xml:space="preserve"> </w:delText>
        </w:r>
        <w:r w:rsidR="00655A18" w:rsidDel="000C0A2C">
          <w:delText>They used</w:delText>
        </w:r>
      </w:del>
    </w:p>
    <w:p w14:paraId="0418A8F0" w14:textId="5064A21B" w:rsidR="00770176" w:rsidDel="00B64C34" w:rsidRDefault="00770176">
      <w:pPr>
        <w:rPr>
          <w:del w:id="1109" w:author="Fatima Pillosu" w:date="2021-02-14T16:00:00Z"/>
        </w:rPr>
        <w:pPrChange w:id="1110" w:author="Fatima Pillosu" w:date="2021-03-17T15:46:00Z">
          <w:pPr>
            <w:spacing w:line="360" w:lineRule="auto"/>
          </w:pPr>
        </w:pPrChange>
      </w:pPr>
    </w:p>
    <w:p w14:paraId="3FABBADA" w14:textId="495F4C79" w:rsidR="00A96FDD" w:rsidDel="00B64C34" w:rsidRDefault="00A96FDD">
      <w:pPr>
        <w:rPr>
          <w:del w:id="1111" w:author="Fatima Pillosu" w:date="2021-02-14T16:00:00Z"/>
        </w:rPr>
        <w:pPrChange w:id="1112" w:author="Fatima Pillosu" w:date="2021-03-17T15:46:00Z">
          <w:pPr>
            <w:spacing w:line="360" w:lineRule="auto"/>
          </w:pPr>
        </w:pPrChange>
      </w:pPr>
    </w:p>
    <w:p w14:paraId="496B1B35" w14:textId="68058AC2" w:rsidR="00A96FDD" w:rsidDel="00B64C34" w:rsidRDefault="00A96FDD">
      <w:pPr>
        <w:rPr>
          <w:del w:id="1113" w:author="Fatima Pillosu" w:date="2021-02-14T16:00:00Z"/>
        </w:rPr>
        <w:pPrChange w:id="1114" w:author="Fatima Pillosu" w:date="2021-03-17T15:46:00Z">
          <w:pPr>
            <w:spacing w:line="360" w:lineRule="auto"/>
          </w:pPr>
        </w:pPrChange>
      </w:pPr>
    </w:p>
    <w:p w14:paraId="22375FFD" w14:textId="37A91549" w:rsidR="00A96FDD" w:rsidDel="00B64C34" w:rsidRDefault="00A96FDD">
      <w:pPr>
        <w:rPr>
          <w:del w:id="1115" w:author="Fatima Pillosu" w:date="2021-02-14T16:00:00Z"/>
        </w:rPr>
        <w:pPrChange w:id="1116" w:author="Fatima Pillosu" w:date="2021-03-17T15:46:00Z">
          <w:pPr>
            <w:spacing w:line="360" w:lineRule="auto"/>
          </w:pPr>
        </w:pPrChange>
      </w:pPr>
    </w:p>
    <w:p w14:paraId="1FF06190" w14:textId="6CA25F11" w:rsidR="00A96FDD" w:rsidDel="00B64C34" w:rsidRDefault="00A96FDD">
      <w:pPr>
        <w:rPr>
          <w:del w:id="1117" w:author="Fatima Pillosu" w:date="2021-02-14T16:00:00Z"/>
        </w:rPr>
        <w:pPrChange w:id="1118" w:author="Fatima Pillosu" w:date="2021-03-17T15:46:00Z">
          <w:pPr>
            <w:spacing w:line="360" w:lineRule="auto"/>
          </w:pPr>
        </w:pPrChange>
      </w:pPr>
    </w:p>
    <w:p w14:paraId="7728EF10" w14:textId="2C260F4E" w:rsidR="00A96FDD" w:rsidDel="00B64C34" w:rsidRDefault="00A96FDD">
      <w:pPr>
        <w:rPr>
          <w:del w:id="1119" w:author="Fatima Pillosu" w:date="2021-02-14T16:00:00Z"/>
        </w:rPr>
        <w:pPrChange w:id="1120" w:author="Fatima Pillosu" w:date="2021-03-17T15:46:00Z">
          <w:pPr>
            <w:spacing w:line="360" w:lineRule="auto"/>
          </w:pPr>
        </w:pPrChange>
      </w:pPr>
    </w:p>
    <w:p w14:paraId="4D74ED69" w14:textId="4B25EE30" w:rsidR="00A96FDD" w:rsidDel="00B64C34" w:rsidRDefault="00A96FDD">
      <w:pPr>
        <w:rPr>
          <w:del w:id="1121" w:author="Fatima Pillosu" w:date="2021-02-14T16:00:00Z"/>
        </w:rPr>
        <w:pPrChange w:id="1122" w:author="Fatima Pillosu" w:date="2021-03-17T15:46:00Z">
          <w:pPr>
            <w:spacing w:line="360" w:lineRule="auto"/>
          </w:pPr>
        </w:pPrChange>
      </w:pPr>
    </w:p>
    <w:p w14:paraId="2893D591" w14:textId="092F92E3" w:rsidR="00A96FDD" w:rsidDel="00B64C34" w:rsidRDefault="00A96FDD">
      <w:pPr>
        <w:rPr>
          <w:del w:id="1123" w:author="Fatima Pillosu" w:date="2021-02-14T16:00:00Z"/>
        </w:rPr>
        <w:pPrChange w:id="1124" w:author="Fatima Pillosu" w:date="2021-03-17T15:46:00Z">
          <w:pPr>
            <w:spacing w:line="360" w:lineRule="auto"/>
          </w:pPr>
        </w:pPrChange>
      </w:pPr>
    </w:p>
    <w:p w14:paraId="0194764E" w14:textId="222825AA" w:rsidR="00A96FDD" w:rsidDel="00B64C34" w:rsidRDefault="00A96FDD">
      <w:pPr>
        <w:rPr>
          <w:del w:id="1125" w:author="Fatima Pillosu" w:date="2021-02-14T15:59:00Z"/>
        </w:rPr>
        <w:pPrChange w:id="1126" w:author="Fatima Pillosu" w:date="2021-03-17T15:46:00Z">
          <w:pPr>
            <w:spacing w:line="360" w:lineRule="auto"/>
          </w:pPr>
        </w:pPrChange>
      </w:pPr>
    </w:p>
    <w:p w14:paraId="74461BC9" w14:textId="7939B35C" w:rsidR="00A96FDD" w:rsidDel="00B64C34" w:rsidRDefault="00A96FDD">
      <w:pPr>
        <w:rPr>
          <w:del w:id="1127" w:author="Fatima Pillosu" w:date="2021-02-14T15:59:00Z"/>
        </w:rPr>
        <w:pPrChange w:id="1128" w:author="Fatima Pillosu" w:date="2021-03-17T15:46:00Z">
          <w:pPr>
            <w:spacing w:line="360" w:lineRule="auto"/>
          </w:pPr>
        </w:pPrChange>
      </w:pPr>
    </w:p>
    <w:p w14:paraId="0FE40E98" w14:textId="35A2D100" w:rsidR="00A96FDD" w:rsidDel="00B64C34" w:rsidRDefault="00A96FDD">
      <w:pPr>
        <w:rPr>
          <w:del w:id="1129" w:author="Fatima Pillosu" w:date="2021-02-14T15:59:00Z"/>
        </w:rPr>
        <w:pPrChange w:id="1130" w:author="Fatima Pillosu" w:date="2021-03-17T15:46:00Z">
          <w:pPr>
            <w:spacing w:line="360" w:lineRule="auto"/>
          </w:pPr>
        </w:pPrChange>
      </w:pPr>
    </w:p>
    <w:p w14:paraId="095A4280" w14:textId="4238BB27" w:rsidR="00A96FDD" w:rsidDel="00B64C34" w:rsidRDefault="00A96FDD">
      <w:pPr>
        <w:rPr>
          <w:del w:id="1131" w:author="Fatima Pillosu" w:date="2021-02-14T15:59:00Z"/>
        </w:rPr>
        <w:pPrChange w:id="1132" w:author="Fatima Pillosu" w:date="2021-03-17T15:46:00Z">
          <w:pPr>
            <w:spacing w:line="360" w:lineRule="auto"/>
          </w:pPr>
        </w:pPrChange>
      </w:pPr>
    </w:p>
    <w:p w14:paraId="674F53D0" w14:textId="15708BF4" w:rsidR="00A96FDD" w:rsidDel="00B64C34" w:rsidRDefault="00A96FDD">
      <w:pPr>
        <w:rPr>
          <w:del w:id="1133" w:author="Fatima Pillosu" w:date="2021-02-14T15:59:00Z"/>
        </w:rPr>
        <w:pPrChange w:id="1134" w:author="Fatima Pillosu" w:date="2021-03-17T15:46:00Z">
          <w:pPr>
            <w:spacing w:line="360" w:lineRule="auto"/>
          </w:pPr>
        </w:pPrChange>
      </w:pPr>
    </w:p>
    <w:p w14:paraId="205B3B14" w14:textId="19B5DFBE" w:rsidR="00A96FDD" w:rsidDel="00B64C34" w:rsidRDefault="00A96FDD">
      <w:pPr>
        <w:rPr>
          <w:del w:id="1135" w:author="Fatima Pillosu" w:date="2021-02-14T15:59:00Z"/>
        </w:rPr>
        <w:pPrChange w:id="1136" w:author="Fatima Pillosu" w:date="2021-03-17T15:46:00Z">
          <w:pPr>
            <w:spacing w:line="360" w:lineRule="auto"/>
          </w:pPr>
        </w:pPrChange>
      </w:pPr>
    </w:p>
    <w:p w14:paraId="0FB4F6F1" w14:textId="7155362A" w:rsidR="00A96FDD" w:rsidDel="00B64C34" w:rsidRDefault="00A96FDD">
      <w:pPr>
        <w:rPr>
          <w:del w:id="1137" w:author="Fatima Pillosu" w:date="2021-02-14T15:59:00Z"/>
        </w:rPr>
        <w:pPrChange w:id="1138" w:author="Fatima Pillosu" w:date="2021-03-17T15:46:00Z">
          <w:pPr>
            <w:spacing w:line="360" w:lineRule="auto"/>
          </w:pPr>
        </w:pPrChange>
      </w:pPr>
    </w:p>
    <w:p w14:paraId="365470C1" w14:textId="6D0BE7A9" w:rsidR="00A96FDD" w:rsidDel="00B64C34" w:rsidRDefault="00A96FDD">
      <w:pPr>
        <w:rPr>
          <w:del w:id="1139" w:author="Fatima Pillosu" w:date="2021-02-14T15:59:00Z"/>
        </w:rPr>
        <w:pPrChange w:id="1140" w:author="Fatima Pillosu" w:date="2021-03-17T15:46:00Z">
          <w:pPr>
            <w:spacing w:line="360" w:lineRule="auto"/>
          </w:pPr>
        </w:pPrChange>
      </w:pPr>
    </w:p>
    <w:p w14:paraId="3BBD41A2" w14:textId="7CC328B7" w:rsidR="00A96FDD" w:rsidDel="00B64C34" w:rsidRDefault="00A96FDD">
      <w:pPr>
        <w:rPr>
          <w:del w:id="1141" w:author="Fatima Pillosu" w:date="2021-02-14T15:59:00Z"/>
        </w:rPr>
        <w:pPrChange w:id="1142" w:author="Fatima Pillosu" w:date="2021-03-17T15:46:00Z">
          <w:pPr>
            <w:spacing w:line="360" w:lineRule="auto"/>
          </w:pPr>
        </w:pPrChange>
      </w:pPr>
    </w:p>
    <w:p w14:paraId="17A03C01" w14:textId="65FDEB17" w:rsidR="00A96FDD" w:rsidDel="00B64C34" w:rsidRDefault="00A96FDD">
      <w:pPr>
        <w:rPr>
          <w:del w:id="1143" w:author="Fatima Pillosu" w:date="2021-02-14T15:59:00Z"/>
        </w:rPr>
        <w:pPrChange w:id="1144" w:author="Fatima Pillosu" w:date="2021-03-17T15:46:00Z">
          <w:pPr>
            <w:spacing w:line="360" w:lineRule="auto"/>
          </w:pPr>
        </w:pPrChange>
      </w:pPr>
    </w:p>
    <w:p w14:paraId="76AFBDAD" w14:textId="4C836AD7" w:rsidR="00A96FDD" w:rsidDel="00F86B9F" w:rsidRDefault="00A96FDD">
      <w:pPr>
        <w:rPr>
          <w:del w:id="1145" w:author="Fatima Pillosu" w:date="2021-02-15T05:54:00Z"/>
        </w:rPr>
        <w:pPrChange w:id="1146" w:author="Fatima Pillosu" w:date="2021-03-17T15:46:00Z">
          <w:pPr>
            <w:spacing w:line="360" w:lineRule="auto"/>
          </w:pPr>
        </w:pPrChange>
      </w:pPr>
    </w:p>
    <w:p w14:paraId="23359727" w14:textId="0FB2DB9C" w:rsidR="00287C36" w:rsidDel="00F86928" w:rsidRDefault="004A60E5" w:rsidP="002B4600">
      <w:pPr>
        <w:rPr>
          <w:del w:id="1147" w:author="Fatima Pillosu" w:date="2021-02-15T05:54:00Z"/>
        </w:rPr>
      </w:pPr>
      <w:del w:id="1148" w:author="Fatima Pillosu" w:date="2021-02-15T05:54:00Z">
        <w:r w:rsidDel="00F86B9F">
          <w:delText xml:space="preserve">The change in the forecasters’ role toward providing </w:delText>
        </w:r>
        <w:r w:rsidR="00D50D00" w:rsidDel="00F86B9F">
          <w:delText xml:space="preserve">impact forecasts is significant and salient. Forecasters are increasingly asked to provide information about the possibility of different high-impact weather threats </w:delText>
        </w:r>
        <w:r w:rsidR="00D50D00" w:rsidDel="00F86B9F">
          <w:fldChar w:fldCharType="begin" w:fldLock="1"/>
        </w:r>
        <w:r w:rsidR="00A4612D" w:rsidDel="00F86B9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R="00D50D00" w:rsidDel="00F86B9F">
          <w:fldChar w:fldCharType="separate"/>
        </w:r>
        <w:r w:rsidR="00D50D00" w:rsidRPr="00D50D00" w:rsidDel="00F86B9F">
          <w:rPr>
            <w:noProof/>
          </w:rPr>
          <w:delText>(Demuth et al. 2020)</w:delText>
        </w:r>
        <w:r w:rsidR="00D50D00" w:rsidDel="00F86B9F">
          <w:fldChar w:fldCharType="end"/>
        </w:r>
        <w:r w:rsidR="00D50D00" w:rsidDel="00F86B9F">
          <w:delText xml:space="preserve">. </w:delText>
        </w:r>
        <w:r w:rsidR="00D50D00" w:rsidDel="00F86B9F">
          <w:rPr>
            <w:color w:val="FF0000"/>
          </w:rPr>
          <w:delText xml:space="preserve">More citations on the change of the forecasters’ role in the process of providing impact forecasts. </w:delText>
        </w:r>
      </w:del>
      <w:del w:id="1149" w:author="Fatima Pillosu" w:date="2021-02-15T17:05:00Z">
        <w:r w:rsidR="00D86EBA" w:rsidDel="00BD3137">
          <w:delText xml:space="preserve">If training is done properly, </w:delText>
        </w:r>
      </w:del>
      <w:del w:id="1150" w:author="Fatima Pillosu" w:date="2021-02-15T17:04:00Z">
        <w:r w:rsidR="00D86EBA" w:rsidDel="00D7142E">
          <w:delText xml:space="preserve">forecasters would be </w:delText>
        </w:r>
        <w:r w:rsidR="00E9236E" w:rsidDel="00D7142E">
          <w:delText>able to assess and convey confidence in the forecasts to their partner</w:delText>
        </w:r>
        <w:r w:rsidR="00A4612D" w:rsidDel="00D7142E">
          <w:delText xml:space="preserve">s </w:delText>
        </w:r>
      </w:del>
      <w:del w:id="1151" w:author="Fatima Pillosu" w:date="2021-02-15T17:05:00Z">
        <w:r w:rsidR="00A4612D" w:rsidDel="00BD3137">
          <w:fldChar w:fldCharType="begin" w:fldLock="1"/>
        </w:r>
        <w:r w:rsidR="00D27004" w:rsidDel="00BD313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(Switzerland)","id":"ITEM-3","issue":"7","issued":{"date-parts":[["2018"]]},"title":"Real-time early warning system design for pluvial flash floods. A review.","type":"article-journal","volume":"18"},"uris":["http://www.mendeley.com/documents/?uuid=38c0a842-f310-35a6-9689-25a73a2d10d7"]},{"id":"ITEM-4","itemData":{"DOI":"10.3390/W8060258","author":[{"dropping-particle":"","family":"Jubach","given":"Robert","non-dropping-particle":"","parse-names":false,"suffix":""},{"dropping-particle":"","family":"Sezin Tokar","given":"A.","non-dropping-particle":"","parse-names":false,"suffix":""}],"container-title":"Water (Switzerland)","id":"ITEM-4","issue":"6","issued":{"date-parts":[["2016"]]},"page":"258","title":"International severe weather and flash flood hazard early warning systems-leveraging coordination, cooperation, and partnerships through a hydrometeorological project in Southern Africa","type":"article-journal","volume":"8"},"uris":["http://www.mendeley.com/documents/?uuid=46d590c6-2df8-3ad9-b87a-189732894a2d"]},{"id":"ITEM-5","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Policy","id":"ITEM-5","issued":{"date-parts":[["2012"]]},"page":"35-49","title":"Operational early warning systems for water-related hazards in Europe","type":"article-journal","volume":"21"},"uris":["http://www.mendeley.com/documents/?uuid=c342ef56-2ecb-3c37-aaf0-3eaabd668d30"]},{"id":"ITEM-6","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Hazards","id":"ITEM-6","issue":"3","issued":{"date-parts":[["2016"]]},"page":"2121-2144","title":"Stakeholders’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Asia","type":"article-journal","volume":"84"},"uris":["http://www.mendeley.com/documents/?uuid=5f9c7b45-7022-34c6-8c0f-8d00fb15a59a"]},{"id":"ITEM-7","itemData":{"DOI":"10.1175/BAMS-88-11-1729","author":[{"dropping-particle":"","family":"Demuth","given":"Julie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Society","id":"ITEM-7","issue":"11","issued":{"date-parts":[["2007"]]},"page":"1729-1737","title":"WAS*IS: Building a community for integrating meteorology and social science","type":"article-journal","volume":"88"},"uris":["http://www.mendeley.com/documents/?uuid=8661c61d-e617-394a-86c2-cecd921be6fb"]},{"id":"ITEM-8","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Reduction","id":"ITEM-8","issued":{"date-parts":[["2020","11","1"]]},"page":"101811","publisher":"Elsevier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-9","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Communication","id":"ITEM-9","issue":"2","issued":{"date-parts":[["2020"]]},"page":"203-232","title":"“Are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England","type":"article-journal","volume":"3"},"uris":["http://www.mendeley.com/documents/?uuid=66d9fbef-3e72-3699-91d7-ff3efea4b070"]}],"mendeley":{"formattedCitation":"(Demuth et al. 2020; Evans et al. 2014; Acosta-Coll et al. 2018; Jubach and Sezin Tokar 2016; Alfieri et al. 2012; Lumbroso et al. 2016; Demuth et al. 2007; Emerton et al. 2020; Arnal et al. 2020)","manualFormatting":"(Demuth et al. 2020; Evans et al. 2014)","plainTextFormattedCitation":"(Demuth et al. 2020; Evans et al. 2014; Acosta-Coll et al. 2018; Jubach and Sezin Tokar 2016; Alfieri et al. 2012; Lumbroso et al. 2016; Demuth et al. 2007; Emerton et al. 2020; Arnal et al. 2020)","previouslyFormattedCitation":"(Demuth et al. 2020; Evans et al. 2014; Acosta-Coll et al. 2018; Jubach and Sezin Tokar 2016; Alfieri et al. 2012; Lumbroso et al. 2016; Demuth et al. 2007; Emerton et al. 2020; Arnal et al. 2020)"},"properties":{"noteIndex":0},"schema":"https://github.com/citation-style-language/schema/raw/master/csl-citation.json"}</w:delInstrText>
        </w:r>
        <w:r w:rsidR="00A4612D" w:rsidDel="00BD3137">
          <w:fldChar w:fldCharType="separate"/>
        </w:r>
        <w:r w:rsidR="00171C35" w:rsidRPr="007846ED" w:rsidDel="00BD3137">
          <w:rPr>
            <w:noProof/>
            <w:rPrChange w:id="1152" w:author="Fatima Pillosu" w:date="2021-02-15T17:06:00Z">
              <w:rPr>
                <w:noProof/>
                <w:szCs w:val="24"/>
                <w:lang w:val="es-ES"/>
              </w:rPr>
            </w:rPrChange>
          </w:rPr>
          <w:delText>(Demuth et al. 2020; Evans et al. 2014</w:delText>
        </w:r>
      </w:del>
      <w:del w:id="1153" w:author="Fatima Pillosu" w:date="2021-02-15T15:38:00Z">
        <w:r w:rsidR="00171C35" w:rsidRPr="007846ED" w:rsidDel="005562E6">
          <w:rPr>
            <w:noProof/>
            <w:rPrChange w:id="1154" w:author="Fatima Pillosu" w:date="2021-02-15T17:06:00Z">
              <w:rPr>
                <w:noProof/>
                <w:szCs w:val="24"/>
                <w:lang w:val="es-ES"/>
              </w:rPr>
            </w:rPrChange>
          </w:rPr>
          <w:delText>;</w:delText>
        </w:r>
        <w:r w:rsidR="00171C35" w:rsidRPr="007846ED" w:rsidDel="007C0596">
          <w:rPr>
            <w:noProof/>
            <w:rPrChange w:id="1155" w:author="Fatima Pillosu" w:date="2021-02-15T17:06:00Z">
              <w:rPr>
                <w:noProof/>
                <w:szCs w:val="24"/>
                <w:lang w:val="es-ES"/>
              </w:rPr>
            </w:rPrChange>
          </w:rPr>
          <w:delText xml:space="preserve"> Acosta-Coll et al. 2018; Jubach and Sezin Tokar 2016; Alfieri et al. 2012; Lumbroso et al. 2016; Demuth et al. 2007; Emerton et al. 2020; Arnal et al. 2020</w:delText>
        </w:r>
      </w:del>
      <w:del w:id="1156" w:author="Fatima Pillosu" w:date="2021-02-15T17:05:00Z">
        <w:r w:rsidR="00171C35" w:rsidRPr="007846ED" w:rsidDel="00BD3137">
          <w:rPr>
            <w:noProof/>
            <w:rPrChange w:id="1157" w:author="Fatima Pillosu" w:date="2021-02-15T17:06:00Z">
              <w:rPr>
                <w:noProof/>
                <w:szCs w:val="24"/>
                <w:lang w:val="es-ES"/>
              </w:rPr>
            </w:rPrChange>
          </w:rPr>
          <w:delText>)</w:delText>
        </w:r>
        <w:r w:rsidR="00A4612D" w:rsidDel="00BD3137">
          <w:fldChar w:fldCharType="end"/>
        </w:r>
        <w:r w:rsidR="00A4612D" w:rsidRPr="007846ED" w:rsidDel="00BD3137">
          <w:delText>.</w:delText>
        </w:r>
        <w:r w:rsidR="003A0FC0" w:rsidRPr="007846ED" w:rsidDel="00BD3137">
          <w:delText xml:space="preserve"> </w:delText>
        </w:r>
        <w:r w:rsidR="003A0FC0" w:rsidDel="007846ED">
          <w:delText>Forecaster</w:delText>
        </w:r>
      </w:del>
      <w:del w:id="1158" w:author="Fatima Pillosu" w:date="2021-02-15T17:06:00Z">
        <w:r w:rsidR="003A0FC0" w:rsidDel="007846ED">
          <w:delText>s</w:delText>
        </w:r>
      </w:del>
      <w:ins w:id="1159" w:author="Fatima Pillosu" w:date="2021-02-15T17:06:00Z">
        <w:r w:rsidR="007846ED">
          <w:t>end-users</w:t>
        </w:r>
      </w:ins>
      <w:del w:id="1160" w:author="Fatima Pillosu" w:date="2021-02-15T17:06:00Z">
        <w:r w:rsidR="003A0FC0" w:rsidDel="007846ED">
          <w:delText xml:space="preserve"> need to know </w:delText>
        </w:r>
      </w:del>
      <w:ins w:id="1161" w:author="Fatima Pillosu" w:date="2021-02-15T17:06:00Z">
        <w:r w:rsidR="007846ED">
          <w:t xml:space="preserve"> </w:t>
        </w:r>
        <w:del w:id="1162" w:author="Fatima Maria Pillosu" w:date="2021-02-16T22:52:00Z">
          <w:r w:rsidR="007846ED" w:rsidDel="00596DBB">
            <w:delText>on</w:delText>
          </w:r>
        </w:del>
      </w:ins>
      <w:ins w:id="1163" w:author="Fatima Maria Pillosu" w:date="2021-02-16T22:52:00Z">
        <w:r w:rsidR="00596DBB">
          <w:t>about</w:t>
        </w:r>
      </w:ins>
      <w:ins w:id="1164" w:author="Fatima Pillosu" w:date="2021-02-15T17:06:00Z">
        <w:r w:rsidR="007846ED">
          <w:t xml:space="preserve"> </w:t>
        </w:r>
      </w:ins>
      <w:r w:rsidR="002728A0">
        <w:t xml:space="preserve">what </w:t>
      </w:r>
      <w:del w:id="1165" w:author="Fatima Pillosu" w:date="2021-02-15T17:22:00Z">
        <w:r w:rsidR="002728A0" w:rsidDel="00BB706B">
          <w:delText xml:space="preserve">information </w:delText>
        </w:r>
      </w:del>
      <w:ins w:id="1166" w:author="Fatima Pillosu" w:date="2021-02-15T17:22:00Z">
        <w:r w:rsidR="00BB706B">
          <w:t>forecast products are</w:t>
        </w:r>
      </w:ins>
      <w:del w:id="1167" w:author="Fatima Pillosu" w:date="2021-02-15T17:22:00Z">
        <w:r w:rsidR="002728A0" w:rsidDel="00BB706B">
          <w:delText>is</w:delText>
        </w:r>
      </w:del>
      <w:r w:rsidR="002728A0">
        <w:t xml:space="preserve"> available</w:t>
      </w:r>
      <w:del w:id="1168" w:author="Fatima Pillosu" w:date="2021-02-15T17:06:00Z">
        <w:r w:rsidR="002728A0" w:rsidDel="007846ED">
          <w:delText>,</w:delText>
        </w:r>
      </w:del>
      <w:ins w:id="1169" w:author="Fatima Pillosu" w:date="2021-02-15T17:06:00Z">
        <w:r w:rsidR="007846ED">
          <w:t xml:space="preserve"> and</w:t>
        </w:r>
      </w:ins>
      <w:r w:rsidR="002728A0">
        <w:t xml:space="preserve"> how to access </w:t>
      </w:r>
      <w:ins w:id="1170" w:author="Fatima Pillosu" w:date="2021-02-15T17:39:00Z">
        <w:r w:rsidR="00D06D30">
          <w:t>them</w:t>
        </w:r>
      </w:ins>
      <w:del w:id="1171" w:author="Fatima Pillosu" w:date="2021-02-15T17:39:00Z">
        <w:r w:rsidR="002728A0" w:rsidDel="00D06D30">
          <w:delText>it</w:delText>
        </w:r>
      </w:del>
      <w:del w:id="1172" w:author="Fatima Pillosu" w:date="2021-02-15T17:06:00Z">
        <w:r w:rsidR="002728A0" w:rsidDel="007846ED">
          <w:delText>, and what it means</w:delText>
        </w:r>
      </w:del>
      <w:r w:rsidR="002728A0">
        <w:t>.</w:t>
      </w:r>
      <w:del w:id="1173" w:author="Fatima Pillosu" w:date="2021-03-17T14:42:00Z">
        <w:r w:rsidR="002728A0" w:rsidDel="00FF6BD7">
          <w:delText xml:space="preserve"> </w:delText>
        </w:r>
      </w:del>
      <w:ins w:id="1174" w:author="Fatima Maria Pillosu" w:date="2021-02-16T17:01:00Z">
        <w:del w:id="1175" w:author="Fatima Pillosu" w:date="2021-03-17T14:42:00Z">
          <w:r w:rsidR="00051990" w:rsidDel="00FF6BD7">
            <w:delText>A</w:delText>
          </w:r>
        </w:del>
      </w:ins>
      <w:ins w:id="1176" w:author="Fatima Pillosu" w:date="2021-03-17T15:16:00Z">
        <w:r w:rsidR="000A46F3">
          <w:t xml:space="preserve"> </w:t>
        </w:r>
      </w:ins>
      <w:ins w:id="1177" w:author="Fatima Pillosu" w:date="2021-03-17T15:40:00Z">
        <w:r w:rsidR="007451B8">
          <w:t>Since users will</w:t>
        </w:r>
      </w:ins>
      <w:ins w:id="1178" w:author="Fatima Pillosu" w:date="2021-03-17T15:39:00Z">
        <w:r w:rsidR="00EE3B27">
          <w:t xml:space="preserve"> naturally tend </w:t>
        </w:r>
      </w:ins>
      <w:ins w:id="1179" w:author="Fatima Pillosu" w:date="2021-03-17T15:40:00Z">
        <w:r w:rsidR="00B97BD8">
          <w:t xml:space="preserve">to </w:t>
        </w:r>
      </w:ins>
      <w:ins w:id="1180" w:author="Fatima Pillosu" w:date="2021-03-17T15:39:00Z">
        <w:r w:rsidR="00EE3B27">
          <w:t xml:space="preserve">inspect outputs from sources they are better </w:t>
        </w:r>
        <w:r w:rsidR="00EE3B27" w:rsidRPr="00DE17C2">
          <w:t xml:space="preserve">acquainted with their strengths and weaknesses </w:t>
        </w:r>
        <w:r w:rsidR="00EE3B27" w:rsidRPr="00DE17C2">
          <w:fldChar w:fldCharType="begin" w:fldLock="1"/>
        </w:r>
        <w:r w:rsidR="00EE3B27" w:rsidRPr="00DE17C2">
          <w: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instrText>
        </w:r>
        <w:r w:rsidR="00EE3B27" w:rsidRPr="00DE17C2">
          <w:fldChar w:fldCharType="separate"/>
        </w:r>
        <w:r w:rsidR="00EE3B27" w:rsidRPr="00DE17C2">
          <w:rPr>
            <w:noProof/>
          </w:rPr>
          <w:t>(Herman and Schumacher 2016)</w:t>
        </w:r>
        <w:r w:rsidR="00EE3B27" w:rsidRPr="00DE17C2">
          <w:fldChar w:fldCharType="end"/>
        </w:r>
      </w:ins>
      <w:ins w:id="1181" w:author="Fatima Pillosu" w:date="2021-03-17T15:40:00Z">
        <w:r w:rsidR="00B97BD8">
          <w:t xml:space="preserve">, </w:t>
        </w:r>
      </w:ins>
      <w:ins w:id="1182" w:author="Fatima Pillosu" w:date="2021-03-17T15:42:00Z">
        <w:r w:rsidR="001E3181">
          <w:t xml:space="preserve">a </w:t>
        </w:r>
      </w:ins>
      <w:ins w:id="1183" w:author="Fatima Pillosu" w:date="2021-03-17T15:40:00Z">
        <w:r w:rsidR="00B97BD8">
          <w:t xml:space="preserve">not appropriate training </w:t>
        </w:r>
      </w:ins>
      <w:ins w:id="1184" w:author="Fatima Maria Pillosu" w:date="2021-02-16T17:01:00Z">
        <w:del w:id="1185" w:author="Fatima Pillosu" w:date="2021-03-17T14:43:00Z">
          <w:r w:rsidR="00051990" w:rsidDel="00FF6BD7">
            <w:delText>ll</w:delText>
          </w:r>
        </w:del>
        <w:del w:id="1186" w:author="Fatima Pillosu" w:date="2021-03-17T15:41:00Z">
          <w:r w:rsidR="00051990" w:rsidDel="00DC68C3">
            <w:delText xml:space="preserve"> these issues </w:delText>
          </w:r>
        </w:del>
        <w:r w:rsidR="00051990">
          <w:t>can contribute to slow</w:t>
        </w:r>
      </w:ins>
      <w:ins w:id="1187" w:author="Fatima Maria Pillosu" w:date="2021-02-16T17:04:00Z">
        <w:r w:rsidR="00051990">
          <w:t xml:space="preserve"> down or</w:t>
        </w:r>
      </w:ins>
      <w:ins w:id="1188" w:author="Fatima Pillosu" w:date="2021-03-17T15:41:00Z">
        <w:r w:rsidR="00DC68C3">
          <w:t xml:space="preserve"> </w:t>
        </w:r>
      </w:ins>
      <w:ins w:id="1189" w:author="Fatima Maria Pillosu" w:date="2021-02-16T17:04:00Z">
        <w:del w:id="1190" w:author="Fatima Pillosu" w:date="2021-03-17T15:41:00Z">
          <w:r w:rsidR="00051990" w:rsidDel="00DC68C3">
            <w:delText xml:space="preserve">, in the </w:delText>
          </w:r>
        </w:del>
      </w:ins>
      <w:ins w:id="1191" w:author="Fatima Maria Pillosu" w:date="2021-02-16T17:07:00Z">
        <w:del w:id="1192" w:author="Fatima Pillosu" w:date="2021-03-17T15:41:00Z">
          <w:r w:rsidR="00051990" w:rsidDel="00DC68C3">
            <w:delText>worst-case</w:delText>
          </w:r>
        </w:del>
      </w:ins>
      <w:ins w:id="1193" w:author="Fatima Maria Pillosu" w:date="2021-02-16T17:04:00Z">
        <w:del w:id="1194" w:author="Fatima Pillosu" w:date="2021-03-17T15:41:00Z">
          <w:r w:rsidR="00051990" w:rsidDel="00DC68C3">
            <w:delText xml:space="preserve"> scenario, </w:delText>
          </w:r>
        </w:del>
        <w:r w:rsidR="00051990">
          <w:t>inhibit the</w:t>
        </w:r>
      </w:ins>
      <w:ins w:id="1195" w:author="Fatima Maria Pillosu" w:date="2021-02-16T17:01:00Z">
        <w:r w:rsidR="00051990">
          <w:t xml:space="preserve"> </w:t>
        </w:r>
      </w:ins>
      <w:ins w:id="1196" w:author="Fatima Maria Pillosu" w:date="2021-02-16T17:02:00Z">
        <w:r w:rsidR="00051990">
          <w:t xml:space="preserve">adoption </w:t>
        </w:r>
      </w:ins>
      <w:ins w:id="1197" w:author="Fatima Maria Pillosu" w:date="2021-02-16T17:01:00Z">
        <w:r w:rsidR="00051990">
          <w:t>p</w:t>
        </w:r>
      </w:ins>
      <w:ins w:id="1198" w:author="Fatima Maria Pillosu" w:date="2021-02-16T17:02:00Z">
        <w:r w:rsidR="00051990">
          <w:t>rocess</w:t>
        </w:r>
      </w:ins>
      <w:ins w:id="1199" w:author="Fatima Pillosu" w:date="2021-03-17T15:42:00Z">
        <w:r w:rsidR="001E3181">
          <w:t xml:space="preserve"> of new forecast products</w:t>
        </w:r>
      </w:ins>
      <w:ins w:id="1200" w:author="Fatima Maria Pillosu" w:date="2021-02-16T17:02:00Z">
        <w:del w:id="1201" w:author="Fatima Pillosu" w:date="2021-03-17T15:41:00Z">
          <w:r w:rsidR="00051990" w:rsidDel="00BC7B01">
            <w:delText xml:space="preserve"> of</w:delText>
          </w:r>
        </w:del>
      </w:ins>
      <w:ins w:id="1202" w:author="Fatima Maria Pillosu" w:date="2021-02-16T17:08:00Z">
        <w:del w:id="1203" w:author="Fatima Pillosu" w:date="2021-03-17T15:41:00Z">
          <w:r w:rsidR="00A3568B" w:rsidDel="00BC7B01">
            <w:delText xml:space="preserve"> new</w:delText>
          </w:r>
        </w:del>
      </w:ins>
      <w:ins w:id="1204" w:author="Fatima Maria Pillosu" w:date="2021-02-16T17:02:00Z">
        <w:del w:id="1205" w:author="Fatima Pillosu" w:date="2021-03-17T15:41:00Z">
          <w:r w:rsidR="00051990" w:rsidDel="00BC7B01">
            <w:delText xml:space="preserve"> </w:delText>
          </w:r>
        </w:del>
      </w:ins>
      <w:ins w:id="1206" w:author="Fatima Maria Pillosu" w:date="2021-02-16T17:03:00Z">
        <w:del w:id="1207" w:author="Fatima Pillosu" w:date="2021-03-17T15:41:00Z">
          <w:r w:rsidR="00051990" w:rsidDel="00BC7B01">
            <w:delText>forecast</w:delText>
          </w:r>
        </w:del>
      </w:ins>
      <w:ins w:id="1208" w:author="Fatima Maria Pillosu" w:date="2021-02-16T17:08:00Z">
        <w:del w:id="1209" w:author="Fatima Pillosu" w:date="2021-03-17T15:41:00Z">
          <w:r w:rsidR="00A3568B" w:rsidDel="00BC7B01">
            <w:delText xml:space="preserve"> products</w:delText>
          </w:r>
        </w:del>
      </w:ins>
      <w:ins w:id="1210" w:author="Fatima Maria Pillosu" w:date="2021-02-16T17:03:00Z">
        <w:del w:id="1211" w:author="Fatima Pillosu" w:date="2021-03-17T15:16:00Z">
          <w:r w:rsidR="00051990" w:rsidDel="00C87017">
            <w:delText xml:space="preserve"> </w:delText>
          </w:r>
        </w:del>
      </w:ins>
      <w:ins w:id="1212" w:author="Fatima Maria Pillosu" w:date="2021-02-16T17:04:00Z">
        <w:del w:id="1213" w:author="Fatima Pillosu" w:date="2021-03-17T15:16:00Z">
          <w:r w:rsidR="00051990" w:rsidDel="00C87017">
            <w:delText xml:space="preserve">in forecasting </w:delText>
          </w:r>
        </w:del>
      </w:ins>
      <w:ins w:id="1214" w:author="Fatima Maria Pillosu" w:date="2021-02-16T17:05:00Z">
        <w:del w:id="1215" w:author="Fatima Pillosu" w:date="2021-03-17T15:16:00Z">
          <w:r w:rsidR="00051990" w:rsidDel="00C87017">
            <w:delText xml:space="preserve">or </w:delText>
          </w:r>
        </w:del>
      </w:ins>
      <w:ins w:id="1216" w:author="Fatima Maria Pillosu" w:date="2021-02-16T17:04:00Z">
        <w:del w:id="1217" w:author="Fatima Pillosu" w:date="2021-03-17T15:16:00Z">
          <w:r w:rsidR="00051990" w:rsidDel="00C87017">
            <w:delText>warning</w:delText>
          </w:r>
        </w:del>
      </w:ins>
      <w:ins w:id="1218" w:author="Fatima Maria Pillosu" w:date="2021-02-16T17:03:00Z">
        <w:del w:id="1219" w:author="Fatima Pillosu" w:date="2021-03-17T15:16:00Z">
          <w:r w:rsidR="00051990" w:rsidDel="00C87017">
            <w:delText xml:space="preserve"> systems</w:delText>
          </w:r>
        </w:del>
      </w:ins>
      <w:ins w:id="1220" w:author="Fatima Maria Pillosu" w:date="2021-02-16T17:05:00Z">
        <w:del w:id="1221" w:author="Fatima Pillosu" w:date="2021-03-17T15:16:00Z">
          <w:r w:rsidR="00051990" w:rsidDel="00C87017">
            <w:delText>.</w:delText>
          </w:r>
        </w:del>
      </w:ins>
      <w:ins w:id="1222" w:author="Fatima Pillosu" w:date="2021-03-17T15:17:00Z">
        <w:r w:rsidR="00FA7BC9">
          <w:t xml:space="preserve">. </w:t>
        </w:r>
      </w:ins>
      <w:ins w:id="1223" w:author="Fatima Maria Pillosu" w:date="2021-02-16T17:05:00Z">
        <w:del w:id="1224" w:author="Fatima Pillosu" w:date="2021-03-17T14:42:00Z">
          <w:r w:rsidR="00051990" w:rsidDel="00C0763A">
            <w:delText xml:space="preserve"> </w:delText>
          </w:r>
        </w:del>
        <w:del w:id="1225" w:author="Fatima Pillosu" w:date="2021-03-17T15:16:00Z">
          <w:r w:rsidR="00051990" w:rsidDel="00C87017">
            <w:delText>E</w:delText>
          </w:r>
        </w:del>
        <w:del w:id="1226" w:author="Fatima Pillosu" w:date="2021-03-17T15:39:00Z">
          <w:r w:rsidR="00051990" w:rsidDel="00EE3B27">
            <w:delText xml:space="preserve">nd-users </w:delText>
          </w:r>
        </w:del>
        <w:del w:id="1227" w:author="Fatima Pillosu" w:date="2021-03-17T15:16:00Z">
          <w:r w:rsidR="00051990" w:rsidDel="00C87017">
            <w:delText xml:space="preserve">might indeed </w:delText>
          </w:r>
        </w:del>
        <w:del w:id="1228" w:author="Fatima Pillosu" w:date="2021-03-17T15:19:00Z">
          <w:r w:rsidR="00051990" w:rsidDel="00317300">
            <w:delText>prefer to i</w:delText>
          </w:r>
        </w:del>
        <w:del w:id="1229" w:author="Fatima Pillosu" w:date="2021-03-17T15:39:00Z">
          <w:r w:rsidR="00051990" w:rsidDel="00EE3B27">
            <w:delText xml:space="preserve">nspect </w:delText>
          </w:r>
        </w:del>
      </w:ins>
      <w:ins w:id="1230" w:author="Fatima Maria Pillosu" w:date="2021-02-16T17:06:00Z">
        <w:del w:id="1231" w:author="Fatima Pillosu" w:date="2021-03-17T15:39:00Z">
          <w:r w:rsidR="00051990" w:rsidDel="00EE3B27">
            <w:delText xml:space="preserve">outputs from </w:delText>
          </w:r>
        </w:del>
        <w:del w:id="1232" w:author="Fatima Pillosu" w:date="2021-03-17T15:19:00Z">
          <w:r w:rsidR="00051990" w:rsidDel="00317300">
            <w:delText xml:space="preserve">more </w:delText>
          </w:r>
        </w:del>
        <w:del w:id="1233" w:author="Fatima Pillosu" w:date="2021-03-17T15:39:00Z">
          <w:r w:rsidR="00051990" w:rsidDel="00EE3B27">
            <w:delText xml:space="preserve">familiar </w:delText>
          </w:r>
        </w:del>
        <w:del w:id="1234" w:author="Fatima Pillosu" w:date="2021-03-17T15:19:00Z">
          <w:r w:rsidR="00051990" w:rsidDel="00317300">
            <w:delText>re</w:delText>
          </w:r>
        </w:del>
        <w:del w:id="1235" w:author="Fatima Pillosu" w:date="2021-03-17T15:39:00Z">
          <w:r w:rsidR="00051990" w:rsidDel="00EE3B27">
            <w:delText xml:space="preserve">sources </w:delText>
          </w:r>
        </w:del>
      </w:ins>
      <w:ins w:id="1236" w:author="Fatima Maria Pillosu" w:date="2021-02-16T17:09:00Z">
        <w:del w:id="1237" w:author="Fatima Pillosu" w:date="2021-03-17T15:39:00Z">
          <w:r w:rsidR="00A3568B" w:rsidDel="00EE3B27">
            <w:delText>of which</w:delText>
          </w:r>
        </w:del>
      </w:ins>
      <w:ins w:id="1238" w:author="Fatima Maria Pillosu" w:date="2021-02-16T17:06:00Z">
        <w:del w:id="1239" w:author="Fatima Pillosu" w:date="2021-03-17T15:39:00Z">
          <w:r w:rsidR="00051990" w:rsidDel="00EE3B27">
            <w:delText xml:space="preserve"> they </w:delText>
          </w:r>
        </w:del>
      </w:ins>
      <w:ins w:id="1240" w:author="Fatima Maria Pillosu" w:date="2021-02-16T17:07:00Z">
        <w:del w:id="1241" w:author="Fatima Pillosu" w:date="2021-03-17T15:39:00Z">
          <w:r w:rsidR="00051990" w:rsidDel="00EE3B27">
            <w:delText>are</w:delText>
          </w:r>
        </w:del>
      </w:ins>
      <w:ins w:id="1242" w:author="Fatima Maria Pillosu" w:date="2021-02-16T17:09:00Z">
        <w:del w:id="1243" w:author="Fatima Pillosu" w:date="2021-03-17T15:39:00Z">
          <w:r w:rsidR="00A3568B" w:rsidDel="00EE3B27">
            <w:delText xml:space="preserve"> better</w:delText>
          </w:r>
        </w:del>
      </w:ins>
      <w:ins w:id="1244" w:author="Fatima Maria Pillosu" w:date="2021-02-16T17:07:00Z">
        <w:del w:id="1245" w:author="Fatima Pillosu" w:date="2021-03-17T15:39:00Z">
          <w:r w:rsidR="00051990" w:rsidDel="00EE3B27">
            <w:delText xml:space="preserve"> </w:delText>
          </w:r>
          <w:r w:rsidR="00051990" w:rsidRPr="00DE17C2" w:rsidDel="00EE3B27">
            <w:delText xml:space="preserve">acquainted with their strengths and weaknesses </w:delText>
          </w:r>
          <w:r w:rsidR="00051990" w:rsidRPr="00DE17C2" w:rsidDel="00EE3B27">
            <w:fldChar w:fldCharType="begin" w:fldLock="1"/>
          </w:r>
          <w:r w:rsidR="00051990" w:rsidRPr="00EE3AB7" w:rsidDel="00EE3B27">
            <w:del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delInstrText>
          </w:r>
          <w:r w:rsidR="00051990" w:rsidRPr="00DE17C2" w:rsidDel="00EE3B27">
            <w:fldChar w:fldCharType="separate"/>
          </w:r>
          <w:r w:rsidR="00051990" w:rsidRPr="00EE3B27" w:rsidDel="00EE3B27">
            <w:rPr>
              <w:noProof/>
            </w:rPr>
            <w:delText>(Herman and Schumacher 2016)</w:delText>
          </w:r>
          <w:r w:rsidR="00051990" w:rsidRPr="00DE17C2" w:rsidDel="00EE3B27">
            <w:fldChar w:fldCharType="end"/>
          </w:r>
          <w:r w:rsidR="00051990" w:rsidRPr="00DE17C2" w:rsidDel="00EE3B27">
            <w:delText>.</w:delText>
          </w:r>
        </w:del>
      </w:ins>
    </w:p>
    <w:p w14:paraId="5B9F9A3B" w14:textId="77777777" w:rsidR="00F86928" w:rsidRDefault="00F86928" w:rsidP="00EE3AB7">
      <w:pPr>
        <w:rPr>
          <w:ins w:id="1246" w:author="Fatima Pillosu" w:date="2021-03-17T15:42:00Z"/>
        </w:rPr>
      </w:pPr>
    </w:p>
    <w:p w14:paraId="153CDE20" w14:textId="77777777" w:rsidR="00287C36" w:rsidDel="004E5A67" w:rsidRDefault="00287C36">
      <w:pPr>
        <w:ind w:firstLine="0"/>
        <w:rPr>
          <w:del w:id="1247" w:author="Fatima Pillosu" w:date="2021-02-15T05:54:00Z"/>
        </w:rPr>
        <w:pPrChange w:id="1248" w:author="Fatima Pillosu" w:date="2021-03-17T15:41:00Z">
          <w:pPr>
            <w:spacing w:line="360" w:lineRule="auto"/>
          </w:pPr>
        </w:pPrChange>
      </w:pPr>
    </w:p>
    <w:p w14:paraId="4E6531AE" w14:textId="3FC9C633" w:rsidR="00C20C52" w:rsidDel="00EE3B27" w:rsidRDefault="00ED25C7">
      <w:pPr>
        <w:ind w:firstLine="0"/>
        <w:rPr>
          <w:del w:id="1249" w:author="Fatima Pillosu" w:date="2021-03-17T15:39:00Z"/>
          <w:moveFrom w:id="1250" w:author="Fatima Pillosu" w:date="2021-02-15T05:22:00Z"/>
        </w:rPr>
        <w:pPrChange w:id="1251" w:author="Fatima Pillosu" w:date="2021-03-17T15:41:00Z">
          <w:pPr>
            <w:spacing w:line="360" w:lineRule="auto"/>
          </w:pPr>
        </w:pPrChange>
      </w:pPr>
      <w:moveFromRangeStart w:id="1252" w:author="Fatima Pillosu" w:date="2021-02-15T05:22:00Z" w:name="move64258956"/>
      <w:moveFrom w:id="1253" w:author="Fatima Pillosu" w:date="2021-02-15T05:22:00Z">
        <w:del w:id="1254" w:author="Fatima Pillosu" w:date="2021-03-17T15:39:00Z">
          <w:r w:rsidDel="00EE3B27">
            <w:delText>Generalizing o</w:delText>
          </w:r>
          <w:r w:rsidR="00264A83" w:rsidDel="00EE3B27">
            <w:delText xml:space="preserve">ne of the </w:delText>
          </w:r>
          <w:r w:rsidR="00896EE0" w:rsidDel="00EE3B27">
            <w:delText>highlights</w:delText>
          </w:r>
          <w:r w:rsidDel="00EE3B27">
            <w:delText xml:space="preserve"> of </w:delText>
          </w:r>
          <w:r w:rsidR="00865254" w:rsidDel="00EE3B27">
            <w:fldChar w:fldCharType="begin" w:fldLock="1"/>
          </w:r>
          <w:r w:rsidR="00D50D00" w:rsidRPr="00891BC2" w:rsidDel="00EE3B2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865254" w:rsidDel="00EE3B27">
            <w:fldChar w:fldCharType="separate"/>
          </w:r>
          <w:r w:rsidR="00865254" w:rsidRPr="00A40C9D" w:rsidDel="00EE3B27">
            <w:delText>Demuth et al. (2020)</w:delText>
          </w:r>
          <w:r w:rsidR="00865254" w:rsidDel="00EE3B27">
            <w:fldChar w:fldCharType="end"/>
          </w:r>
          <w:r w:rsidR="00264A83" w:rsidDel="00EE3B27">
            <w:delText xml:space="preserve"> </w:delText>
          </w:r>
          <w:r w:rsidDel="00EE3B27">
            <w:delText xml:space="preserve">study </w:delText>
          </w:r>
          <w:r w:rsidR="005861C1" w:rsidDel="00EE3B27">
            <w:delText>is th</w:delText>
          </w:r>
          <w:r w:rsidR="00B55CE2" w:rsidDel="00EE3B27">
            <w:delText xml:space="preserve">e need for training that speaks very much the language of forecast users. </w:delText>
          </w:r>
          <w:r w:rsidR="00C20C52" w:rsidDel="00EE3B27">
            <w:delText xml:space="preserve">Forecasters have reported that </w:delText>
          </w:r>
          <w:r w:rsidR="00EB74AE" w:rsidDel="00EE3B27">
            <w:delText xml:space="preserve">training content can be disproportionately heavy on how the model was developed (i.e. the research) and very light on how </w:delText>
          </w:r>
          <w:r w:rsidR="001E34B3" w:rsidDel="00EE3B27">
            <w:delText>to use the model output (i.e. the operations). This forecaster</w:delText>
          </w:r>
          <w:r w:rsidR="0053745B" w:rsidDel="00EE3B27">
            <w:delText xml:space="preserve"> training needs mirror their verification needs in that there is the need for more information to be packaged in a way that forecaster-oriented.</w:delText>
          </w:r>
          <w:r w:rsidR="00A527D2" w:rsidDel="00EE3B27">
            <w:delText xml:space="preserve">Thus, a shift </w:delText>
          </w:r>
          <w:r w:rsidR="009875A9" w:rsidDel="00EE3B27">
            <w:delText xml:space="preserve">toward training about the basics of guidance coupled with </w:delText>
          </w:r>
          <w:r w:rsidR="00047381" w:rsidDel="00EE3B27">
            <w:delText xml:space="preserve">more information about how output can be used in operations, with forecasting </w:delText>
          </w:r>
          <w:r w:rsidR="00C21728" w:rsidDel="00EE3B27">
            <w:delText xml:space="preserve">examples, would be beneficial for forecasters. This findings mirror </w:delText>
          </w:r>
          <w:r w:rsidR="00A34667" w:rsidDel="00EE3B27">
            <w:delText xml:space="preserve">those from </w:delText>
          </w:r>
          <w:r w:rsidR="00A34667" w:rsidDel="00EE3B27">
            <w:fldChar w:fldCharType="begin" w:fldLock="1"/>
          </w:r>
          <w:r w:rsidR="00160D2F" w:rsidDel="00EE3B2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34667" w:rsidDel="00EE3B27">
            <w:fldChar w:fldCharType="separate"/>
          </w:r>
          <w:r w:rsidR="00A34667" w:rsidRPr="00A34667" w:rsidDel="00EE3B27">
            <w:rPr>
              <w:noProof/>
            </w:rPr>
            <w:delText>(Novak et al. 2008)</w:delText>
          </w:r>
          <w:r w:rsidR="00A34667" w:rsidDel="00EE3B27">
            <w:fldChar w:fldCharType="end"/>
          </w:r>
          <w:r w:rsidR="00AD1E55" w:rsidDel="00EE3B27">
            <w:delText xml:space="preserve"> from over a decade ago, which suggests that this critical need of the forecasters requires more attention. </w:delText>
          </w:r>
        </w:del>
      </w:moveFrom>
    </w:p>
    <w:moveFromRangeEnd w:id="1252"/>
    <w:p w14:paraId="5C9FAE0C" w14:textId="511AB09E" w:rsidR="000C5862" w:rsidDel="00EE3B27" w:rsidRDefault="000C5862" w:rsidP="002B4600">
      <w:pPr>
        <w:ind w:firstLine="0"/>
        <w:rPr>
          <w:del w:id="1255" w:author="Fatima Pillosu" w:date="2021-03-17T15:39:00Z"/>
        </w:rPr>
      </w:pPr>
      <w:del w:id="1256" w:author="Fatima Pillosu" w:date="2021-03-17T15:39:00Z">
        <w:r w:rsidDel="00EE3B27">
          <w:delText xml:space="preserve">Th echallenge </w:delText>
        </w:r>
        <w:r w:rsidR="00E83418" w:rsidDel="00EE3B27">
          <w:delText xml:space="preserve">to address is the continued creation and provision </w:delText>
        </w:r>
        <w:r w:rsidR="00194395" w:rsidDel="00EE3B27">
          <w:delText xml:space="preserve">of new products </w:delText>
        </w:r>
        <w:r w:rsidR="007D2D83" w:rsidDel="00EE3B27">
          <w:delText xml:space="preserve">without in/depth understanding of the forecasters point of view. </w:delText>
        </w:r>
        <w:r w:rsidR="008F0C6F" w:rsidDel="00EE3B27">
          <w:delText xml:space="preserve">The question that ought to be asked is how to efficiently create and transition products that forecasters actually want, need, and can use. </w:delText>
        </w:r>
      </w:del>
    </w:p>
    <w:p w14:paraId="19F1762C" w14:textId="07F6737F" w:rsidR="00A12966" w:rsidDel="00A75470" w:rsidRDefault="00A12966">
      <w:pPr>
        <w:ind w:firstLine="0"/>
        <w:rPr>
          <w:del w:id="1257" w:author="Fatima Pillosu" w:date="2021-03-17T15:02:00Z"/>
        </w:rPr>
      </w:pPr>
    </w:p>
    <w:p w14:paraId="45374541" w14:textId="13BB0DB5" w:rsidR="00BA73ED" w:rsidRPr="00E70397" w:rsidDel="00F706AD" w:rsidRDefault="00B16DAE">
      <w:pPr>
        <w:rPr>
          <w:del w:id="1258" w:author="Fatima Maria Pillosu" w:date="2021-02-15T23:09:00Z"/>
        </w:rPr>
      </w:pPr>
      <w:ins w:id="1259" w:author="Fatima Maria Pillosu" w:date="2021-02-16T17:12:00Z">
        <w:del w:id="1260" w:author="Fatima Pillosu" w:date="2021-03-17T17:11:00Z">
          <w:r w:rsidDel="00891BC2">
            <w:delText xml:space="preserve">This study </w:delText>
          </w:r>
        </w:del>
        <w:del w:id="1261" w:author="Fatima Pillosu" w:date="2021-03-17T15:43:00Z">
          <w:r w:rsidDel="00F96DB3">
            <w:delText>aims</w:delText>
          </w:r>
        </w:del>
        <w:del w:id="1262" w:author="Fatima Pillosu" w:date="2021-03-17T15:45:00Z">
          <w:r w:rsidDel="004F4365">
            <w:delText xml:space="preserve"> to </w:delText>
          </w:r>
        </w:del>
      </w:ins>
      <w:ins w:id="1263" w:author="Fatima Maria Pillosu" w:date="2021-02-16T17:17:00Z">
        <w:del w:id="1264" w:author="Fatima Pillosu" w:date="2021-03-17T15:45:00Z">
          <w:r w:rsidDel="004F4365">
            <w:delText>integrate</w:delText>
          </w:r>
        </w:del>
      </w:ins>
      <w:ins w:id="1265" w:author="Fatima Maria Pillosu" w:date="2021-02-16T17:18:00Z">
        <w:del w:id="1266" w:author="Fatima Pillosu" w:date="2021-03-17T15:45:00Z">
          <w:r w:rsidDel="004F4365">
            <w:delText xml:space="preserve"> the</w:delText>
          </w:r>
        </w:del>
      </w:ins>
      <w:ins w:id="1267" w:author="Fatima Maria Pillosu" w:date="2021-02-16T17:17:00Z">
        <w:del w:id="1268" w:author="Fatima Pillosu" w:date="2021-03-17T15:45:00Z">
          <w:r w:rsidDel="004F4365">
            <w:delText xml:space="preserve"> </w:delText>
          </w:r>
        </w:del>
      </w:ins>
      <w:ins w:id="1269" w:author="Fatima Maria Pillosu" w:date="2021-02-16T17:16:00Z">
        <w:del w:id="1270" w:author="Fatima Pillosu" w:date="2021-03-17T15:45:00Z">
          <w:r w:rsidDel="004F4365">
            <w:delText>lessons</w:delText>
          </w:r>
        </w:del>
      </w:ins>
      <w:ins w:id="1271" w:author="Fatima Maria Pillosu" w:date="2021-02-16T17:18:00Z">
        <w:del w:id="1272" w:author="Fatima Pillosu" w:date="2021-03-17T15:45:00Z">
          <w:r w:rsidDel="004F4365">
            <w:delText xml:space="preserve"> learnt</w:delText>
          </w:r>
        </w:del>
      </w:ins>
      <w:ins w:id="1273" w:author="Fatima Maria Pillosu" w:date="2021-02-16T17:16:00Z">
        <w:del w:id="1274" w:author="Fatima Pillosu" w:date="2021-03-17T15:45:00Z">
          <w:r w:rsidDel="004F4365">
            <w:delText xml:space="preserve"> from the literature </w:delText>
          </w:r>
        </w:del>
      </w:ins>
      <w:ins w:id="1275" w:author="Fatima Maria Pillosu" w:date="2021-02-16T17:17:00Z">
        <w:del w:id="1276" w:author="Fatima Pillosu" w:date="2021-03-17T15:45:00Z">
          <w:r w:rsidDel="004F4365">
            <w:delText>into an assessment of the usability of</w:delText>
          </w:r>
        </w:del>
      </w:ins>
      <w:ins w:id="1277" w:author="Fatima Maria Pillosu" w:date="2021-02-16T17:20:00Z">
        <w:del w:id="1278" w:author="Fatima Pillosu" w:date="2021-03-17T15:45:00Z">
          <w:r w:rsidR="004332F6" w:rsidDel="004F4365">
            <w:delText xml:space="preserve"> a</w:delText>
          </w:r>
        </w:del>
      </w:ins>
      <w:ins w:id="1279" w:author="Fatima Maria Pillosu" w:date="2021-02-16T17:17:00Z">
        <w:del w:id="1280" w:author="Fatima Pillosu" w:date="2021-03-17T15:45:00Z">
          <w:r w:rsidDel="004F4365">
            <w:delText xml:space="preserve"> new forecast product</w:delText>
          </w:r>
        </w:del>
      </w:ins>
      <w:ins w:id="1281" w:author="Fatima Maria Pillosu" w:date="2021-02-16T17:21:00Z">
        <w:del w:id="1282" w:author="Fatima Pillosu" w:date="2021-03-17T15:45:00Z">
          <w:r w:rsidR="004332F6" w:rsidDel="004F4365">
            <w:delText xml:space="preserve"> </w:delText>
          </w:r>
        </w:del>
      </w:ins>
      <w:ins w:id="1283" w:author="Fatima Maria Pillosu" w:date="2021-02-16T22:53:00Z">
        <w:del w:id="1284" w:author="Fatima Pillosu" w:date="2021-03-17T15:45:00Z">
          <w:r w:rsidR="00BA783B" w:rsidDel="004F4365">
            <w:delText>develop</w:delText>
          </w:r>
        </w:del>
      </w:ins>
      <w:ins w:id="1285" w:author="Fatima Maria Pillosu" w:date="2021-02-17T11:09:00Z">
        <w:del w:id="1286" w:author="Fatima Pillosu" w:date="2021-03-17T15:45:00Z">
          <w:r w:rsidR="00B575EA" w:rsidDel="004F4365">
            <w:delText>ed</w:delText>
          </w:r>
        </w:del>
      </w:ins>
      <w:ins w:id="1287" w:author="Fatima Maria Pillosu" w:date="2021-02-16T22:53:00Z">
        <w:del w:id="1288" w:author="Fatima Pillosu" w:date="2021-03-17T15:45:00Z">
          <w:r w:rsidR="00BA783B" w:rsidDel="004F4365">
            <w:delText xml:space="preserve"> to improve </w:delText>
          </w:r>
        </w:del>
      </w:ins>
      <w:ins w:id="1289" w:author="Fatima Maria Pillosu" w:date="2021-02-16T17:21:00Z">
        <w:del w:id="1290" w:author="Fatima Pillosu" w:date="2021-03-17T15:45:00Z">
          <w:r w:rsidR="004332F6" w:rsidDel="004F4365">
            <w:delText>the prediction of extreme localized rainfall</w:delText>
          </w:r>
        </w:del>
      </w:ins>
      <w:ins w:id="1291" w:author="Fatima Maria Pillosu" w:date="2021-02-16T17:20:00Z">
        <w:del w:id="1292" w:author="Fatima Pillosu" w:date="2021-03-17T15:45:00Z">
          <w:r w:rsidR="004332F6" w:rsidDel="004F4365">
            <w:delText xml:space="preserve">. </w:delText>
          </w:r>
        </w:del>
        <w:r w:rsidR="004332F6">
          <w:t xml:space="preserve">A new statistical post-processing </w:t>
        </w:r>
      </w:ins>
      <w:ins w:id="1293" w:author="Fatima Maria Pillosu" w:date="2021-02-16T17:21:00Z">
        <w:r w:rsidR="004332F6">
          <w:t>technique</w:t>
        </w:r>
      </w:ins>
      <w:ins w:id="1294" w:author="Fatima Maria Pillosu" w:date="2021-02-17T11:40:00Z">
        <w:r w:rsidR="00E74CDE">
          <w:t>, called ecPoint-Rainfall</w:t>
        </w:r>
      </w:ins>
      <w:ins w:id="1295" w:author="Fatima Pillosu" w:date="2021-03-17T17:11:00Z">
        <w:r w:rsidR="00891BC2">
          <w:t>,</w:t>
        </w:r>
      </w:ins>
      <w:ins w:id="1296" w:author="Fatima Maria Pillosu" w:date="2021-02-16T17:21:00Z">
        <w:r w:rsidR="004332F6">
          <w:t xml:space="preserve"> was developed at the European Centre for Medium-range Weather Forecasts (ECMWF)</w:t>
        </w:r>
      </w:ins>
      <w:ins w:id="1297" w:author="Fatima Maria Pillosu" w:date="2021-02-16T17:22:00Z">
        <w:r w:rsidR="004332F6">
          <w:t xml:space="preserve"> to provide global probabilistic rainfall forecasts</w:t>
        </w:r>
      </w:ins>
      <w:ins w:id="1298" w:author="Fatima Maria Pillosu" w:date="2021-02-17T09:46:00Z">
        <w:r w:rsidR="00AD4573">
          <w:t xml:space="preserve"> at </w:t>
        </w:r>
        <w:r w:rsidR="00AD4573" w:rsidRPr="00AD4573">
          <w:t>point-scale</w:t>
        </w:r>
      </w:ins>
      <w:ins w:id="1299" w:author="Fatima Maria Pillosu" w:date="2021-02-17T11:40:00Z">
        <w:r w:rsidR="00E74CDE">
          <w:t xml:space="preserve"> </w:t>
        </w:r>
      </w:ins>
      <w:ins w:id="1300" w:author="Fatima Maria Pillosu" w:date="2021-02-16T17:25:00Z">
        <w:r w:rsidR="00565F86">
          <w:fldChar w:fldCharType="begin" w:fldLock="1"/>
        </w:r>
      </w:ins>
      <w:r w:rsidR="00126738">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565F86">
        <w:fldChar w:fldCharType="separate"/>
      </w:r>
      <w:r w:rsidR="00565F86" w:rsidRPr="00565F86">
        <w:rPr>
          <w:noProof/>
        </w:rPr>
        <w:t>(Hewson and Pillosu 2020)</w:t>
      </w:r>
      <w:ins w:id="1301" w:author="Fatima Maria Pillosu" w:date="2021-02-16T17:25:00Z">
        <w:r w:rsidR="00565F86">
          <w:fldChar w:fldCharType="end"/>
        </w:r>
      </w:ins>
      <w:ins w:id="1302" w:author="Fatima Maria Pillosu" w:date="2021-02-16T17:22:00Z">
        <w:r w:rsidR="004332F6">
          <w:t>.</w:t>
        </w:r>
      </w:ins>
      <w:ins w:id="1303" w:author="Fatima Maria Pillosu" w:date="2021-02-16T17:42:00Z">
        <w:r w:rsidR="001D1E66">
          <w:t xml:space="preserve"> </w:t>
        </w:r>
      </w:ins>
    </w:p>
    <w:p w14:paraId="149C0CE2" w14:textId="4574C80E" w:rsidR="00C20C52" w:rsidRPr="00E70397" w:rsidDel="007E14EC" w:rsidRDefault="00C20C52">
      <w:pPr>
        <w:rPr>
          <w:del w:id="1304" w:author="Fatima Maria Pillosu" w:date="2021-02-16T12:44:00Z"/>
        </w:rPr>
      </w:pPr>
    </w:p>
    <w:p w14:paraId="586570F3" w14:textId="5B80D822" w:rsidR="007A6557" w:rsidDel="004251C9" w:rsidRDefault="006B1033" w:rsidP="004F4365">
      <w:pPr>
        <w:rPr>
          <w:ins w:id="1305" w:author="Fatima Maria Pillosu" w:date="2021-02-17T11:19:00Z"/>
          <w:del w:id="1306" w:author="Fatima Pillosu" w:date="2021-03-17T15:58:00Z"/>
        </w:rPr>
      </w:pPr>
      <w:del w:id="1307" w:author="Fatima Pillosu" w:date="2021-02-15T17:31:00Z">
        <w:r w:rsidDel="008238FD">
          <w:delText xml:space="preserve">This means to provide less detail </w:delText>
        </w:r>
        <w:r w:rsidR="00AF557C" w:rsidDel="008238FD">
          <w:delText>about the scientific developments of</w:delText>
        </w:r>
        <w:r w:rsidR="003D7F53" w:rsidDel="008238FD">
          <w:delText xml:space="preserve"> a product and provide more content that is </w:delText>
        </w:r>
      </w:del>
      <w:del w:id="1308" w:author="Fatima Pillosu" w:date="2021-02-15T17:26:00Z">
        <w:r w:rsidR="003D7F53" w:rsidDel="00893683">
          <w:delText>clearly and directly relevant to forecast</w:delText>
        </w:r>
        <w:r w:rsidR="00236906" w:rsidDel="00893683">
          <w:delText xml:space="preserve"> operations</w:delText>
        </w:r>
      </w:del>
      <w:del w:id="1309" w:author="Fatima Pillosu" w:date="2021-02-15T05:55:00Z">
        <w:r w:rsidR="00236906" w:rsidDel="004E5A67">
          <w:delText xml:space="preserve"> (</w:delText>
        </w:r>
      </w:del>
      <w:del w:id="1310" w:author="Fatima Pillosu" w:date="2021-02-15T17:26:00Z">
        <w:r w:rsidR="00236906" w:rsidDel="00893683">
          <w:delText>e.g. how and when model guidance applies</w:delText>
        </w:r>
        <w:r w:rsidR="00BD726D" w:rsidDel="00893683">
          <w:delText xml:space="preserve"> to and benefits a forecast process</w:delText>
        </w:r>
      </w:del>
      <w:del w:id="1311" w:author="Fatima Pillosu" w:date="2021-02-15T05:55:00Z">
        <w:r w:rsidR="00236906" w:rsidDel="004E5A67">
          <w:delText>)</w:delText>
        </w:r>
        <w:r w:rsidR="005E3097" w:rsidDel="004E5A67">
          <w:delText>.</w:delText>
        </w:r>
      </w:del>
      <w:del w:id="1312" w:author="Fatima Pillosu" w:date="2021-02-15T17:26:00Z">
        <w:r w:rsidR="005E3097" w:rsidDel="00893683">
          <w:delText xml:space="preserve"> </w:delText>
        </w:r>
      </w:del>
      <w:del w:id="1313" w:author="Fatima Pillosu" w:date="2021-02-15T17:32:00Z">
        <w:r w:rsidR="005E3097" w:rsidDel="00CD47BF">
          <w:delText>Therefore, there is the need to know what is this tool, how can I use it, when can I use it</w:delText>
        </w:r>
        <w:r w:rsidR="00C7653D" w:rsidDel="00CD47BF">
          <w:delText xml:space="preserve">, what are the strengths, and what are its limitations when there are so many tools </w:delText>
        </w:r>
        <w:r w:rsidR="003A798B" w:rsidDel="00CD47BF">
          <w:delText xml:space="preserve">that could be potentially used. </w:delText>
        </w:r>
      </w:del>
      <w:del w:id="1314" w:author="Fatima Pillosu" w:date="2021-02-15T17:14:00Z">
        <w:r w:rsidR="001C2AA9" w:rsidDel="00595A6C">
          <w:delText xml:space="preserve">Therefore, understanding forecasters needs for training </w:delText>
        </w:r>
        <w:r w:rsidR="006630CB" w:rsidDel="00595A6C">
          <w:delText xml:space="preserve">and communication about model information is a critical component of enabling more effective use of the forecast products. </w:delText>
        </w:r>
      </w:del>
      <w:ins w:id="1315" w:author="Fatima Pillosu" w:date="2021-02-15T05:58:00Z">
        <w:del w:id="1316" w:author="Fatima Maria Pillosu" w:date="2021-02-16T17:26:00Z">
          <w:r w:rsidR="008C2682" w:rsidRPr="00E36D1E" w:rsidDel="006C7ADD">
            <w:delText>A new statistical post-processing technique (ecPoint) was developed to provide global probabilistic point-scale forecasts, and ecPoint-Rainfall is the family that post-process rainfall (Hewson and Pillosu 2020).</w:delText>
          </w:r>
        </w:del>
      </w:ins>
      <w:ins w:id="1317" w:author="Fatima Maria Pillosu" w:date="2021-02-16T17:31:00Z">
        <w:r w:rsidR="006C7ADD">
          <w:t>A one-year global</w:t>
        </w:r>
      </w:ins>
      <w:ins w:id="1318" w:author="Fatima Pillosu" w:date="2021-02-15T05:58:00Z">
        <w:del w:id="1319" w:author="Fatima Maria Pillosu" w:date="2021-02-16T17:26:00Z">
          <w:r w:rsidR="008C2682" w:rsidRPr="00E36D1E" w:rsidDel="006C7ADD">
            <w:delText xml:space="preserve"> </w:delText>
          </w:r>
        </w:del>
        <w:del w:id="1320" w:author="Fatima Maria Pillosu" w:date="2021-02-16T17:27:00Z">
          <w:r w:rsidR="008C2682" w:rsidRPr="00E36D1E" w:rsidDel="006C7ADD">
            <w:delText>O</w:delText>
          </w:r>
        </w:del>
        <w:del w:id="1321" w:author="Fatima Maria Pillosu" w:date="2021-02-16T17:31:00Z">
          <w:r w:rsidR="008C2682" w:rsidRPr="00E36D1E" w:rsidDel="006C7ADD">
            <w:delText>bjective</w:delText>
          </w:r>
        </w:del>
        <w:r w:rsidR="008C2682" w:rsidRPr="00E36D1E">
          <w:t xml:space="preserve"> verification </w:t>
        </w:r>
        <w:del w:id="1322" w:author="Fatima Maria Pillosu" w:date="2021-02-16T17:27:00Z">
          <w:r w:rsidR="008C2682" w:rsidRPr="00E36D1E" w:rsidDel="006C7ADD">
            <w:delText xml:space="preserve">using a </w:delText>
          </w:r>
        </w:del>
        <w:del w:id="1323" w:author="Fatima Maria Pillosu" w:date="2021-02-16T17:30:00Z">
          <w:r w:rsidR="008C2682" w:rsidRPr="00E36D1E" w:rsidDel="006C7ADD">
            <w:delText xml:space="preserve">one year of </w:delText>
          </w:r>
        </w:del>
        <w:del w:id="1324" w:author="Fatima Maria Pillosu" w:date="2021-02-16T17:31:00Z">
          <w:r w:rsidR="008C2682" w:rsidRPr="00E36D1E" w:rsidDel="006C7ADD">
            <w:delText xml:space="preserve">global forecasts </w:delText>
          </w:r>
        </w:del>
        <w:r w:rsidR="008C2682" w:rsidRPr="00E36D1E">
          <w:t>show</w:t>
        </w:r>
      </w:ins>
      <w:ins w:id="1325" w:author="Fatima Maria Pillosu" w:date="2021-02-17T11:39:00Z">
        <w:r w:rsidR="000D0A78">
          <w:t>s</w:t>
        </w:r>
      </w:ins>
      <w:ins w:id="1326" w:author="Fatima Pillosu" w:date="2021-02-15T05:58:00Z">
        <w:del w:id="1327" w:author="Fatima Maria Pillosu" w:date="2021-02-16T17:27:00Z">
          <w:r w:rsidR="008C2682" w:rsidRPr="00E36D1E" w:rsidDel="006C7ADD">
            <w:delText>s</w:delText>
          </w:r>
        </w:del>
        <w:r w:rsidR="008C2682" w:rsidRPr="00E36D1E">
          <w:t xml:space="preserve"> that</w:t>
        </w:r>
      </w:ins>
      <w:ins w:id="1328" w:author="Fatima Maria Pillosu" w:date="2021-02-17T09:43:00Z">
        <w:r w:rsidR="00AD4573">
          <w:t xml:space="preserve">, in the prediction of </w:t>
        </w:r>
        <w:r w:rsidR="00AD4573" w:rsidRPr="00AD4573">
          <w:t>localized rainfall</w:t>
        </w:r>
      </w:ins>
      <w:ins w:id="1329" w:author="Fatima Maria Pillosu" w:date="2021-02-16T17:26:00Z">
        <w:r w:rsidR="006C7ADD">
          <w:t xml:space="preserve">, </w:t>
        </w:r>
      </w:ins>
      <w:ins w:id="1330" w:author="Fatima Pillosu" w:date="2021-02-15T05:58:00Z">
        <w:del w:id="1331" w:author="Fatima Maria Pillosu" w:date="2021-02-16T17:28:00Z">
          <w:r w:rsidR="008C2682" w:rsidRPr="00E36D1E" w:rsidDel="006C7ADD">
            <w:delText xml:space="preserve"> </w:delText>
          </w:r>
        </w:del>
        <w:del w:id="1332" w:author="Fatima Maria Pillosu" w:date="2021-02-17T11:41:00Z">
          <w:r w:rsidR="008C2682" w:rsidRPr="00E36D1E" w:rsidDel="005223FC">
            <w:delText>ecPoint-Rainfall</w:delText>
          </w:r>
        </w:del>
      </w:ins>
      <w:ins w:id="1333" w:author="Fatima Maria Pillosu" w:date="2021-02-17T11:41:00Z">
        <w:r w:rsidR="005223FC">
          <w:t>the new post-processed forecasts</w:t>
        </w:r>
      </w:ins>
      <w:ins w:id="1334" w:author="Fatima Pillosu" w:date="2021-02-15T05:58:00Z">
        <w:r w:rsidR="008C2682" w:rsidRPr="00E36D1E">
          <w:t xml:space="preserve"> </w:t>
        </w:r>
      </w:ins>
      <w:ins w:id="1335" w:author="Fatima Maria Pillosu" w:date="2021-02-17T11:41:00Z">
        <w:r w:rsidR="005223FC">
          <w:t>are</w:t>
        </w:r>
      </w:ins>
      <w:ins w:id="1336" w:author="Fatima Maria Pillosu" w:date="2021-02-16T17:28:00Z">
        <w:r w:rsidR="006C7ADD">
          <w:t xml:space="preserve"> more reliable and skilful</w:t>
        </w:r>
      </w:ins>
      <w:ins w:id="1337" w:author="Fatima Maria Pillosu" w:date="2021-02-17T09:47:00Z">
        <w:r w:rsidR="004F6935" w:rsidRPr="004F6935">
          <w:t xml:space="preserve"> up to day 10 </w:t>
        </w:r>
      </w:ins>
      <w:ins w:id="1338" w:author="Fatima Maria Pillosu" w:date="2021-02-16T17:29:00Z">
        <w:r w:rsidR="006C7ADD">
          <w:t>than ECMWF ensemble (ENS),</w:t>
        </w:r>
      </w:ins>
      <w:ins w:id="1339" w:author="Fatima Maria Pillosu" w:date="2021-02-17T09:44:00Z">
        <w:r w:rsidR="00AD4573">
          <w:t xml:space="preserve"> </w:t>
        </w:r>
      </w:ins>
      <w:ins w:id="1340" w:author="Fatima Maria Pillosu" w:date="2021-02-16T17:33:00Z">
        <w:r w:rsidR="006C7ADD" w:rsidRPr="00E36D1E">
          <w:t xml:space="preserve">especially </w:t>
        </w:r>
        <w:r w:rsidR="006C7ADD">
          <w:t xml:space="preserve">for </w:t>
        </w:r>
        <w:r w:rsidR="006C7ADD" w:rsidRPr="00E36D1E">
          <w:t>extremes (&gt;50 mm/12h).</w:t>
        </w:r>
      </w:ins>
      <w:ins w:id="1341" w:author="Fatima Maria Pillosu" w:date="2021-02-17T10:47:00Z">
        <w:r w:rsidR="00FE6B29">
          <w:t xml:space="preserve"> </w:t>
        </w:r>
      </w:ins>
      <w:ins w:id="1342" w:author="Fatima Maria Pillosu" w:date="2021-02-17T10:48:00Z">
        <w:r w:rsidR="00FE6B29">
          <w:t xml:space="preserve">However, </w:t>
        </w:r>
      </w:ins>
      <w:ins w:id="1343" w:author="Fatima Maria Pillosu" w:date="2021-02-17T10:50:00Z">
        <w:r w:rsidR="00FE6B29">
          <w:t xml:space="preserve">compared to other raw or post-processed probabilistic forecast products, </w:t>
        </w:r>
      </w:ins>
      <w:ins w:id="1344" w:author="Fatima Maria Pillosu" w:date="2021-02-17T10:48:00Z">
        <w:r w:rsidR="00FE6B29">
          <w:t xml:space="preserve">ecPoint-Rainfall adds </w:t>
        </w:r>
      </w:ins>
      <w:ins w:id="1345" w:author="Fatima Maria Pillosu" w:date="2021-02-17T10:49:00Z">
        <w:r w:rsidR="00FE6B29">
          <w:t xml:space="preserve">some </w:t>
        </w:r>
      </w:ins>
      <w:ins w:id="1346" w:author="Fatima Maria Pillosu" w:date="2021-02-17T10:48:00Z">
        <w:r w:rsidR="00FE6B29">
          <w:t>layers of complexity</w:t>
        </w:r>
      </w:ins>
      <w:ins w:id="1347" w:author="Fatima Maria Pillosu" w:date="2021-02-17T10:49:00Z">
        <w:r w:rsidR="00FE6B29">
          <w:t xml:space="preserve"> to the interpretation of its forecasts</w:t>
        </w:r>
      </w:ins>
      <w:ins w:id="1348" w:author="Fatima Maria Pillosu" w:date="2021-02-17T10:48:00Z">
        <w:r w:rsidR="00FE6B29">
          <w:t xml:space="preserve">: (1) forecasts </w:t>
        </w:r>
      </w:ins>
      <w:ins w:id="1349" w:author="Fatima Maria Pillosu" w:date="2021-02-17T10:52:00Z">
        <w:del w:id="1350" w:author="Fatima Pillosu" w:date="2021-03-17T15:47:00Z">
          <w:r w:rsidR="00FE6B29" w:rsidDel="00401270">
            <w:delText>correspond</w:delText>
          </w:r>
        </w:del>
      </w:ins>
      <w:ins w:id="1351" w:author="Fatima Pillosu" w:date="2021-03-17T15:47:00Z">
        <w:r w:rsidR="00401270">
          <w:t>provide information on</w:t>
        </w:r>
      </w:ins>
      <w:ins w:id="1352" w:author="Fatima Maria Pillosu" w:date="2021-02-17T10:52:00Z">
        <w:del w:id="1353" w:author="Fatima Pillosu" w:date="2021-03-17T15:47:00Z">
          <w:r w:rsidR="00FE6B29" w:rsidDel="00401270">
            <w:delText xml:space="preserve"> to</w:delText>
          </w:r>
        </w:del>
        <w:r w:rsidR="00FE6B29">
          <w:t xml:space="preserve"> a point within the grid-box instead </w:t>
        </w:r>
      </w:ins>
      <w:ins w:id="1354" w:author="Fatima Maria Pillosu" w:date="2021-02-17T10:53:00Z">
        <w:r w:rsidR="00FE6B29">
          <w:t>to the grid-box average, and (2) nothing can be said about the location of such point within the grid-box.</w:t>
        </w:r>
      </w:ins>
      <w:ins w:id="1355" w:author="Fatima Maria Pillosu" w:date="2021-02-17T10:54:00Z">
        <w:r w:rsidR="00FE6B29">
          <w:t xml:space="preserve"> </w:t>
        </w:r>
      </w:ins>
      <w:ins w:id="1356" w:author="Fatima Maria Pillosu" w:date="2021-02-17T11:05:00Z">
        <w:r w:rsidR="00827C91">
          <w:t>If the implicat</w:t>
        </w:r>
      </w:ins>
      <w:ins w:id="1357" w:author="Fatima Maria Pillosu" w:date="2021-02-17T11:06:00Z">
        <w:r w:rsidR="00827C91">
          <w:t>ion</w:t>
        </w:r>
      </w:ins>
      <w:ins w:id="1358" w:author="Fatima Pillosu" w:date="2021-03-17T15:57:00Z">
        <w:r w:rsidR="009D30F5">
          <w:t>s</w:t>
        </w:r>
      </w:ins>
      <w:ins w:id="1359" w:author="Fatima Maria Pillosu" w:date="2021-02-17T11:06:00Z">
        <w:r w:rsidR="00827C91">
          <w:t xml:space="preserve"> of th</w:t>
        </w:r>
      </w:ins>
      <w:ins w:id="1360" w:author="Fatima Maria Pillosu" w:date="2021-02-17T11:05:00Z">
        <w:r w:rsidR="00827C91">
          <w:t>ese features</w:t>
        </w:r>
      </w:ins>
      <w:ins w:id="1361" w:author="Fatima Maria Pillosu" w:date="2021-02-17T11:06:00Z">
        <w:r w:rsidR="00827C91">
          <w:t xml:space="preserve"> </w:t>
        </w:r>
      </w:ins>
      <w:ins w:id="1362" w:author="Fatima Pillosu" w:date="2021-03-17T15:57:00Z">
        <w:r w:rsidR="009D30F5">
          <w:t>are</w:t>
        </w:r>
      </w:ins>
      <w:ins w:id="1363" w:author="Fatima Maria Pillosu" w:date="2021-02-17T11:07:00Z">
        <w:del w:id="1364" w:author="Fatima Pillosu" w:date="2021-03-17T15:57:00Z">
          <w:r w:rsidR="00827C91" w:rsidDel="009D30F5">
            <w:delText>is</w:delText>
          </w:r>
        </w:del>
      </w:ins>
      <w:ins w:id="1365" w:author="Fatima Maria Pillosu" w:date="2021-02-17T11:06:00Z">
        <w:r w:rsidR="00827C91">
          <w:t xml:space="preserve"> </w:t>
        </w:r>
      </w:ins>
      <w:ins w:id="1366" w:author="Fatima Maria Pillosu" w:date="2021-02-17T11:05:00Z">
        <w:r w:rsidR="00827C91">
          <w:t xml:space="preserve">not understood and applied correctly </w:t>
        </w:r>
      </w:ins>
      <w:ins w:id="1367" w:author="Fatima Maria Pillosu" w:date="2021-02-17T11:08:00Z">
        <w:r w:rsidR="00B575EA">
          <w:t>in</w:t>
        </w:r>
      </w:ins>
      <w:ins w:id="1368" w:author="Fatima Maria Pillosu" w:date="2021-02-17T11:05:00Z">
        <w:r w:rsidR="00827C91">
          <w:t xml:space="preserve"> the </w:t>
        </w:r>
        <w:del w:id="1369" w:author="Fatima Pillosu" w:date="2021-03-17T15:29:00Z">
          <w:r w:rsidR="00827C91" w:rsidDel="00A443E2">
            <w:delText>creation</w:delText>
          </w:r>
        </w:del>
      </w:ins>
      <w:ins w:id="1370" w:author="Fatima Pillosu" w:date="2021-03-17T15:29:00Z">
        <w:r w:rsidR="00A443E2">
          <w:t>interpretation</w:t>
        </w:r>
      </w:ins>
      <w:ins w:id="1371" w:author="Fatima Maria Pillosu" w:date="2021-02-17T11:05:00Z">
        <w:r w:rsidR="00827C91">
          <w:t xml:space="preserve"> </w:t>
        </w:r>
        <w:r w:rsidR="00827C91">
          <w:lastRenderedPageBreak/>
          <w:t>of forecasts</w:t>
        </w:r>
      </w:ins>
      <w:ins w:id="1372" w:author="Fatima Maria Pillosu" w:date="2021-02-17T11:08:00Z">
        <w:r w:rsidR="00B575EA">
          <w:t xml:space="preserve"> </w:t>
        </w:r>
      </w:ins>
      <w:ins w:id="1373" w:author="Fatima Maria Pillosu" w:date="2021-02-17T11:09:00Z">
        <w:r w:rsidR="00B575EA">
          <w:t>and</w:t>
        </w:r>
      </w:ins>
      <w:ins w:id="1374" w:author="Fatima Maria Pillosu" w:date="2021-02-17T11:08:00Z">
        <w:r w:rsidR="00B575EA">
          <w:t xml:space="preserve"> </w:t>
        </w:r>
      </w:ins>
      <w:ins w:id="1375" w:author="Fatima Pillosu" w:date="2021-03-17T15:29:00Z">
        <w:r w:rsidR="00A443E2">
          <w:t xml:space="preserve">subsequent </w:t>
        </w:r>
        <w:r w:rsidR="001F28C8">
          <w:t xml:space="preserve">issuing of </w:t>
        </w:r>
      </w:ins>
      <w:ins w:id="1376" w:author="Fatima Maria Pillosu" w:date="2021-02-17T11:08:00Z">
        <w:r w:rsidR="00B575EA">
          <w:t>warnings</w:t>
        </w:r>
      </w:ins>
      <w:ins w:id="1377" w:author="Fatima Maria Pillosu" w:date="2021-02-17T11:05:00Z">
        <w:r w:rsidR="00827C91">
          <w:t xml:space="preserve">, </w:t>
        </w:r>
      </w:ins>
      <w:ins w:id="1378" w:author="Fatima Maria Pillosu" w:date="2021-02-17T11:07:00Z">
        <w:r w:rsidR="00827C91">
          <w:t>the perceived usefulness of ecPoint-Rainfall c</w:t>
        </w:r>
      </w:ins>
      <w:ins w:id="1379" w:author="Fatima Maria Pillosu" w:date="2021-02-17T11:20:00Z">
        <w:r w:rsidR="007A6557">
          <w:t>ould</w:t>
        </w:r>
      </w:ins>
      <w:ins w:id="1380" w:author="Fatima Maria Pillosu" w:date="2021-02-17T11:07:00Z">
        <w:r w:rsidR="00827C91">
          <w:t xml:space="preserve"> be undermined.</w:t>
        </w:r>
      </w:ins>
      <w:ins w:id="1381" w:author="Fatima Maria Pillosu" w:date="2021-02-17T11:11:00Z">
        <w:r w:rsidR="00B575EA">
          <w:t xml:space="preserve"> </w:t>
        </w:r>
      </w:ins>
      <w:ins w:id="1382" w:author="Fatima Maria Pillosu" w:date="2021-02-17T11:13:00Z">
        <w:del w:id="1383" w:author="Fatima Pillosu" w:date="2021-03-17T15:28:00Z">
          <w:r w:rsidR="00B575EA" w:rsidDel="00A35498">
            <w:delText xml:space="preserve">In their study, </w:delText>
          </w:r>
        </w:del>
      </w:ins>
      <w:ins w:id="1384" w:author="Fatima Maria Pillosu" w:date="2021-02-17T10:56:00Z">
        <w:del w:id="1385" w:author="Fatima Pillosu" w:date="2021-03-17T15:28:00Z">
          <w:r w:rsidR="00FE6B29" w:rsidDel="00A35498">
            <w:delText xml:space="preserve">Hewson and Pillosu (2020) </w:delText>
          </w:r>
        </w:del>
      </w:ins>
      <w:ins w:id="1386" w:author="Fatima Maria Pillosu" w:date="2021-02-17T11:13:00Z">
        <w:del w:id="1387" w:author="Fatima Pillosu" w:date="2021-03-17T15:28:00Z">
          <w:r w:rsidR="00B575EA" w:rsidDel="00A35498">
            <w:delText>d</w:delText>
          </w:r>
        </w:del>
      </w:ins>
      <w:ins w:id="1388" w:author="Fatima Maria Pillosu" w:date="2021-02-17T11:17:00Z">
        <w:del w:id="1389" w:author="Fatima Pillosu" w:date="2021-03-17T15:28:00Z">
          <w:r w:rsidR="00C42398" w:rsidDel="00A35498">
            <w:delText>o</w:delText>
          </w:r>
        </w:del>
      </w:ins>
      <w:ins w:id="1390" w:author="Fatima Maria Pillosu" w:date="2021-02-17T11:11:00Z">
        <w:del w:id="1391" w:author="Fatima Pillosu" w:date="2021-03-17T15:28:00Z">
          <w:r w:rsidR="00B575EA" w:rsidDel="00A35498">
            <w:delText xml:space="preserve"> </w:delText>
          </w:r>
        </w:del>
      </w:ins>
      <w:ins w:id="1392" w:author="Fatima Maria Pillosu" w:date="2021-02-17T10:56:00Z">
        <w:del w:id="1393" w:author="Fatima Pillosu" w:date="2021-03-17T15:28:00Z">
          <w:r w:rsidR="00FE6B29" w:rsidDel="00A35498">
            <w:delText>not investigate</w:delText>
          </w:r>
        </w:del>
      </w:ins>
      <w:ins w:id="1394" w:author="Fatima Maria Pillosu" w:date="2021-02-17T11:20:00Z">
        <w:del w:id="1395" w:author="Fatima Pillosu" w:date="2021-03-17T15:28:00Z">
          <w:r w:rsidR="007A6557" w:rsidDel="00A35498">
            <w:delText xml:space="preserve"> this aspect</w:delText>
          </w:r>
        </w:del>
      </w:ins>
      <w:ins w:id="1396" w:author="Fatima Maria Pillosu" w:date="2021-02-17T11:43:00Z">
        <w:del w:id="1397" w:author="Fatima Pillosu" w:date="2021-03-17T15:28:00Z">
          <w:r w:rsidR="005223FC" w:rsidDel="00A35498">
            <w:delText>, focusing mainly on the science behind the</w:delText>
          </w:r>
        </w:del>
      </w:ins>
      <w:ins w:id="1398" w:author="Fatima Maria Pillosu" w:date="2021-02-17T11:44:00Z">
        <w:del w:id="1399" w:author="Fatima Pillosu" w:date="2021-03-17T15:28:00Z">
          <w:r w:rsidR="005223FC" w:rsidDel="00A35498">
            <w:delText xml:space="preserve"> development</w:delText>
          </w:r>
        </w:del>
      </w:ins>
      <w:ins w:id="1400" w:author="Fatima Maria Pillosu" w:date="2021-02-17T11:43:00Z">
        <w:del w:id="1401" w:author="Fatima Pillosu" w:date="2021-03-17T15:28:00Z">
          <w:r w:rsidR="005223FC" w:rsidDel="00A35498">
            <w:delText xml:space="preserve"> </w:delText>
          </w:r>
        </w:del>
      </w:ins>
      <w:ins w:id="1402" w:author="Fatima Maria Pillosu" w:date="2021-02-17T11:44:00Z">
        <w:del w:id="1403" w:author="Fatima Pillosu" w:date="2021-03-17T15:28:00Z">
          <w:r w:rsidR="005223FC" w:rsidDel="00A35498">
            <w:delText xml:space="preserve">of the new </w:delText>
          </w:r>
        </w:del>
      </w:ins>
      <w:ins w:id="1404" w:author="Fatima Maria Pillosu" w:date="2021-02-17T11:43:00Z">
        <w:del w:id="1405" w:author="Fatima Pillosu" w:date="2021-03-17T15:28:00Z">
          <w:r w:rsidR="005223FC" w:rsidDel="00A35498">
            <w:delText xml:space="preserve">post-processing </w:delText>
          </w:r>
        </w:del>
      </w:ins>
      <w:ins w:id="1406" w:author="Fatima Maria Pillosu" w:date="2021-02-17T11:47:00Z">
        <w:del w:id="1407" w:author="Fatima Pillosu" w:date="2021-03-17T15:28:00Z">
          <w:r w:rsidR="005223FC" w:rsidDel="00A35498">
            <w:delText>technique</w:delText>
          </w:r>
        </w:del>
      </w:ins>
      <w:ins w:id="1408" w:author="Fatima Maria Pillosu" w:date="2021-02-17T11:44:00Z">
        <w:del w:id="1409" w:author="Fatima Pillosu" w:date="2021-03-17T15:28:00Z">
          <w:r w:rsidR="005223FC" w:rsidDel="00A35498">
            <w:delText xml:space="preserve">. </w:delText>
          </w:r>
        </w:del>
      </w:ins>
      <w:ins w:id="1410" w:author="Fatima Maria Pillosu" w:date="2021-02-17T11:20:00Z">
        <w:del w:id="1411" w:author="Fatima Pillosu" w:date="2021-03-17T15:28:00Z">
          <w:r w:rsidR="007A6557" w:rsidDel="00A35498">
            <w:delText xml:space="preserve"> </w:delText>
          </w:r>
        </w:del>
      </w:ins>
    </w:p>
    <w:p w14:paraId="12227A39" w14:textId="3ADA1D59" w:rsidR="00CC04BC" w:rsidRDefault="00C42398" w:rsidP="004251C9">
      <w:pPr>
        <w:rPr>
          <w:ins w:id="1412" w:author="Fatima Maria Pillosu" w:date="2021-02-17T10:17:00Z"/>
        </w:rPr>
      </w:pPr>
      <w:ins w:id="1413" w:author="Fatima Maria Pillosu" w:date="2021-02-17T11:17:00Z">
        <w:del w:id="1414" w:author="Fatima Pillosu" w:date="2021-03-17T15:58:00Z">
          <w:r w:rsidDel="004251C9">
            <w:delText xml:space="preserve"> </w:delText>
          </w:r>
        </w:del>
        <w:del w:id="1415" w:author="Fatima Pillosu" w:date="2021-03-17T16:00:00Z">
          <w:r w:rsidDel="00B27E73">
            <w:delText>W</w:delText>
          </w:r>
        </w:del>
      </w:ins>
      <w:ins w:id="1416" w:author="Fatima Pillosu" w:date="2021-03-17T16:00:00Z">
        <w:r w:rsidR="00B27E73">
          <w:t>For example, w</w:t>
        </w:r>
      </w:ins>
      <w:ins w:id="1417" w:author="Fatima Maria Pillosu" w:date="2021-02-17T11:17:00Z">
        <w:r>
          <w:t xml:space="preserve">hen </w:t>
        </w:r>
        <w:del w:id="1418" w:author="Fatima Pillosu" w:date="2021-03-17T17:10:00Z">
          <w:r w:rsidDel="00891BC2">
            <w:delText xml:space="preserve">in 2017 </w:delText>
          </w:r>
        </w:del>
        <w:del w:id="1419" w:author="Fatima Pillosu" w:date="2021-03-17T15:59:00Z">
          <w:r w:rsidDel="00E47745">
            <w:delText xml:space="preserve">different </w:delText>
          </w:r>
        </w:del>
        <w:r>
          <w:t>Peru</w:t>
        </w:r>
        <w:del w:id="1420" w:author="Fatima Pillosu" w:date="2021-03-17T15:59:00Z">
          <w:r w:rsidDel="00E47745">
            <w:delText>vian regions were</w:delText>
          </w:r>
        </w:del>
        <w:r>
          <w:t xml:space="preserve"> affected by severe flooding</w:t>
        </w:r>
      </w:ins>
      <w:ins w:id="1421" w:author="Fatima Pillosu" w:date="2021-03-17T17:10:00Z">
        <w:r w:rsidR="00891BC2">
          <w:t xml:space="preserve"> in 2017</w:t>
        </w:r>
      </w:ins>
      <w:ins w:id="1422" w:author="Fatima Maria Pillosu" w:date="2021-02-17T11:17:00Z">
        <w:r>
          <w:t xml:space="preserve">, </w:t>
        </w:r>
      </w:ins>
      <w:ins w:id="1423" w:author="Fatima Maria Pillosu" w:date="2021-02-17T11:18:00Z">
        <w:r>
          <w:t>the Peruvian national hydro-meteorological service (SENHAMI) was provided with temporary free access to ECMWF forecasts</w:t>
        </w:r>
      </w:ins>
      <w:ins w:id="1424" w:author="Fatima Maria Pillosu" w:date="2021-02-17T11:48:00Z">
        <w:r w:rsidR="005223FC">
          <w:t xml:space="preserve"> </w:t>
        </w:r>
        <w:r w:rsidR="005223FC">
          <w:fldChar w:fldCharType="begin" w:fldLock="1"/>
        </w:r>
        <w:r w:rsidR="005223FC">
          <w: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instrText>
        </w:r>
        <w:r w:rsidR="005223FC">
          <w:fldChar w:fldCharType="separate"/>
        </w:r>
        <w:r w:rsidR="005223FC">
          <w:rPr>
            <w:noProof/>
          </w:rPr>
          <w:t>(Pillosu et al. 2017)</w:t>
        </w:r>
        <w:r w:rsidR="005223FC">
          <w:fldChar w:fldCharType="end"/>
        </w:r>
      </w:ins>
      <w:ins w:id="1425" w:author="Fatima Maria Pillosu" w:date="2021-02-17T11:45:00Z">
        <w:r w:rsidR="005223FC">
          <w:t>.</w:t>
        </w:r>
      </w:ins>
      <w:ins w:id="1426" w:author="Fatima Maria Pillosu" w:date="2021-02-17T11:46:00Z">
        <w:r w:rsidR="005223FC">
          <w:t xml:space="preserve"> </w:t>
        </w:r>
      </w:ins>
      <w:ins w:id="1427" w:author="Fatima Maria Pillosu" w:date="2021-02-17T11:47:00Z">
        <w:r w:rsidR="005223FC">
          <w:t>They were</w:t>
        </w:r>
      </w:ins>
      <w:ins w:id="1428" w:author="Fatima Maria Pillosu" w:date="2021-02-17T11:46:00Z">
        <w:r w:rsidR="005223FC">
          <w:t xml:space="preserve"> also provide</w:t>
        </w:r>
      </w:ins>
      <w:ins w:id="1429" w:author="Fatima Maria Pillosu" w:date="2021-02-17T11:48:00Z">
        <w:r w:rsidR="005223FC">
          <w:t>d</w:t>
        </w:r>
      </w:ins>
      <w:ins w:id="1430" w:author="Fatima Maria Pillosu" w:date="2021-02-17T11:47:00Z">
        <w:r w:rsidR="005223FC">
          <w:t xml:space="preserve"> with</w:t>
        </w:r>
      </w:ins>
      <w:ins w:id="1431" w:author="Fatima Maria Pillosu" w:date="2021-02-17T11:46:00Z">
        <w:r w:rsidR="005223FC">
          <w:t xml:space="preserve"> the</w:t>
        </w:r>
      </w:ins>
      <w:ins w:id="1432" w:author="Fatima Maria Pillosu" w:date="2021-02-17T11:18:00Z">
        <w:r>
          <w:t xml:space="preserve"> newly developed ecPoint-Rainfall</w:t>
        </w:r>
      </w:ins>
      <w:ins w:id="1433" w:author="Fatima Maria Pillosu" w:date="2021-02-17T11:46:00Z">
        <w:r w:rsidR="005223FC">
          <w:t xml:space="preserve"> that, at the time, was</w:t>
        </w:r>
      </w:ins>
      <w:ins w:id="1434" w:author="Fatima Maria Pillosu" w:date="2021-02-17T11:18:00Z">
        <w:r w:rsidR="005354B2">
          <w:t xml:space="preserve"> </w:t>
        </w:r>
      </w:ins>
      <w:ins w:id="1435" w:author="Fatima Maria Pillosu" w:date="2021-02-17T11:45:00Z">
        <w:r w:rsidR="005223FC">
          <w:t>running</w:t>
        </w:r>
      </w:ins>
      <w:ins w:id="1436" w:author="Fatima Maria Pillosu" w:date="2021-02-17T11:48:00Z">
        <w:r w:rsidR="005223FC">
          <w:t xml:space="preserve"> only</w:t>
        </w:r>
      </w:ins>
      <w:ins w:id="1437" w:author="Fatima Maria Pillosu" w:date="2021-02-17T11:45:00Z">
        <w:r w:rsidR="005223FC">
          <w:t xml:space="preserve"> internally at ECMWF in pre-operational</w:t>
        </w:r>
      </w:ins>
      <w:ins w:id="1438" w:author="Fatima Maria Pillosu" w:date="2021-02-17T11:46:00Z">
        <w:r w:rsidR="005223FC">
          <w:t xml:space="preserve"> mode</w:t>
        </w:r>
      </w:ins>
      <w:ins w:id="1439" w:author="Fatima Maria Pillosu" w:date="2021-02-17T11:48:00Z">
        <w:r w:rsidR="005223FC">
          <w:t>.</w:t>
        </w:r>
      </w:ins>
      <w:ins w:id="1440" w:author="Fatima Maria Pillosu" w:date="2021-02-17T11:18:00Z">
        <w:r w:rsidR="007A6557">
          <w:t xml:space="preserve"> This </w:t>
        </w:r>
      </w:ins>
      <w:ins w:id="1441" w:author="Fatima Maria Pillosu" w:date="2021-02-17T11:19:00Z">
        <w:del w:id="1442" w:author="Hannah Cloke" w:date="2021-02-18T19:21:00Z">
          <w:r w:rsidR="007A6557" w:rsidDel="000E2AD2">
            <w:delText xml:space="preserve">case </w:delText>
          </w:r>
        </w:del>
        <w:r w:rsidR="007A6557">
          <w:t xml:space="preserve">provided an invaluable opportunity </w:t>
        </w:r>
      </w:ins>
      <w:ins w:id="1443" w:author="Fatima Maria Pillosu" w:date="2021-02-17T11:21:00Z">
        <w:r w:rsidR="007A6557">
          <w:t>to collect field information about strengths, weaknesses, and usefulness of the new forecast</w:t>
        </w:r>
      </w:ins>
      <w:ins w:id="1444" w:author="Fatima Maria Pillosu" w:date="2021-02-17T11:25:00Z">
        <w:r w:rsidR="00C95E20">
          <w:t>s.</w:t>
        </w:r>
      </w:ins>
      <w:ins w:id="1445" w:author="Fatima Maria Pillosu" w:date="2021-02-17T11:22:00Z">
        <w:r w:rsidR="00870E3F">
          <w:t xml:space="preserve"> Subsequent discussions with SENHAMI experts </w:t>
        </w:r>
      </w:ins>
      <w:ins w:id="1446" w:author="Fatima Maria Pillosu" w:date="2021-02-17T11:26:00Z">
        <w:r w:rsidR="00C95E20">
          <w:t>brought to the attention of</w:t>
        </w:r>
      </w:ins>
      <w:ins w:id="1447" w:author="Fatima Maria Pillosu" w:date="2021-02-17T11:22:00Z">
        <w:r w:rsidR="00870E3F">
          <w:t xml:space="preserve"> ecPoint developers </w:t>
        </w:r>
      </w:ins>
      <w:ins w:id="1448" w:author="Fatima Maria Pillosu" w:date="2021-02-17T11:27:00Z">
        <w:r w:rsidR="00C95E20">
          <w:t>questions such as</w:t>
        </w:r>
      </w:ins>
      <w:ins w:id="1449" w:author="Fatima Maria Pillosu" w:date="2021-02-17T11:23:00Z">
        <w:r w:rsidR="00870E3F">
          <w:t xml:space="preserve"> “Are ecPoint-Rainfall forecasts perceived </w:t>
        </w:r>
      </w:ins>
      <w:ins w:id="1450" w:author="Hannah Cloke" w:date="2021-02-18T19:21:00Z">
        <w:r w:rsidR="008A4C18">
          <w:t xml:space="preserve">as </w:t>
        </w:r>
      </w:ins>
      <w:ins w:id="1451" w:author="Fatima Maria Pillosu" w:date="2021-02-17T11:23:00Z">
        <w:r w:rsidR="00870E3F">
          <w:t>useful?”, “Are users interpreting ecPoint-Rainfall guidance correctly?”, “Will guidelines on ecPoint-Rainfall need to be user-tailored to increase the forecast usability?”.</w:t>
        </w:r>
      </w:ins>
      <w:ins w:id="1452" w:author="Fatima Maria Pillosu" w:date="2021-02-17T11:27:00Z">
        <w:r w:rsidR="00C95E20">
          <w:t xml:space="preserve"> </w:t>
        </w:r>
      </w:ins>
      <w:ins w:id="1453" w:author="Fatima Maria Pillosu" w:date="2021-02-17T10:19:00Z">
        <w:r w:rsidR="00422C48">
          <w:t xml:space="preserve">More collaborative projects of this kind were </w:t>
        </w:r>
      </w:ins>
      <w:ins w:id="1454" w:author="Fatima Maria Pillosu" w:date="2021-02-17T11:16:00Z">
        <w:r>
          <w:t>later</w:t>
        </w:r>
      </w:ins>
      <w:ins w:id="1455" w:author="Fatima Maria Pillosu" w:date="2021-02-17T10:19:00Z">
        <w:r w:rsidR="00422C48">
          <w:t xml:space="preserve"> pursued to collect </w:t>
        </w:r>
      </w:ins>
      <w:ins w:id="1456" w:author="Fatima Maria Pillosu" w:date="2021-02-17T11:28:00Z">
        <w:r w:rsidR="00C95E20">
          <w:t xml:space="preserve">further </w:t>
        </w:r>
      </w:ins>
      <w:ins w:id="1457" w:author="Fatima Maria Pillosu" w:date="2021-02-17T10:20:00Z">
        <w:r w:rsidR="00422C48">
          <w:t xml:space="preserve">field information about ecPoint-Rainfall performance and usefulness </w:t>
        </w:r>
        <w:r w:rsidR="00422C48">
          <w:fldChar w:fldCharType="begin" w:fldLock="1"/>
        </w:r>
        <w:r w:rsidR="00422C48">
          <w: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instrText>
        </w:r>
        <w:r w:rsidR="00422C48">
          <w:fldChar w:fldCharType="separate"/>
        </w:r>
        <w:r w:rsidR="00422C48">
          <w:rPr>
            <w:noProof/>
          </w:rPr>
          <w:t>(Pillosu and Hewson 2018)</w:t>
        </w:r>
        <w:r w:rsidR="00422C48">
          <w:fldChar w:fldCharType="end"/>
        </w:r>
        <w:r w:rsidR="00422C48">
          <w:t>.</w:t>
        </w:r>
      </w:ins>
      <w:ins w:id="1458" w:author="Fatima Maria Pillosu" w:date="2021-02-17T10:21:00Z">
        <w:r w:rsidR="00422C48">
          <w:t xml:space="preserve"> It was decided to limit the participation </w:t>
        </w:r>
      </w:ins>
      <w:ins w:id="1459" w:author="Fatima Maria Pillosu" w:date="2021-02-17T10:22:00Z">
        <w:r w:rsidR="00422C48">
          <w:t>to forecasters at national hydro-meteorological services (NHMSs)</w:t>
        </w:r>
      </w:ins>
      <w:ins w:id="1460" w:author="Fatima Maria Pillosu" w:date="2021-02-17T10:29:00Z">
        <w:r w:rsidR="003472A4">
          <w:t xml:space="preserve"> as it </w:t>
        </w:r>
      </w:ins>
      <w:ins w:id="1461" w:author="Fatima Maria Pillosu" w:date="2021-02-17T10:31:00Z">
        <w:r w:rsidR="003472A4">
          <w:t>was</w:t>
        </w:r>
      </w:ins>
      <w:ins w:id="1462" w:author="Fatima Maria Pillosu" w:date="2021-02-17T10:22:00Z">
        <w:r w:rsidR="00422C48">
          <w:t xml:space="preserve"> assumed that they </w:t>
        </w:r>
      </w:ins>
      <w:ins w:id="1463" w:author="Fatima Maria Pillosu" w:date="2021-02-17T10:30:00Z">
        <w:r w:rsidR="003472A4">
          <w:t>might</w:t>
        </w:r>
      </w:ins>
      <w:ins w:id="1464" w:author="Fatima Maria Pillosu" w:date="2021-02-17T10:22:00Z">
        <w:r w:rsidR="00422C48">
          <w:t xml:space="preserve"> be</w:t>
        </w:r>
      </w:ins>
      <w:ins w:id="1465" w:author="Fatima Maria Pillosu" w:date="2021-02-17T10:27:00Z">
        <w:r w:rsidR="00422C48">
          <w:t xml:space="preserve"> the</w:t>
        </w:r>
      </w:ins>
      <w:ins w:id="1466" w:author="Fatima Maria Pillosu" w:date="2021-02-17T10:22:00Z">
        <w:r w:rsidR="00422C48">
          <w:t xml:space="preserve"> primary costumers of ecPoint-Rainfall forecasts</w:t>
        </w:r>
      </w:ins>
      <w:ins w:id="1467" w:author="Fatima Maria Pillosu" w:date="2021-02-17T10:29:00Z">
        <w:r w:rsidR="003472A4">
          <w:t xml:space="preserve">. </w:t>
        </w:r>
      </w:ins>
    </w:p>
    <w:p w14:paraId="3A265CC5" w14:textId="4CF7864F" w:rsidR="00C911F4" w:rsidRDefault="00370A0B">
      <w:pPr>
        <w:rPr>
          <w:ins w:id="1468" w:author="Fatima Maria Pillosu" w:date="2021-02-16T22:21:00Z"/>
        </w:rPr>
      </w:pPr>
      <w:bookmarkStart w:id="1469" w:name="_Hlk64693503"/>
      <w:moveToRangeStart w:id="1470" w:author="Fatima Maria Pillosu" w:date="2021-02-16T21:18:00Z" w:name="move64402716"/>
      <w:commentRangeStart w:id="1471"/>
      <w:commentRangeStart w:id="1472"/>
      <w:moveTo w:id="1473" w:author="Fatima Maria Pillosu" w:date="2021-02-16T21:18:00Z">
        <w:del w:id="1474" w:author="Fatima Maria Pillosu" w:date="2021-02-16T21:21:00Z">
          <w:r w:rsidDel="00370A0B">
            <w:delText xml:space="preserve">Therefore, </w:delText>
          </w:r>
        </w:del>
        <w:del w:id="1475" w:author="Fatima Maria Pillosu" w:date="2021-02-16T21:19:00Z">
          <w:r w:rsidDel="00370A0B">
            <w:delText>valuing the importance of local experts feedback,</w:delText>
          </w:r>
        </w:del>
        <w:del w:id="1476" w:author="Fatima Maria Pillosu" w:date="2021-02-16T21:20:00Z">
          <w:r w:rsidDel="00370A0B">
            <w:delText xml:space="preserve"> </w:delText>
          </w:r>
        </w:del>
      </w:moveTo>
      <w:ins w:id="1477" w:author="Fatima Maria Pillosu" w:date="2021-02-16T22:08:00Z">
        <w:r w:rsidR="00932C19">
          <w:t>Th</w:t>
        </w:r>
      </w:ins>
      <w:ins w:id="1478" w:author="Fatima Maria Pillosu" w:date="2021-02-17T10:32:00Z">
        <w:r w:rsidR="003E60AF">
          <w:t>is</w:t>
        </w:r>
      </w:ins>
      <w:ins w:id="1479" w:author="Fatima Maria Pillosu" w:date="2021-02-16T22:08:00Z">
        <w:r w:rsidR="00932C19">
          <w:t xml:space="preserve"> study aims at collect</w:t>
        </w:r>
      </w:ins>
      <w:ins w:id="1480" w:author="Fatima Maria Pillosu" w:date="2021-02-16T22:14:00Z">
        <w:r w:rsidR="00932C19">
          <w:t>ing</w:t>
        </w:r>
      </w:ins>
      <w:ins w:id="1481" w:author="Fatima Maria Pillosu" w:date="2021-02-16T22:08:00Z">
        <w:r w:rsidR="00932C19">
          <w:t xml:space="preserve"> </w:t>
        </w:r>
      </w:ins>
      <w:ins w:id="1482" w:author="Fatima Maria Pillosu" w:date="2021-02-16T21:22:00Z">
        <w:r>
          <w:t>local-expert</w:t>
        </w:r>
      </w:ins>
      <w:ins w:id="1483" w:author="Fatima Maria Pillosu" w:date="2021-02-16T21:21:00Z">
        <w:r>
          <w:t xml:space="preserve"> information about</w:t>
        </w:r>
      </w:ins>
      <w:commentRangeEnd w:id="1471"/>
      <w:r w:rsidR="00D72B84">
        <w:rPr>
          <w:rStyle w:val="CommentReference"/>
        </w:rPr>
        <w:commentReference w:id="1471"/>
      </w:r>
      <w:commentRangeEnd w:id="1472"/>
      <w:r w:rsidR="00C019CC">
        <w:rPr>
          <w:rStyle w:val="CommentReference"/>
        </w:rPr>
        <w:commentReference w:id="1472"/>
      </w:r>
      <w:ins w:id="1484" w:author="Fatima Maria Pillosu" w:date="2021-02-16T22:15:00Z">
        <w:r w:rsidR="00A31F27">
          <w:t>:</w:t>
        </w:r>
      </w:ins>
    </w:p>
    <w:p w14:paraId="51AAC77E" w14:textId="56D91CE9" w:rsidR="00C911F4" w:rsidRDefault="00370A0B">
      <w:pPr>
        <w:pStyle w:val="ListParagraph"/>
        <w:numPr>
          <w:ilvl w:val="0"/>
          <w:numId w:val="14"/>
        </w:numPr>
        <w:ind w:left="1560"/>
        <w:rPr>
          <w:ins w:id="1485" w:author="Fatima Maria Pillosu" w:date="2021-02-16T22:21:00Z"/>
        </w:rPr>
        <w:pPrChange w:id="1486" w:author="Fatima Maria Pillosu" w:date="2021-02-17T11:59:00Z">
          <w:pPr/>
        </w:pPrChange>
      </w:pPr>
      <w:ins w:id="1487" w:author="Fatima Maria Pillosu" w:date="2021-02-16T21:22:00Z">
        <w:r>
          <w:t>ecPoint-Rainfall performance</w:t>
        </w:r>
      </w:ins>
      <w:ins w:id="1488" w:author="Fatima Maria Pillosu" w:date="2021-02-16T22:15:00Z">
        <w:r w:rsidR="00A31F27">
          <w:t xml:space="preserve"> in the</w:t>
        </w:r>
      </w:ins>
      <w:ins w:id="1489" w:author="Fatima Maria Pillosu" w:date="2021-02-16T21:22:00Z">
        <w:r>
          <w:t xml:space="preserve"> predict</w:t>
        </w:r>
      </w:ins>
      <w:ins w:id="1490" w:author="Fatima Maria Pillosu" w:date="2021-02-16T22:15:00Z">
        <w:r w:rsidR="00A31F27">
          <w:t>ion of</w:t>
        </w:r>
      </w:ins>
      <w:ins w:id="1491" w:author="Fatima Maria Pillosu" w:date="2021-02-16T21:22:00Z">
        <w:r>
          <w:t xml:space="preserve"> extreme localized rainfall</w:t>
        </w:r>
      </w:ins>
      <w:ins w:id="1492" w:author="Fatima Maria Pillosu" w:date="2021-02-16T21:23:00Z">
        <w:r>
          <w:t xml:space="preserve"> </w:t>
        </w:r>
      </w:ins>
      <w:ins w:id="1493" w:author="Fatima Maria Pillosu" w:date="2021-02-16T22:15:00Z">
        <w:r w:rsidR="00A31F27">
          <w:t xml:space="preserve">in </w:t>
        </w:r>
      </w:ins>
      <w:ins w:id="1494" w:author="Fatima Maria Pillosu" w:date="2021-02-17T10:32:00Z">
        <w:r w:rsidR="003E60AF">
          <w:t>diverse</w:t>
        </w:r>
      </w:ins>
      <w:ins w:id="1495" w:author="Fatima Maria Pillosu" w:date="2021-02-16T22:15:00Z">
        <w:r w:rsidR="00A31F27">
          <w:t xml:space="preserve"> </w:t>
        </w:r>
      </w:ins>
      <w:ins w:id="1496" w:author="Fatima Maria Pillosu" w:date="2021-02-17T10:34:00Z">
        <w:r w:rsidR="003E60AF">
          <w:t>regions</w:t>
        </w:r>
      </w:ins>
      <w:ins w:id="1497" w:author="Fatima Maria Pillosu" w:date="2021-02-17T11:30:00Z">
        <w:r w:rsidR="003E1EBD">
          <w:t>.</w:t>
        </w:r>
      </w:ins>
    </w:p>
    <w:p w14:paraId="1840D3D1" w14:textId="04A5FDE3" w:rsidR="00370A0B" w:rsidDel="008348E0" w:rsidRDefault="003E1EBD">
      <w:pPr>
        <w:pStyle w:val="ListParagraph"/>
        <w:numPr>
          <w:ilvl w:val="0"/>
          <w:numId w:val="14"/>
        </w:numPr>
        <w:ind w:left="1560"/>
        <w:rPr>
          <w:del w:id="1498" w:author="Fatima Maria Pillosu" w:date="2021-02-16T21:26:00Z"/>
          <w:moveTo w:id="1499" w:author="Fatima Maria Pillosu" w:date="2021-02-16T21:18:00Z"/>
        </w:rPr>
        <w:pPrChange w:id="1500" w:author="Fatima Maria Pillosu" w:date="2021-02-17T11:59:00Z">
          <w:pPr/>
        </w:pPrChange>
      </w:pPr>
      <w:ins w:id="1501" w:author="Fatima Maria Pillosu" w:date="2021-02-17T11:31:00Z">
        <w:r>
          <w:t>T</w:t>
        </w:r>
      </w:ins>
      <w:ins w:id="1502" w:author="Fatima Maria Pillosu" w:date="2021-02-16T22:16:00Z">
        <w:r w:rsidR="007F4722">
          <w:t xml:space="preserve">he </w:t>
        </w:r>
      </w:ins>
      <w:commentRangeStart w:id="1503"/>
      <w:commentRangeStart w:id="1504"/>
      <w:ins w:id="1505" w:author="Fatima Maria Pillosu" w:date="2021-02-16T21:23:00Z">
        <w:r w:rsidR="00370A0B">
          <w:t>perceived usefulness</w:t>
        </w:r>
      </w:ins>
      <w:ins w:id="1506" w:author="Fatima Maria Pillosu" w:date="2021-02-16T22:16:00Z">
        <w:r w:rsidR="007F4722">
          <w:t xml:space="preserve"> of </w:t>
        </w:r>
      </w:ins>
      <w:ins w:id="1507" w:author="Fatima Maria Pillosu" w:date="2021-02-16T22:17:00Z">
        <w:r w:rsidR="007F4722">
          <w:t>ecPoint-Rainfall</w:t>
        </w:r>
      </w:ins>
      <w:commentRangeEnd w:id="1503"/>
      <w:r w:rsidR="0081676B">
        <w:rPr>
          <w:rStyle w:val="CommentReference"/>
        </w:rPr>
        <w:commentReference w:id="1503"/>
      </w:r>
      <w:commentRangeEnd w:id="1504"/>
      <w:r w:rsidR="00C019CC">
        <w:rPr>
          <w:rStyle w:val="CommentReference"/>
        </w:rPr>
        <w:commentReference w:id="1504"/>
      </w:r>
      <w:ins w:id="1508" w:author="Fatima Maria Pillosu" w:date="2021-02-16T22:18:00Z">
        <w:r w:rsidR="007F4722">
          <w:t>, focus</w:t>
        </w:r>
      </w:ins>
      <w:ins w:id="1509" w:author="Fatima Maria Pillosu" w:date="2021-02-16T22:56:00Z">
        <w:r w:rsidR="00BA783B">
          <w:t>ing</w:t>
        </w:r>
      </w:ins>
      <w:ins w:id="1510" w:author="Fatima Maria Pillosu" w:date="2021-02-16T22:18:00Z">
        <w:r w:rsidR="007F4722">
          <w:t xml:space="preserve"> on </w:t>
        </w:r>
      </w:ins>
      <w:moveTo w:id="1511" w:author="Fatima Maria Pillosu" w:date="2021-02-16T21:18:00Z">
        <w:del w:id="1512" w:author="Fatima Maria Pillosu" w:date="2021-02-16T21:21:00Z">
          <w:r w:rsidR="00370A0B" w:rsidDel="00370A0B">
            <w:delText xml:space="preserve">ecPoint developers started pursuing </w:delText>
          </w:r>
        </w:del>
        <w:del w:id="1513" w:author="Fatima Maria Pillosu" w:date="2021-02-16T21:18:00Z">
          <w:r w:rsidR="00370A0B" w:rsidDel="00370A0B">
            <w:delText xml:space="preserve">collaborative projects </w:delText>
          </w:r>
        </w:del>
        <w:del w:id="1514" w:author="Fatima Maria Pillosu" w:date="2021-02-16T21:21:00Z">
          <w:r w:rsidR="00370A0B" w:rsidDel="00370A0B">
            <w:delText xml:space="preserve">with other NHMSs similar to the one established with SENHAMI </w:delText>
          </w:r>
        </w:del>
        <w:del w:id="1515" w:author="Fatima Maria Pillosu" w:date="2021-02-16T21:34:00Z">
          <w:r w:rsidR="00370A0B" w:rsidDel="008348E0">
            <w:fldChar w:fldCharType="begin" w:fldLock="1"/>
          </w:r>
          <w:r w:rsidR="00370A0B" w:rsidRPr="00380372"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370A0B" w:rsidDel="008348E0">
            <w:fldChar w:fldCharType="separate"/>
          </w:r>
          <w:r w:rsidR="00370A0B" w:rsidRPr="008348E0" w:rsidDel="008348E0">
            <w:rPr>
              <w:noProof/>
            </w:rPr>
            <w:delText>(Pillosu and Hewson 2018)</w:delText>
          </w:r>
          <w:r w:rsidR="00370A0B" w:rsidDel="008348E0">
            <w:fldChar w:fldCharType="end"/>
          </w:r>
          <w:r w:rsidR="00370A0B" w:rsidDel="008348E0">
            <w:delText xml:space="preserve">. </w:delText>
          </w:r>
        </w:del>
      </w:moveTo>
    </w:p>
    <w:moveToRangeEnd w:id="1470"/>
    <w:p w14:paraId="1B7A5EDD" w14:textId="22BB49FF" w:rsidR="007163D6" w:rsidRPr="00162398" w:rsidRDefault="008348E0">
      <w:pPr>
        <w:pStyle w:val="ListParagraph"/>
        <w:numPr>
          <w:ilvl w:val="0"/>
          <w:numId w:val="14"/>
        </w:numPr>
        <w:ind w:left="1560"/>
        <w:rPr>
          <w:ins w:id="1516" w:author="Fatima Maria Pillosu" w:date="2021-02-16T22:30:00Z"/>
        </w:rPr>
        <w:pPrChange w:id="1517" w:author="Fatima Maria Pillosu" w:date="2021-02-17T11:59:00Z">
          <w:pPr>
            <w:pStyle w:val="ListParagraph"/>
            <w:numPr>
              <w:numId w:val="14"/>
            </w:numPr>
            <w:ind w:hanging="360"/>
          </w:pPr>
        </w:pPrChange>
      </w:pPr>
      <w:ins w:id="1518" w:author="Fatima Maria Pillosu" w:date="2021-02-16T21:30:00Z">
        <w:r w:rsidRPr="007163D6">
          <w:rPr>
            <w:szCs w:val="24"/>
          </w:rPr>
          <w:t>(</w:t>
        </w:r>
      </w:ins>
      <w:ins w:id="1519" w:author="Fatima Maria Pillosu" w:date="2021-02-16T22:17:00Z">
        <w:r w:rsidR="007F4722" w:rsidRPr="007163D6">
          <w:rPr>
            <w:szCs w:val="24"/>
          </w:rPr>
          <w:t>i</w:t>
        </w:r>
      </w:ins>
      <w:ins w:id="1520" w:author="Fatima Maria Pillosu" w:date="2021-02-16T21:30:00Z">
        <w:r w:rsidRPr="007163D6">
          <w:rPr>
            <w:szCs w:val="24"/>
          </w:rPr>
          <w:t>)</w:t>
        </w:r>
      </w:ins>
      <w:ins w:id="1521" w:author="Fatima Maria Pillosu" w:date="2021-02-16T22:22:00Z">
        <w:r w:rsidR="00C911F4" w:rsidRPr="007163D6">
          <w:rPr>
            <w:szCs w:val="24"/>
          </w:rPr>
          <w:t xml:space="preserve"> </w:t>
        </w:r>
      </w:ins>
      <w:ins w:id="1522" w:author="Fatima Maria Pillosu" w:date="2021-02-17T10:34:00Z">
        <w:r w:rsidR="003E60AF">
          <w:t>whether</w:t>
        </w:r>
        <w:r w:rsidR="003E60AF" w:rsidRPr="007163D6">
          <w:rPr>
            <w:szCs w:val="24"/>
          </w:rPr>
          <w:t xml:space="preserve"> </w:t>
        </w:r>
      </w:ins>
      <w:ins w:id="1523" w:author="Fatima Maria Pillosu" w:date="2021-02-16T22:22:00Z">
        <w:r w:rsidR="00C911F4" w:rsidRPr="007163D6">
          <w:rPr>
            <w:szCs w:val="24"/>
          </w:rPr>
          <w:t>the</w:t>
        </w:r>
      </w:ins>
      <w:ins w:id="1524" w:author="Fatima Maria Pillosu" w:date="2021-02-16T21:30:00Z">
        <w:r w:rsidRPr="007163D6">
          <w:rPr>
            <w:szCs w:val="24"/>
          </w:rPr>
          <w:t xml:space="preserve"> </w:t>
        </w:r>
      </w:ins>
      <w:ins w:id="1525" w:author="Fatima Maria Pillosu" w:date="2021-02-16T21:29:00Z">
        <w:r w:rsidRPr="007163D6">
          <w:rPr>
            <w:szCs w:val="24"/>
          </w:rPr>
          <w:t xml:space="preserve">available </w:t>
        </w:r>
      </w:ins>
      <w:ins w:id="1526" w:author="Fatima Maria Pillosu" w:date="2021-02-16T21:24:00Z">
        <w:r w:rsidR="00370A0B" w:rsidRPr="007163D6">
          <w:rPr>
            <w:szCs w:val="24"/>
          </w:rPr>
          <w:t>guidelines</w:t>
        </w:r>
      </w:ins>
      <w:ins w:id="1527" w:author="Fatima Maria Pillosu" w:date="2021-02-16T22:10:00Z">
        <w:r w:rsidR="00932C19" w:rsidRPr="007163D6">
          <w:rPr>
            <w:szCs w:val="24"/>
          </w:rPr>
          <w:t xml:space="preserve"> </w:t>
        </w:r>
      </w:ins>
      <w:ins w:id="1528" w:author="Fatima Maria Pillosu" w:date="2021-02-16T21:24:00Z">
        <w:r w:rsidR="00370A0B" w:rsidRPr="007163D6">
          <w:rPr>
            <w:szCs w:val="24"/>
          </w:rPr>
          <w:t>help</w:t>
        </w:r>
      </w:ins>
      <w:ins w:id="1529" w:author="Fatima Maria Pillosu" w:date="2021-02-16T22:12:00Z">
        <w:r w:rsidR="00932C19" w:rsidRPr="007163D6">
          <w:rPr>
            <w:szCs w:val="24"/>
          </w:rPr>
          <w:t xml:space="preserve"> </w:t>
        </w:r>
      </w:ins>
      <w:ins w:id="1530" w:author="Fatima Maria Pillosu" w:date="2021-02-16T22:17:00Z">
        <w:r w:rsidR="007F4722" w:rsidRPr="007163D6">
          <w:rPr>
            <w:szCs w:val="24"/>
          </w:rPr>
          <w:t>to</w:t>
        </w:r>
      </w:ins>
      <w:ins w:id="1531" w:author="Fatima Maria Pillosu" w:date="2021-02-16T22:10:00Z">
        <w:r w:rsidR="00932C19" w:rsidRPr="007163D6">
          <w:rPr>
            <w:szCs w:val="24"/>
          </w:rPr>
          <w:t xml:space="preserve"> enhance </w:t>
        </w:r>
      </w:ins>
      <w:ins w:id="1532" w:author="Fatima Maria Pillosu" w:date="2021-02-16T22:12:00Z">
        <w:r w:rsidR="00932C19" w:rsidRPr="007163D6">
          <w:rPr>
            <w:szCs w:val="24"/>
          </w:rPr>
          <w:t>ecPoint-Rainfall</w:t>
        </w:r>
      </w:ins>
      <w:ins w:id="1533" w:author="Fatima Maria Pillosu" w:date="2021-02-16T22:13:00Z">
        <w:r w:rsidR="00932C19" w:rsidRPr="007163D6">
          <w:rPr>
            <w:szCs w:val="24"/>
          </w:rPr>
          <w:t xml:space="preserve"> </w:t>
        </w:r>
      </w:ins>
      <w:ins w:id="1534" w:author="Fatima Maria Pillosu" w:date="2021-02-16T22:22:00Z">
        <w:r w:rsidR="00C911F4" w:rsidRPr="007163D6">
          <w:rPr>
            <w:szCs w:val="24"/>
          </w:rPr>
          <w:t>usefulness</w:t>
        </w:r>
      </w:ins>
      <w:ins w:id="1535" w:author="Fatima Maria Pillosu" w:date="2021-02-16T21:30:00Z">
        <w:r w:rsidRPr="007163D6">
          <w:rPr>
            <w:szCs w:val="24"/>
          </w:rPr>
          <w:t>, and</w:t>
        </w:r>
      </w:ins>
      <w:ins w:id="1536" w:author="Fatima Maria Pillosu" w:date="2021-02-16T22:10:00Z">
        <w:r w:rsidR="00932C19" w:rsidRPr="007163D6">
          <w:rPr>
            <w:szCs w:val="24"/>
          </w:rPr>
          <w:t xml:space="preserve"> </w:t>
        </w:r>
      </w:ins>
      <w:ins w:id="1537" w:author="Fatima Maria Pillosu" w:date="2021-02-16T21:30:00Z">
        <w:r w:rsidRPr="007163D6">
          <w:rPr>
            <w:szCs w:val="24"/>
          </w:rPr>
          <w:t xml:space="preserve">(ii) </w:t>
        </w:r>
      </w:ins>
      <w:ins w:id="1538" w:author="Fatima Maria Pillosu" w:date="2021-02-17T10:34:00Z">
        <w:r w:rsidR="003E60AF">
          <w:t>whether</w:t>
        </w:r>
        <w:r w:rsidR="003E60AF" w:rsidRPr="007163D6">
          <w:rPr>
            <w:szCs w:val="24"/>
          </w:rPr>
          <w:t xml:space="preserve"> </w:t>
        </w:r>
      </w:ins>
      <w:ins w:id="1539" w:author="Fatima Maria Pillosu" w:date="2021-02-16T21:30:00Z">
        <w:r w:rsidRPr="007163D6">
          <w:rPr>
            <w:szCs w:val="24"/>
          </w:rPr>
          <w:t>prior forecasters</w:t>
        </w:r>
      </w:ins>
      <w:ins w:id="1540" w:author="Fatima Maria Pillosu" w:date="2021-02-16T22:13:00Z">
        <w:r w:rsidR="00932C19" w:rsidRPr="007163D6">
          <w:rPr>
            <w:szCs w:val="24"/>
          </w:rPr>
          <w:t>’</w:t>
        </w:r>
      </w:ins>
      <w:ins w:id="1541" w:author="Fatima Maria Pillosu" w:date="2021-02-16T21:30:00Z">
        <w:r w:rsidRPr="007163D6">
          <w:rPr>
            <w:szCs w:val="24"/>
          </w:rPr>
          <w:t xml:space="preserve"> familiarity with probabilistic </w:t>
        </w:r>
      </w:ins>
      <w:ins w:id="1542" w:author="Fatima Maria Pillosu" w:date="2021-02-17T10:35:00Z">
        <w:r w:rsidR="00A94190">
          <w:rPr>
            <w:szCs w:val="24"/>
          </w:rPr>
          <w:t>forecasts</w:t>
        </w:r>
      </w:ins>
      <w:ins w:id="1543" w:author="Fatima Maria Pillosu" w:date="2021-02-16T21:30:00Z">
        <w:r w:rsidRPr="007163D6">
          <w:rPr>
            <w:szCs w:val="24"/>
          </w:rPr>
          <w:t xml:space="preserve"> </w:t>
        </w:r>
      </w:ins>
      <w:ins w:id="1544" w:author="Fatima Maria Pillosu" w:date="2021-02-16T22:13:00Z">
        <w:r w:rsidR="00932C19" w:rsidRPr="007163D6">
          <w:rPr>
            <w:szCs w:val="24"/>
          </w:rPr>
          <w:t>leads</w:t>
        </w:r>
      </w:ins>
      <w:ins w:id="1545" w:author="Fatima Maria Pillosu" w:date="2021-02-16T21:30:00Z">
        <w:r w:rsidRPr="007163D6">
          <w:rPr>
            <w:szCs w:val="24"/>
          </w:rPr>
          <w:t xml:space="preserve"> to different</w:t>
        </w:r>
      </w:ins>
      <w:ins w:id="1546" w:author="Fatima Maria Pillosu" w:date="2021-02-16T22:13:00Z">
        <w:r w:rsidR="00932C19" w:rsidRPr="007163D6">
          <w:rPr>
            <w:szCs w:val="24"/>
          </w:rPr>
          <w:t xml:space="preserve"> </w:t>
        </w:r>
      </w:ins>
      <w:ins w:id="1547" w:author="Fatima Maria Pillosu" w:date="2021-02-17T10:33:00Z">
        <w:r w:rsidR="003E60AF">
          <w:rPr>
            <w:szCs w:val="24"/>
          </w:rPr>
          <w:t>levels of</w:t>
        </w:r>
      </w:ins>
      <w:ins w:id="1548" w:author="Fatima Maria Pillosu" w:date="2021-02-17T10:35:00Z">
        <w:r w:rsidR="00A94190">
          <w:rPr>
            <w:szCs w:val="24"/>
          </w:rPr>
          <w:t xml:space="preserve"> </w:t>
        </w:r>
        <w:r w:rsidR="00A94190" w:rsidRPr="007163D6">
          <w:rPr>
            <w:szCs w:val="24"/>
          </w:rPr>
          <w:t>guidelines</w:t>
        </w:r>
      </w:ins>
      <w:ins w:id="1549" w:author="Fatima Maria Pillosu" w:date="2021-02-17T10:33:00Z">
        <w:r w:rsidR="003E60AF">
          <w:rPr>
            <w:szCs w:val="24"/>
          </w:rPr>
          <w:t xml:space="preserve"> </w:t>
        </w:r>
      </w:ins>
      <w:ins w:id="1550" w:author="Fatima Maria Pillosu" w:date="2021-02-16T22:14:00Z">
        <w:r w:rsidR="00932C19" w:rsidRPr="007163D6">
          <w:rPr>
            <w:szCs w:val="24"/>
          </w:rPr>
          <w:t>efficacy</w:t>
        </w:r>
      </w:ins>
      <w:ins w:id="1551" w:author="Fatima Maria Pillosu" w:date="2021-02-16T21:30:00Z">
        <w:r w:rsidRPr="007163D6">
          <w:rPr>
            <w:szCs w:val="24"/>
          </w:rPr>
          <w:t>.</w:t>
        </w:r>
      </w:ins>
      <w:ins w:id="1552" w:author="Fatima Maria Pillosu" w:date="2021-02-16T21:31:00Z">
        <w:r w:rsidRPr="007163D6">
          <w:rPr>
            <w:szCs w:val="24"/>
          </w:rPr>
          <w:t xml:space="preserve"> </w:t>
        </w:r>
      </w:ins>
    </w:p>
    <w:bookmarkEnd w:id="1469"/>
    <w:p w14:paraId="13C70FC7" w14:textId="6E8DE640" w:rsidR="007163D6" w:rsidRDefault="00C911F4" w:rsidP="007163D6">
      <w:pPr>
        <w:rPr>
          <w:ins w:id="1553" w:author="Fatima Maria Pillosu" w:date="2021-02-16T22:34:00Z"/>
          <w:szCs w:val="24"/>
        </w:rPr>
      </w:pPr>
      <w:commentRangeStart w:id="1554"/>
      <w:ins w:id="1555" w:author="Fatima Maria Pillosu" w:date="2021-02-16T22:24:00Z">
        <w:r>
          <w:t>It would</w:t>
        </w:r>
      </w:ins>
      <w:ins w:id="1556" w:author="Fatima Maria Pillosu" w:date="2021-02-17T11:29:00Z">
        <w:r w:rsidR="00565C11">
          <w:t xml:space="preserve"> not</w:t>
        </w:r>
      </w:ins>
      <w:ins w:id="1557" w:author="Fatima Maria Pillosu" w:date="2021-02-16T22:24:00Z">
        <w:r>
          <w:t xml:space="preserve"> be </w:t>
        </w:r>
      </w:ins>
      <w:commentRangeStart w:id="1558"/>
      <w:ins w:id="1559" w:author="Fatima Maria Pillosu" w:date="2021-02-16T22:57:00Z">
        <w:r w:rsidR="00BA783B">
          <w:t>easy</w:t>
        </w:r>
      </w:ins>
      <w:ins w:id="1560" w:author="Fatima Maria Pillosu" w:date="2021-02-16T22:24:00Z">
        <w:r>
          <w:t xml:space="preserve"> </w:t>
        </w:r>
        <w:commentRangeStart w:id="1561"/>
        <w:commentRangeStart w:id="1562"/>
        <w:r>
          <w:t xml:space="preserve">to run </w:t>
        </w:r>
      </w:ins>
      <w:commentRangeEnd w:id="1558"/>
      <w:r w:rsidR="00EB1C99">
        <w:rPr>
          <w:rStyle w:val="CommentReference"/>
        </w:rPr>
        <w:commentReference w:id="1558"/>
      </w:r>
      <w:ins w:id="1563" w:author="Fatima Maria Pillosu" w:date="2021-02-16T22:25:00Z">
        <w:r>
          <w:t xml:space="preserve">the analysis </w:t>
        </w:r>
      </w:ins>
      <w:commentRangeStart w:id="1564"/>
      <w:ins w:id="1565" w:author="Fatima Maria Pillosu" w:date="2021-02-16T22:31:00Z">
        <w:r w:rsidR="007163D6">
          <w:t>at</w:t>
        </w:r>
      </w:ins>
      <w:ins w:id="1566" w:author="Fatima Maria Pillosu" w:date="2021-02-16T22:25:00Z">
        <w:r>
          <w:t xml:space="preserve"> point 1 </w:t>
        </w:r>
      </w:ins>
      <w:commentRangeEnd w:id="1561"/>
      <w:r w:rsidR="005D7C66">
        <w:rPr>
          <w:rStyle w:val="CommentReference"/>
        </w:rPr>
        <w:commentReference w:id="1561"/>
      </w:r>
      <w:commentRangeEnd w:id="1562"/>
      <w:commentRangeEnd w:id="1564"/>
      <w:r w:rsidR="00BD770A">
        <w:rPr>
          <w:rStyle w:val="CommentReference"/>
        </w:rPr>
        <w:commentReference w:id="1562"/>
      </w:r>
      <w:r w:rsidR="005D2E05">
        <w:rPr>
          <w:rStyle w:val="CommentReference"/>
        </w:rPr>
        <w:commentReference w:id="1564"/>
      </w:r>
      <w:ins w:id="1567" w:author="Fatima Maria Pillosu" w:date="2021-02-16T22:24:00Z">
        <w:r>
          <w:t xml:space="preserve">without </w:t>
        </w:r>
      </w:ins>
      <w:ins w:id="1568" w:author="Fatima Maria Pillosu" w:date="2021-02-16T22:25:00Z">
        <w:r w:rsidR="00900B8E">
          <w:t xml:space="preserve">contact with local </w:t>
        </w:r>
      </w:ins>
      <w:ins w:id="1569" w:author="Fatima Maria Pillosu" w:date="2021-02-16T22:27:00Z">
        <w:r w:rsidR="00900B8E">
          <w:t>experts</w:t>
        </w:r>
      </w:ins>
      <w:ins w:id="1570" w:author="Fatima Maria Pillosu" w:date="2021-02-16T22:26:00Z">
        <w:r w:rsidR="00900B8E">
          <w:t xml:space="preserve"> that can provide insights on those weather scenarios that trigger </w:t>
        </w:r>
      </w:ins>
      <w:ins w:id="1571" w:author="Fatima Maria Pillosu" w:date="2021-02-16T22:27:00Z">
        <w:r w:rsidR="00900B8E">
          <w:t>extreme localized rainfall in their regions</w:t>
        </w:r>
      </w:ins>
      <w:ins w:id="1572" w:author="Fatima Maria Pillosu" w:date="2021-02-16T22:28:00Z">
        <w:r w:rsidR="00900B8E">
          <w:t>.</w:t>
        </w:r>
      </w:ins>
      <w:ins w:id="1573" w:author="Fatima Maria Pillosu" w:date="2021-02-16T22:27:00Z">
        <w:r w:rsidR="00900B8E">
          <w:t xml:space="preserve"> Moreover, they </w:t>
        </w:r>
      </w:ins>
      <w:ins w:id="1574" w:author="Fatima Maria Pillosu" w:date="2021-02-16T22:28:00Z">
        <w:r w:rsidR="00900B8E">
          <w:t>might also have access to higher-density observations</w:t>
        </w:r>
      </w:ins>
      <w:ins w:id="1575" w:author="Fatima Maria Pillosu" w:date="2021-02-16T22:29:00Z">
        <w:r w:rsidR="00900B8E">
          <w:t xml:space="preserve">, which are </w:t>
        </w:r>
        <w:r w:rsidR="00900B8E">
          <w:lastRenderedPageBreak/>
          <w:t>essential for regional verification</w:t>
        </w:r>
      </w:ins>
      <w:ins w:id="1576" w:author="Fatima Maria Pillosu" w:date="2021-02-16T22:30:00Z">
        <w:r w:rsidR="00900B8E">
          <w:t xml:space="preserve"> but </w:t>
        </w:r>
      </w:ins>
      <w:ins w:id="1577" w:author="Fatima Maria Pillosu" w:date="2021-02-16T22:28:00Z">
        <w:r w:rsidR="00900B8E">
          <w:t xml:space="preserve">are often not available at ECMWF. </w:t>
        </w:r>
      </w:ins>
      <w:ins w:id="1578" w:author="Fatima Maria Pillosu" w:date="2021-02-16T22:30:00Z">
        <w:r w:rsidR="007163D6">
          <w:t>Finally,</w:t>
        </w:r>
      </w:ins>
      <w:ins w:id="1579" w:author="Fatima Maria Pillosu" w:date="2021-02-16T22:31:00Z">
        <w:r w:rsidR="007163D6">
          <w:t xml:space="preserve"> the analysis at </w:t>
        </w:r>
      </w:ins>
      <w:ins w:id="1580" w:author="Fatima Maria Pillosu" w:date="2021-02-16T22:30:00Z">
        <w:r w:rsidR="007163D6" w:rsidRPr="007163D6">
          <w:rPr>
            <w:szCs w:val="24"/>
          </w:rPr>
          <w:t xml:space="preserve">point </w:t>
        </w:r>
      </w:ins>
      <w:ins w:id="1581" w:author="Fatima Maria Pillosu" w:date="2021-02-16T22:31:00Z">
        <w:r w:rsidR="007163D6">
          <w:rPr>
            <w:szCs w:val="24"/>
          </w:rPr>
          <w:t>2</w:t>
        </w:r>
      </w:ins>
      <w:ins w:id="1582" w:author="Fatima Maria Pillosu" w:date="2021-02-16T22:32:00Z">
        <w:r w:rsidR="0088111A">
          <w:rPr>
            <w:szCs w:val="24"/>
          </w:rPr>
          <w:t xml:space="preserve"> helps to assess </w:t>
        </w:r>
      </w:ins>
      <w:ins w:id="1583" w:author="Fatima Maria Pillosu" w:date="2021-02-16T22:30:00Z">
        <w:r w:rsidR="007163D6" w:rsidRPr="007163D6">
          <w:rPr>
            <w:szCs w:val="24"/>
          </w:rPr>
          <w:t xml:space="preserve">the amount of time that forecasters might need to invest in </w:t>
        </w:r>
      </w:ins>
      <w:ins w:id="1584" w:author="Fatima Maria Pillosu" w:date="2021-02-17T11:56:00Z">
        <w:r w:rsidR="00AB75D5" w:rsidRPr="007163D6">
          <w:rPr>
            <w:szCs w:val="24"/>
          </w:rPr>
          <w:t>training</w:t>
        </w:r>
        <w:r w:rsidR="00AB75D5">
          <w:rPr>
            <w:szCs w:val="24"/>
          </w:rPr>
          <w:t xml:space="preserve"> and</w:t>
        </w:r>
      </w:ins>
      <w:ins w:id="1585" w:author="Fatima Maria Pillosu" w:date="2021-02-16T22:33:00Z">
        <w:r w:rsidR="0088111A">
          <w:rPr>
            <w:szCs w:val="24"/>
          </w:rPr>
          <w:t xml:space="preserve"> </w:t>
        </w:r>
      </w:ins>
      <w:ins w:id="1586" w:author="Fatima Maria Pillosu" w:date="2021-02-16T22:30:00Z">
        <w:r w:rsidR="007163D6" w:rsidRPr="007163D6">
          <w:rPr>
            <w:szCs w:val="24"/>
          </w:rPr>
          <w:t xml:space="preserve">the level of </w:t>
        </w:r>
      </w:ins>
      <w:ins w:id="1587" w:author="Fatima Maria Pillosu" w:date="2021-02-17T11:52:00Z">
        <w:r w:rsidR="000606B3">
          <w:rPr>
            <w:szCs w:val="24"/>
          </w:rPr>
          <w:t xml:space="preserve">guidelines </w:t>
        </w:r>
      </w:ins>
      <w:ins w:id="1588" w:author="Fatima Maria Pillosu" w:date="2021-02-16T22:30:00Z">
        <w:r w:rsidR="007163D6" w:rsidRPr="007163D6">
          <w:rPr>
            <w:szCs w:val="24"/>
          </w:rPr>
          <w:t xml:space="preserve">tailoring </w:t>
        </w:r>
      </w:ins>
      <w:ins w:id="1589" w:author="Fatima Maria Pillosu" w:date="2021-02-16T22:34:00Z">
        <w:r w:rsidR="0088111A">
          <w:rPr>
            <w:szCs w:val="24"/>
          </w:rPr>
          <w:t xml:space="preserve">to favour </w:t>
        </w:r>
      </w:ins>
      <w:ins w:id="1590" w:author="Fatima Maria Pillosu" w:date="2021-02-17T11:52:00Z">
        <w:r w:rsidR="000606B3">
          <w:rPr>
            <w:szCs w:val="24"/>
          </w:rPr>
          <w:t>the</w:t>
        </w:r>
      </w:ins>
      <w:ins w:id="1591" w:author="Fatima Maria Pillosu" w:date="2021-02-16T22:34:00Z">
        <w:r w:rsidR="0088111A">
          <w:rPr>
            <w:szCs w:val="24"/>
          </w:rPr>
          <w:t xml:space="preserve"> adoption</w:t>
        </w:r>
      </w:ins>
      <w:ins w:id="1592" w:author="Fatima Maria Pillosu" w:date="2021-02-17T11:52:00Z">
        <w:r w:rsidR="000606B3">
          <w:rPr>
            <w:szCs w:val="24"/>
          </w:rPr>
          <w:t xml:space="preserve"> of ecPoint-Rainfall</w:t>
        </w:r>
      </w:ins>
      <w:ins w:id="1593" w:author="Fatima Maria Pillosu" w:date="2021-02-16T22:30:00Z">
        <w:r w:rsidR="007163D6" w:rsidRPr="007163D6">
          <w:rPr>
            <w:szCs w:val="24"/>
          </w:rPr>
          <w:t xml:space="preserve"> in diverse operational contexts.</w:t>
        </w:r>
      </w:ins>
      <w:ins w:id="1594" w:author="Fatima Maria Pillosu" w:date="2021-02-16T22:34:00Z">
        <w:r w:rsidR="0032621F">
          <w:rPr>
            <w:szCs w:val="24"/>
          </w:rPr>
          <w:t xml:space="preserve"> </w:t>
        </w:r>
      </w:ins>
      <w:commentRangeEnd w:id="1554"/>
      <w:r w:rsidR="009801B6">
        <w:rPr>
          <w:rStyle w:val="CommentReference"/>
        </w:rPr>
        <w:commentReference w:id="1554"/>
      </w:r>
    </w:p>
    <w:p w14:paraId="4CA9FB6C" w14:textId="1E4AE890" w:rsidR="0032621F" w:rsidDel="00D23C84" w:rsidRDefault="0032621F">
      <w:pPr>
        <w:rPr>
          <w:ins w:id="1595" w:author="Fatima Maria Pillosu" w:date="2021-02-16T22:30:00Z"/>
          <w:del w:id="1596" w:author="Fatima Pillosu" w:date="2021-03-17T17:10:00Z"/>
        </w:rPr>
        <w:pPrChange w:id="1597" w:author="Fatima Maria Pillosu" w:date="2021-02-16T22:30:00Z">
          <w:pPr>
            <w:pStyle w:val="ListParagraph"/>
            <w:numPr>
              <w:numId w:val="14"/>
            </w:numPr>
            <w:ind w:hanging="360"/>
          </w:pPr>
        </w:pPrChange>
      </w:pPr>
      <w:ins w:id="1598" w:author="Fatima Maria Pillosu" w:date="2021-02-16T22:34:00Z">
        <w:del w:id="1599" w:author="Fatima Pillosu" w:date="2021-03-17T17:10:00Z">
          <w:r w:rsidDel="00D23C84">
            <w:rPr>
              <w:szCs w:val="24"/>
            </w:rPr>
            <w:delText>The paper i</w:delText>
          </w:r>
        </w:del>
      </w:ins>
      <w:ins w:id="1600" w:author="Fatima Maria Pillosu" w:date="2021-02-16T22:35:00Z">
        <w:del w:id="1601" w:author="Fatima Pillosu" w:date="2021-03-17T17:10:00Z">
          <w:r w:rsidDel="00D23C84">
            <w:rPr>
              <w:szCs w:val="24"/>
            </w:rPr>
            <w:delText xml:space="preserve">s structured as follows. Section 2 describes </w:delText>
          </w:r>
        </w:del>
      </w:ins>
      <w:ins w:id="1602" w:author="Fatima Maria Pillosu" w:date="2021-02-16T22:38:00Z">
        <w:del w:id="1603" w:author="Fatima Pillosu" w:date="2021-03-17T17:10:00Z">
          <w:r w:rsidR="00F40E2D" w:rsidDel="00D23C84">
            <w:rPr>
              <w:szCs w:val="24"/>
            </w:rPr>
            <w:delText xml:space="preserve">the </w:delText>
          </w:r>
        </w:del>
      </w:ins>
      <w:ins w:id="1604" w:author="Fatima Maria Pillosu" w:date="2021-02-16T22:37:00Z">
        <w:del w:id="1605" w:author="Fatima Pillosu" w:date="2021-03-17T17:10:00Z">
          <w:r w:rsidR="00F40E2D" w:rsidDel="00D23C84">
            <w:rPr>
              <w:szCs w:val="24"/>
            </w:rPr>
            <w:delText>ecPoint-Rainfall forecasts</w:delText>
          </w:r>
        </w:del>
      </w:ins>
      <w:ins w:id="1606" w:author="Fatima Maria Pillosu" w:date="2021-02-16T22:38:00Z">
        <w:del w:id="1607" w:author="Fatima Pillosu" w:date="2021-03-17T17:10:00Z">
          <w:r w:rsidR="00F40E2D" w:rsidDel="00D23C84">
            <w:rPr>
              <w:szCs w:val="24"/>
            </w:rPr>
            <w:delText xml:space="preserve"> and the methodology behind their development</w:delText>
          </w:r>
        </w:del>
      </w:ins>
      <w:ins w:id="1608" w:author="Fatima Maria Pillosu" w:date="2021-02-16T22:37:00Z">
        <w:del w:id="1609" w:author="Fatima Pillosu" w:date="2021-03-17T17:10:00Z">
          <w:r w:rsidR="00F40E2D" w:rsidDel="00D23C84">
            <w:rPr>
              <w:szCs w:val="24"/>
            </w:rPr>
            <w:delText xml:space="preserve">. Section </w:delText>
          </w:r>
        </w:del>
        <w:del w:id="1610" w:author="Fatima Pillosu" w:date="2021-03-17T15:55:00Z">
          <w:r w:rsidR="00F40E2D" w:rsidDel="0048776A">
            <w:rPr>
              <w:szCs w:val="24"/>
            </w:rPr>
            <w:delText>3</w:delText>
          </w:r>
        </w:del>
        <w:del w:id="1611" w:author="Fatima Pillosu" w:date="2021-03-17T17:10:00Z">
          <w:r w:rsidR="00F40E2D" w:rsidDel="00D23C84">
            <w:rPr>
              <w:szCs w:val="24"/>
            </w:rPr>
            <w:delText xml:space="preserve"> introduces the methods used to answe</w:delText>
          </w:r>
        </w:del>
      </w:ins>
      <w:ins w:id="1612" w:author="Fatima Maria Pillosu" w:date="2021-02-16T22:38:00Z">
        <w:del w:id="1613" w:author="Fatima Pillosu" w:date="2021-03-17T17:10:00Z">
          <w:r w:rsidR="00F40E2D" w:rsidDel="00D23C84">
            <w:rPr>
              <w:szCs w:val="24"/>
            </w:rPr>
            <w:delText xml:space="preserve">r the research questions. Section 4 shows the results </w:delText>
          </w:r>
        </w:del>
      </w:ins>
      <w:ins w:id="1614" w:author="Fatima Maria Pillosu" w:date="2021-02-16T22:57:00Z">
        <w:del w:id="1615" w:author="Fatima Pillosu" w:date="2021-03-17T17:10:00Z">
          <w:r w:rsidR="00BA783B" w:rsidDel="00D23C84">
            <w:rPr>
              <w:szCs w:val="24"/>
            </w:rPr>
            <w:delText>of</w:delText>
          </w:r>
        </w:del>
      </w:ins>
      <w:ins w:id="1616" w:author="Fatima Maria Pillosu" w:date="2021-02-16T22:39:00Z">
        <w:del w:id="1617" w:author="Fatima Pillosu" w:date="2021-03-17T17:10:00Z">
          <w:r w:rsidR="00F40E2D" w:rsidDel="00D23C84">
            <w:rPr>
              <w:szCs w:val="24"/>
            </w:rPr>
            <w:delText xml:space="preserve"> ecPoint-Rainfall performance and usability. Section 5 discusses the results and provide</w:delText>
          </w:r>
        </w:del>
      </w:ins>
      <w:ins w:id="1618" w:author="Fatima Maria Pillosu" w:date="2021-02-16T22:58:00Z">
        <w:del w:id="1619" w:author="Fatima Pillosu" w:date="2021-03-17T17:10:00Z">
          <w:r w:rsidR="00BA783B" w:rsidDel="00D23C84">
            <w:rPr>
              <w:szCs w:val="24"/>
            </w:rPr>
            <w:delText>s</w:delText>
          </w:r>
        </w:del>
      </w:ins>
      <w:ins w:id="1620" w:author="Fatima Maria Pillosu" w:date="2021-02-16T22:39:00Z">
        <w:del w:id="1621" w:author="Fatima Pillosu" w:date="2021-03-17T17:10:00Z">
          <w:r w:rsidR="00F40E2D" w:rsidDel="00D23C84">
            <w:rPr>
              <w:szCs w:val="24"/>
            </w:rPr>
            <w:delText xml:space="preserve"> recommendation</w:delText>
          </w:r>
        </w:del>
      </w:ins>
      <w:ins w:id="1622" w:author="Fatima Maria Pillosu" w:date="2021-02-16T22:40:00Z">
        <w:del w:id="1623" w:author="Fatima Pillosu" w:date="2021-03-17T17:10:00Z">
          <w:r w:rsidR="00F40E2D" w:rsidDel="00D23C84">
            <w:rPr>
              <w:szCs w:val="24"/>
            </w:rPr>
            <w:delText>s</w:delText>
          </w:r>
        </w:del>
      </w:ins>
      <w:ins w:id="1624" w:author="Fatima Maria Pillosu" w:date="2021-02-16T22:39:00Z">
        <w:del w:id="1625" w:author="Fatima Pillosu" w:date="2021-03-17T17:10:00Z">
          <w:r w:rsidR="00F40E2D" w:rsidDel="00D23C84">
            <w:rPr>
              <w:szCs w:val="24"/>
            </w:rPr>
            <w:delText xml:space="preserve"> </w:delText>
          </w:r>
        </w:del>
      </w:ins>
      <w:ins w:id="1626" w:author="Fatima Maria Pillosu" w:date="2021-02-16T22:40:00Z">
        <w:del w:id="1627" w:author="Fatima Pillosu" w:date="2021-03-17T17:10:00Z">
          <w:r w:rsidR="00F40E2D" w:rsidDel="00D23C84">
            <w:rPr>
              <w:szCs w:val="24"/>
            </w:rPr>
            <w:delText>on how to improve the usability of ecPoint-Rainfall</w:delText>
          </w:r>
        </w:del>
      </w:ins>
      <w:ins w:id="1628" w:author="Fatima Maria Pillosu" w:date="2021-02-16T22:41:00Z">
        <w:del w:id="1629" w:author="Fatima Pillosu" w:date="2021-03-17T17:10:00Z">
          <w:r w:rsidR="00F40E2D" w:rsidDel="00D23C84">
            <w:rPr>
              <w:szCs w:val="24"/>
            </w:rPr>
            <w:delText>, while Section 6 states some key conclusions and ideas for future work.</w:delText>
          </w:r>
        </w:del>
      </w:ins>
    </w:p>
    <w:p w14:paraId="45BA2020" w14:textId="5B265B3A" w:rsidR="00DB1B3D" w:rsidRPr="001B4107" w:rsidDel="008348E0" w:rsidRDefault="008C2682">
      <w:pPr>
        <w:rPr>
          <w:del w:id="1630" w:author="Fatima Maria Pillosu" w:date="2021-02-16T21:32:00Z"/>
          <w:moveFrom w:id="1631" w:author="Fatima Maria Pillosu" w:date="2021-02-16T21:18:00Z"/>
        </w:rPr>
      </w:pPr>
      <w:ins w:id="1632" w:author="Fatima Pillosu" w:date="2021-02-15T05:58:00Z">
        <w:del w:id="1633" w:author="Fatima Maria Pillosu" w:date="2021-02-16T17:34:00Z">
          <w:r w:rsidRPr="00E36D1E" w:rsidDel="006C7ADD">
            <w:delText xml:space="preserve">is more reliable and accurate </w:delText>
          </w:r>
        </w:del>
        <w:del w:id="1634" w:author="Fatima Maria Pillosu" w:date="2021-02-16T17:26:00Z">
          <w:r w:rsidRPr="00E36D1E" w:rsidDel="006C7ADD">
            <w:delText xml:space="preserve">up to day 10 </w:delText>
          </w:r>
        </w:del>
        <w:del w:id="1635" w:author="Fatima Maria Pillosu" w:date="2021-02-16T17:34:00Z">
          <w:r w:rsidRPr="00E36D1E" w:rsidDel="006C7ADD">
            <w:delText xml:space="preserve">than ECMWF ensemble (ENS) at predicting localized rainfall events, </w:delText>
          </w:r>
        </w:del>
        <w:del w:id="1636" w:author="Fatima Maria Pillosu" w:date="2021-02-16T17:33:00Z">
          <w:r w:rsidRPr="00E36D1E" w:rsidDel="006C7ADD">
            <w:delText xml:space="preserve">especially extremes (&gt;50 mm/12h). </w:delText>
          </w:r>
        </w:del>
        <w:del w:id="1637" w:author="Fatima Maria Pillosu" w:date="2021-02-16T17:49:00Z">
          <w:r w:rsidRPr="00E36D1E" w:rsidDel="006B359E">
            <w:delText xml:space="preserve">However, ecPoint adds two main layers of complexity to traditional probabilistic rainfall forecasts: (1) forecasts correspond to a point within the grid box instead of an average over the grid-box, and (2) nothing can be said about the location of such point within the grid-box. </w:delText>
          </w:r>
        </w:del>
        <w:del w:id="1638" w:author="Fatima Maria Pillosu" w:date="2021-02-16T17:43:00Z">
          <w:r w:rsidRPr="00E36D1E" w:rsidDel="00F6425D">
            <w:delText>Therefore, the way ecPoint-Rainfall forecasts should be interpreted is radically different.</w:delText>
          </w:r>
        </w:del>
      </w:ins>
      <w:ins w:id="1639" w:author="Fatima Pillosu" w:date="2021-02-15T06:01:00Z">
        <w:del w:id="1640" w:author="Fatima Maria Pillosu" w:date="2021-02-16T17:43:00Z">
          <w:r w:rsidR="002D0C27" w:rsidDel="00F6425D">
            <w:delText xml:space="preserve"> </w:delText>
          </w:r>
        </w:del>
      </w:ins>
      <w:ins w:id="1641" w:author="Fatima Pillosu" w:date="2021-02-15T06:04:00Z">
        <w:del w:id="1642" w:author="Fatima Maria Pillosu" w:date="2021-02-16T21:10:00Z">
          <w:r w:rsidR="00DB1B3D" w:rsidDel="005A4BB5">
            <w:delText xml:space="preserve">To help SENHAMI (the Peruvian NHMS) deal with the 2017’s flood emergency in Peru, ECMWF provided temporary access to its forecasts, including the newly developed ecPoint-Rainfall </w:delText>
          </w:r>
          <w:r w:rsidR="00DB1B3D" w:rsidDel="005A4BB5">
            <w:fldChar w:fldCharType="begin" w:fldLock="1"/>
          </w:r>
          <w:r w:rsidR="00DB1B3D" w:rsidRPr="007D43A9" w:rsidDel="005A4BB5">
            <w:del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delInstrText>
          </w:r>
          <w:r w:rsidR="00DB1B3D" w:rsidDel="005A4BB5">
            <w:fldChar w:fldCharType="separate"/>
          </w:r>
          <w:r w:rsidR="00DB1B3D" w:rsidRPr="005A4BB5" w:rsidDel="005A4BB5">
            <w:rPr>
              <w:noProof/>
            </w:rPr>
            <w:delText>(Pillosu et al. 2017)</w:delText>
          </w:r>
          <w:r w:rsidR="00DB1B3D" w:rsidDel="005A4BB5">
            <w:fldChar w:fldCharType="end"/>
          </w:r>
          <w:r w:rsidR="00DB1B3D" w:rsidDel="005A4BB5">
            <w:delText xml:space="preserve">. Subsequent discussions with SENHAMI’s experts provided ecPoint developers with feedback about strengths, weaknesses, and usefulness of the new product during </w:delText>
          </w:r>
        </w:del>
        <w:del w:id="1643" w:author="Fatima Maria Pillosu" w:date="2021-02-16T17:44:00Z">
          <w:r w:rsidR="00DB1B3D" w:rsidDel="00F6425D">
            <w:delText xml:space="preserve">a </w:delText>
          </w:r>
        </w:del>
        <w:del w:id="1644" w:author="Fatima Maria Pillosu" w:date="2021-02-16T21:10:00Z">
          <w:r w:rsidR="00DB1B3D" w:rsidDel="005A4BB5">
            <w:delText xml:space="preserve">flood emergency. </w:delText>
          </w:r>
        </w:del>
        <w:del w:id="1645" w:author="Fatima Maria Pillosu" w:date="2021-02-16T21:32:00Z">
          <w:r w:rsidR="00DB1B3D" w:rsidDel="008348E0">
            <w:delText xml:space="preserve">The developers thus realized how valuable was local expert feedback to improve the product further, not only feedback on (1) ecPoint-Rainfall performance but also on (2) its usefulness. Regarding point (1), Hewson and Pillosu (2020) ran a one-year global verification showing that the new post-processed product is generally more reliable and accurate than ECMWF ENS in the prediction of extreme local rainfall. However, there are two main issues if one wants to study ecPoint-Rainfall performance at regional instead of global scale. First, knowledge about those weather scenarios that trigger extreme localized rainfall in that region is needed. Whilst ecPoint developers can have an overview of the synoptic patterns that generally trigger extreme localized rainfall, it is impossible to know all local conditions that might trigger or enhance such events in that region. Second, high-density observations for the locations of interest are needed. However, even if they exist, they are often not available at ECMWF. Therefore, having direct contact with local experts is vital for ecPoint developers in the context of future work. Regarding point (2), Hewson and Pillosu (2020) use two rainfall case studies, in Norway and Crete, to explain how the new product could be useful to improve the prediction of extreme and non-extreme events. However, Hewson and Pillosu (2020) do not touch on questions such as “Is ecPoint-Rainfall forecasts interpretation clear to users?”, “Will guidance need to be somehow tailored to different users, i.e. risk managers, decision makers, forecasters?”. Therefore, their study assumes that the uptake of the ecPoint-Rainfall forecasts will be straightforward after providing standard guidance (e.g. in ECMWF Newsletters, web articles, and ECMWF Forecaster User Guide) that explains mainly the theoretical concepts of the ecPoint methodology. </w:delText>
          </w:r>
        </w:del>
      </w:ins>
      <w:moveFromRangeStart w:id="1646" w:author="Fatima Maria Pillosu" w:date="2021-02-16T21:18:00Z" w:name="move64402716"/>
      <w:moveFrom w:id="1647" w:author="Fatima Maria Pillosu" w:date="2021-02-16T21:18:00Z">
        <w:ins w:id="1648" w:author="Fatima Pillosu" w:date="2021-02-15T06:04:00Z">
          <w:del w:id="1649" w:author="Fatima Maria Pillosu" w:date="2021-02-16T21:32:00Z">
            <w:r w:rsidR="00DB1B3D" w:rsidDel="008348E0">
              <w:delText xml:space="preserve">Therefore, valuing the importance of local experts feedback, ecPoint developers started pursuing collaborative projects with other NHMSs similar to the one established with SENHAMI </w:delText>
            </w:r>
            <w:r w:rsidR="00DB1B3D" w:rsidDel="008348E0">
              <w:fldChar w:fldCharType="begin" w:fldLock="1"/>
            </w:r>
            <w:r w:rsidR="00DB1B3D" w:rsidRPr="00370A0B"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DB1B3D" w:rsidDel="008348E0">
              <w:fldChar w:fldCharType="separate"/>
            </w:r>
            <w:r w:rsidR="00DB1B3D" w:rsidRPr="00370A0B" w:rsidDel="008348E0">
              <w:rPr>
                <w:noProof/>
              </w:rPr>
              <w:delText>(Pillosu and Hewson 2018)</w:delText>
            </w:r>
            <w:r w:rsidR="00DB1B3D" w:rsidDel="008348E0">
              <w:fldChar w:fldCharType="end"/>
            </w:r>
            <w:r w:rsidR="00DB1B3D" w:rsidDel="008348E0">
              <w:delText xml:space="preserve">. </w:delText>
            </w:r>
          </w:del>
        </w:ins>
      </w:moveFrom>
    </w:p>
    <w:moveFromRangeEnd w:id="1646"/>
    <w:p w14:paraId="04280FEF" w14:textId="62BD3B1E" w:rsidR="008317D3" w:rsidDel="00E25D9C" w:rsidRDefault="00DB1B3D">
      <w:pPr>
        <w:rPr>
          <w:ins w:id="1650" w:author="Fatima Pillosu" w:date="2021-02-15T13:47:00Z"/>
          <w:del w:id="1651" w:author="Fatima Maria Pillosu" w:date="2021-02-16T06:35:00Z"/>
          <w:szCs w:val="24"/>
        </w:rPr>
      </w:pPr>
      <w:ins w:id="1652" w:author="Fatima Pillosu" w:date="2021-02-15T06:04:00Z">
        <w:del w:id="1653" w:author="Fatima Maria Pillosu" w:date="2021-02-16T21:32:00Z">
          <w:r w:rsidDel="008348E0">
            <w:rPr>
              <w:szCs w:val="24"/>
            </w:rPr>
            <w:delText>The projects aimed to (1) receive local independent feedback on ecPoint-Rainfall strengths/weaknesses, and (2) run a preliminary assessment of how well ecPoint-Rainfall guidelines in help forecasters interpret/use the novel forecasts correctly. Regarding aim (2), ecPoint developers were mostly interested in investigating whether prior forecasters familiarity with probabilistic forecasts could lead to different efficacy levels of ecPoint-Rainfall guidelines. The latter aspect is important because it determines the amount of time that forecasters might need to invest in training. Moreover, it determines the level of tailoring that might be required to ensure the adoption of ecPoint-Rainfall forecasts in diverse operational contexts.</w:delText>
          </w:r>
        </w:del>
      </w:ins>
    </w:p>
    <w:p w14:paraId="4B6B8D9A" w14:textId="3C4FECC3" w:rsidR="003F6451" w:rsidDel="00F16DF3" w:rsidRDefault="003F6451">
      <w:pPr>
        <w:rPr>
          <w:del w:id="1654" w:author="Fatima Maria Pillosu" w:date="2021-02-15T20:31:00Z"/>
        </w:rPr>
        <w:pPrChange w:id="1655" w:author="Fatima Maria Pillosu" w:date="2021-02-16T22:34:00Z">
          <w:pPr>
            <w:pStyle w:val="Heading1"/>
            <w:ind w:left="360" w:firstLine="0"/>
          </w:pPr>
        </w:pPrChange>
      </w:pPr>
    </w:p>
    <w:p w14:paraId="2B9975B7" w14:textId="4B8F50BB" w:rsidR="00355B34" w:rsidDel="00E54A8B" w:rsidRDefault="00852E95">
      <w:pPr>
        <w:rPr>
          <w:del w:id="1656" w:author="Fatima Maria Pillosu" w:date="2021-02-15T20:31:00Z"/>
        </w:rPr>
        <w:pPrChange w:id="1657" w:author="Fatima Maria Pillosu" w:date="2021-02-16T22:34:00Z">
          <w:pPr>
            <w:pStyle w:val="Heading1"/>
            <w:ind w:left="360" w:firstLine="0"/>
          </w:pPr>
        </w:pPrChange>
      </w:pPr>
      <w:ins w:id="1658" w:author="Fatima Pillosu" w:date="2021-02-15T16:44:00Z">
        <w:del w:id="1659" w:author="Fatima Maria Pillosu" w:date="2021-02-15T20:31:00Z">
          <w:r w:rsidDel="009E55FD">
            <w:delText>ecPoint-Rainfall</w:delText>
          </w:r>
        </w:del>
      </w:ins>
    </w:p>
    <w:p w14:paraId="3B131DC9" w14:textId="7884AA8A" w:rsidR="00355B34" w:rsidDel="009E55FD" w:rsidRDefault="00355B34">
      <w:pPr>
        <w:ind w:left="720" w:hanging="360"/>
        <w:rPr>
          <w:del w:id="1660" w:author="Fatima Maria Pillosu" w:date="2021-02-15T20:31:00Z"/>
        </w:rPr>
        <w:pPrChange w:id="1661" w:author="Fatima Maria Pillosu" w:date="2021-02-16T22:34:00Z">
          <w:pPr/>
        </w:pPrChange>
      </w:pPr>
    </w:p>
    <w:p w14:paraId="4C5FB4BF" w14:textId="47CE6DE8" w:rsidR="00355B34" w:rsidDel="00620967" w:rsidRDefault="00355B34">
      <w:pPr>
        <w:ind w:left="720" w:hanging="360"/>
        <w:rPr>
          <w:del w:id="1662" w:author="Fatima Maria Pillosu" w:date="2021-02-15T20:31:00Z"/>
        </w:rPr>
        <w:pPrChange w:id="1663" w:author="Fatima Maria Pillosu" w:date="2021-02-16T22:34:00Z">
          <w:pPr/>
        </w:pPrChange>
      </w:pPr>
      <w:ins w:id="1664" w:author="Fatima Pillosu" w:date="2021-02-15T16:43:00Z">
        <w:del w:id="1665" w:author="Fatima Maria Pillosu" w:date="2021-02-15T20:31:00Z">
          <w:r w:rsidDel="009E55FD">
            <w:delText>Methods</w:delText>
          </w:r>
        </w:del>
      </w:ins>
    </w:p>
    <w:p w14:paraId="555B3279" w14:textId="1731EF75" w:rsidR="00620967" w:rsidRDefault="00620967">
      <w:pPr>
        <w:pStyle w:val="Heading1"/>
        <w:numPr>
          <w:ilvl w:val="0"/>
          <w:numId w:val="0"/>
        </w:numPr>
        <w:ind w:left="720" w:hanging="360"/>
        <w:rPr>
          <w:ins w:id="1666" w:author="Fatima Maria Pillosu" w:date="2021-02-15T20:35:00Z"/>
          <w:b w:val="0"/>
          <w:sz w:val="24"/>
        </w:rPr>
        <w:pPrChange w:id="1667" w:author="Fatima Maria Pillosu" w:date="2021-02-16T22:34:00Z">
          <w:pPr>
            <w:pStyle w:val="Heading1"/>
          </w:pPr>
        </w:pPrChange>
      </w:pPr>
    </w:p>
    <w:p w14:paraId="4EF550B0" w14:textId="77777777" w:rsidR="006A7A92" w:rsidRDefault="006A7A92" w:rsidP="00620967">
      <w:pPr>
        <w:pStyle w:val="Heading1"/>
        <w:rPr>
          <w:ins w:id="1668" w:author="Fatima Maria Pillosu" w:date="2021-02-17T11:59:00Z"/>
        </w:rPr>
        <w:sectPr w:rsidR="006A7A92" w:rsidSect="00F66924">
          <w:pgSz w:w="11906" w:h="16838"/>
          <w:pgMar w:top="1418" w:right="1418" w:bottom="1418" w:left="1418" w:header="709" w:footer="709" w:gutter="0"/>
          <w:lnNumType w:countBy="1" w:restart="continuous"/>
          <w:cols w:space="708"/>
          <w:docGrid w:linePitch="360"/>
        </w:sectPr>
      </w:pPr>
    </w:p>
    <w:p w14:paraId="71BC2156" w14:textId="65497AB5" w:rsidR="00620967" w:rsidRDefault="00620967" w:rsidP="00620967">
      <w:pPr>
        <w:pStyle w:val="Heading1"/>
        <w:rPr>
          <w:ins w:id="1669" w:author="Fatima Maria Pillosu" w:date="2021-02-15T20:36:00Z"/>
        </w:rPr>
      </w:pPr>
      <w:ins w:id="1670" w:author="Fatima Maria Pillosu" w:date="2021-02-15T20:35:00Z">
        <w:r>
          <w:lastRenderedPageBreak/>
          <w:t>Data</w:t>
        </w:r>
      </w:ins>
    </w:p>
    <w:p w14:paraId="60CDFA95" w14:textId="34F6DB46" w:rsidR="00CF57BA" w:rsidRDefault="00CF57BA">
      <w:pPr>
        <w:rPr>
          <w:ins w:id="1671" w:author="Fatima Maria Pillosu" w:date="2021-02-17T09:22:00Z"/>
        </w:rPr>
      </w:pPr>
      <w:ins w:id="1672" w:author="Fatima Maria Pillosu" w:date="2021-02-17T09:22:00Z">
        <w:r>
          <w:t>ecPoint is a</w:t>
        </w:r>
      </w:ins>
      <w:ins w:id="1673" w:author="Fatima Maria Pillosu" w:date="2021-02-17T12:02:00Z">
        <w:r w:rsidR="00592273">
          <w:t xml:space="preserve"> </w:t>
        </w:r>
      </w:ins>
      <w:ins w:id="1674" w:author="Fatima Maria Pillosu" w:date="2021-02-17T09:22:00Z">
        <w:r>
          <w:t>statistical post-processing technique that provides</w:t>
        </w:r>
      </w:ins>
      <w:ins w:id="1675" w:author="Fatima Maria Pillosu" w:date="2021-02-17T12:02:00Z">
        <w:r w:rsidR="00592273">
          <w:t xml:space="preserve"> bias-corrected </w:t>
        </w:r>
      </w:ins>
      <w:ins w:id="1676" w:author="Fatima Maria Pillosu" w:date="2021-02-17T09:22:00Z">
        <w:r>
          <w:t>probabilistic forecasts</w:t>
        </w:r>
      </w:ins>
      <w:ins w:id="1677" w:author="Fatima Maria Pillosu" w:date="2021-02-17T12:03:00Z">
        <w:r w:rsidR="00592273">
          <w:t xml:space="preserve"> at point scale</w:t>
        </w:r>
      </w:ins>
      <w:ins w:id="1678" w:author="Fatima Maria Pillosu" w:date="2021-02-17T12:02:00Z">
        <w:r w:rsidR="00592273">
          <w:t xml:space="preserve">. </w:t>
        </w:r>
      </w:ins>
      <w:ins w:id="1679" w:author="Fatima Maria Pillosu" w:date="2021-02-17T12:05:00Z">
        <w:r w:rsidR="00592273">
          <w:t>Potentially, d</w:t>
        </w:r>
      </w:ins>
      <w:ins w:id="1680" w:author="Fatima Maria Pillosu" w:date="2021-02-17T12:04:00Z">
        <w:r w:rsidR="00592273">
          <w:t>ifferent hydro-meteorological variables, from ensemble or deterministic numerical weather prediction (NWP) models</w:t>
        </w:r>
      </w:ins>
      <w:ins w:id="1681" w:author="Christel Prudhomme" w:date="2021-02-18T17:04:00Z">
        <w:r w:rsidR="00571F43">
          <w:t>,</w:t>
        </w:r>
      </w:ins>
      <w:ins w:id="1682" w:author="Fatima Maria Pillosu" w:date="2021-02-17T12:04:00Z">
        <w:r w:rsidR="00592273">
          <w:t xml:space="preserve"> could be post-processed using the ecPoint technique.</w:t>
        </w:r>
      </w:ins>
      <w:ins w:id="1683" w:author="Fatima Maria Pillosu" w:date="2021-02-17T12:06:00Z">
        <w:r w:rsidR="00454ADD">
          <w:t xml:space="preserve"> </w:t>
        </w:r>
      </w:ins>
      <w:ins w:id="1684" w:author="Fatima Maria Pillosu" w:date="2021-02-17T09:22:00Z">
        <w:r>
          <w:t xml:space="preserve">ecPoint-Rainfall is the branch of the </w:t>
        </w:r>
      </w:ins>
      <w:ins w:id="1685" w:author="Fatima Maria Pillosu" w:date="2021-02-17T12:06:00Z">
        <w:r w:rsidR="00454ADD">
          <w:t xml:space="preserve">“ecPoint </w:t>
        </w:r>
      </w:ins>
      <w:ins w:id="1686" w:author="Fatima Maria Pillosu" w:date="2021-02-17T09:22:00Z">
        <w:r>
          <w:t>family</w:t>
        </w:r>
      </w:ins>
      <w:ins w:id="1687" w:author="Fatima Maria Pillosu" w:date="2021-02-17T12:06:00Z">
        <w:r w:rsidR="00454ADD">
          <w:t>”</w:t>
        </w:r>
      </w:ins>
      <w:ins w:id="1688" w:author="Fatima Maria Pillosu" w:date="2021-02-17T09:22:00Z">
        <w:r>
          <w:t xml:space="preserve"> that produces rainfall forecasts that mirror rain gauge measurements</w:t>
        </w:r>
      </w:ins>
      <w:ins w:id="1689" w:author="Fatima Maria" w:date="2021-02-22T15:07:00Z">
        <w:r w:rsidR="00D47D5C">
          <w:t xml:space="preserve"> </w:t>
        </w:r>
        <w:r w:rsidR="00D47D5C">
          <w:fldChar w:fldCharType="begin" w:fldLock="1"/>
        </w:r>
      </w:ins>
      <w:r w:rsidR="006F1A34">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ins w:id="1690" w:author="Fatima Maria" w:date="2021-02-22T15:07:00Z">
        <w:r w:rsidR="00D47D5C">
          <w:fldChar w:fldCharType="separate"/>
        </w:r>
        <w:r w:rsidR="00D47D5C" w:rsidRPr="00D47D5C">
          <w:rPr>
            <w:noProof/>
          </w:rPr>
          <w:t>(Hewson and Pillosu 2020)</w:t>
        </w:r>
        <w:r w:rsidR="00D47D5C">
          <w:fldChar w:fldCharType="end"/>
        </w:r>
      </w:ins>
      <w:ins w:id="1691" w:author="Fatima Maria Pillosu" w:date="2021-02-17T09:22:00Z">
        <w:r>
          <w:t xml:space="preserve">. </w:t>
        </w:r>
      </w:ins>
    </w:p>
    <w:p w14:paraId="4E41B6D9" w14:textId="6FEBC5F5" w:rsidR="00735C4A" w:rsidDel="00717DDA" w:rsidRDefault="005033EE" w:rsidP="00735C4A">
      <w:pPr>
        <w:rPr>
          <w:ins w:id="1692" w:author="Fatima Maria Pillosu" w:date="2021-02-17T15:44:00Z"/>
          <w:del w:id="1693" w:author="Fatima Maria" w:date="2021-02-22T17:08:00Z"/>
        </w:rPr>
      </w:pPr>
      <w:commentRangeStart w:id="1694"/>
      <w:ins w:id="1695" w:author="Fatima Maria Pillosu" w:date="2021-02-17T12:09:00Z">
        <w:r>
          <w:t>How</w:t>
        </w:r>
      </w:ins>
      <w:ins w:id="1696" w:author="Fatima Maria Pillosu" w:date="2021-02-17T09:22:00Z">
        <w:r w:rsidR="00CF57BA">
          <w:t xml:space="preserve"> </w:t>
        </w:r>
      </w:ins>
      <w:ins w:id="1697" w:author="Fatima Maria Pillosu" w:date="2021-02-17T12:09:00Z">
        <w:r>
          <w:t xml:space="preserve">do </w:t>
        </w:r>
      </w:ins>
      <w:ins w:id="1698" w:author="Fatima Maria Pillosu" w:date="2021-02-17T09:22:00Z">
        <w:r w:rsidR="00CF57BA">
          <w:t>ecPoint-Rainfal</w:t>
        </w:r>
      </w:ins>
      <w:ins w:id="1699" w:author="Fatima Maria" w:date="2021-02-22T17:13:00Z">
        <w:r w:rsidR="009A61A5">
          <w:t xml:space="preserve">l </w:t>
        </w:r>
      </w:ins>
      <w:ins w:id="1700" w:author="Fatima Maria Pillosu" w:date="2021-02-17T09:22:00Z">
        <w:del w:id="1701" w:author="Fatima Maria" w:date="2021-02-22T17:13:00Z">
          <w:r w:rsidR="00CF57BA" w:rsidDel="009A61A5">
            <w:delText xml:space="preserve">l </w:delText>
          </w:r>
        </w:del>
        <w:r w:rsidR="00CF57BA">
          <w:t>and raw rainfall forecasts</w:t>
        </w:r>
      </w:ins>
      <w:ins w:id="1702" w:author="Fatima Maria Pillosu" w:date="2021-02-17T12:09:00Z">
        <w:r>
          <w:t xml:space="preserve"> from NWP models</w:t>
        </w:r>
      </w:ins>
      <w:ins w:id="1703" w:author="Fatima Maria Pillosu" w:date="2021-02-17T09:22:00Z">
        <w:r w:rsidR="00CF57BA">
          <w:t xml:space="preserve"> differ</w:t>
        </w:r>
      </w:ins>
      <w:ins w:id="1704" w:author="Fatima Maria Pillosu" w:date="2021-02-17T12:09:00Z">
        <w:r>
          <w:t>?</w:t>
        </w:r>
      </w:ins>
      <w:ins w:id="1705" w:author="Fatima Maria Pillosu" w:date="2021-02-17T09:22:00Z">
        <w:r w:rsidR="00CF57BA">
          <w:t xml:space="preserve"> </w:t>
        </w:r>
      </w:ins>
      <w:ins w:id="1706" w:author="Fatima Maria Pillosu" w:date="2021-02-17T14:39:00Z">
        <w:r w:rsidR="00AB4C04">
          <w:t>Let’s consider the rainfall forecast for a</w:t>
        </w:r>
      </w:ins>
      <w:ins w:id="1707" w:author="Fatima Maria Pillosu" w:date="2021-02-17T15:48:00Z">
        <w:r w:rsidR="00F40724">
          <w:t>n NWP model</w:t>
        </w:r>
      </w:ins>
      <w:ins w:id="1708" w:author="Fatima Maria Pillosu" w:date="2021-02-17T14:39:00Z">
        <w:r w:rsidR="00AB4C04">
          <w:t xml:space="preserve"> grid-box</w:t>
        </w:r>
      </w:ins>
      <w:ins w:id="1709" w:author="Fatima Maria Pillosu" w:date="2021-02-17T14:40:00Z">
        <w:r w:rsidR="00AB4C04">
          <w:t xml:space="preserve">. </w:t>
        </w:r>
      </w:ins>
      <w:ins w:id="1710" w:author="Fatima Maria Pillosu" w:date="2021-02-17T14:41:00Z">
        <w:r w:rsidR="00AB4C04">
          <w:t>Let’s also assume that the</w:t>
        </w:r>
      </w:ins>
      <w:ins w:id="1711" w:author="Fatima Maria Pillosu" w:date="2021-02-17T14:43:00Z">
        <w:r w:rsidR="00AB4C04">
          <w:t xml:space="preserve"> observed</w:t>
        </w:r>
      </w:ins>
      <w:ins w:id="1712" w:author="Fatima Maria Pillosu" w:date="2021-02-17T14:41:00Z">
        <w:r w:rsidR="00AB4C04">
          <w:t xml:space="preserve"> average rainfall</w:t>
        </w:r>
      </w:ins>
      <w:ins w:id="1713" w:author="Fatima Maria Pillosu" w:date="2021-02-17T14:43:00Z">
        <w:r w:rsidR="00AB4C04">
          <w:t xml:space="preserve"> over </w:t>
        </w:r>
      </w:ins>
      <w:ins w:id="1714" w:author="Fatima Maria Pillosu" w:date="2021-02-17T15:48:00Z">
        <w:r w:rsidR="00E6407E">
          <w:t>the</w:t>
        </w:r>
      </w:ins>
      <w:ins w:id="1715" w:author="Fatima Maria Pillosu" w:date="2021-02-17T14:43:00Z">
        <w:r w:rsidR="00AB4C04">
          <w:t xml:space="preserve"> grid-box</w:t>
        </w:r>
      </w:ins>
      <w:ins w:id="1716" w:author="Fatima Maria Pillosu" w:date="2021-02-17T14:41:00Z">
        <w:r w:rsidR="00AB4C04">
          <w:t xml:space="preserve"> is about 17</w:t>
        </w:r>
      </w:ins>
      <w:ins w:id="1717" w:author="Fatima Maria Pillosu" w:date="2021-02-17T15:38:00Z">
        <w:r w:rsidR="00551D01">
          <w:t xml:space="preserve"> </w:t>
        </w:r>
      </w:ins>
      <w:ins w:id="1718" w:author="Fatima Maria Pillosu" w:date="2021-02-17T14:41:00Z">
        <w:r w:rsidR="00AB4C04">
          <w:t xml:space="preserve">mm, while the minimum and maximum </w:t>
        </w:r>
      </w:ins>
      <w:ins w:id="1719" w:author="Fatima Maria Pillosu" w:date="2021-02-17T15:49:00Z">
        <w:r w:rsidR="00E6407E">
          <w:t xml:space="preserve">observed </w:t>
        </w:r>
      </w:ins>
      <w:ins w:id="1720" w:author="Fatima Maria Pillosu" w:date="2021-02-17T14:41:00Z">
        <w:r w:rsidR="00AB4C04">
          <w:t>rainfall amounts are 2</w:t>
        </w:r>
      </w:ins>
      <w:ins w:id="1721" w:author="Fatima Maria Pillosu" w:date="2021-02-17T14:54:00Z">
        <w:r w:rsidR="00A93D3A">
          <w:t xml:space="preserve"> </w:t>
        </w:r>
      </w:ins>
      <w:ins w:id="1722" w:author="Fatima Maria Pillosu" w:date="2021-02-17T14:41:00Z">
        <w:r w:rsidR="00AB4C04">
          <w:t>and 60</w:t>
        </w:r>
      </w:ins>
      <w:ins w:id="1723" w:author="Fatima Maria Pillosu" w:date="2021-02-17T14:54:00Z">
        <w:r w:rsidR="00A93D3A">
          <w:t xml:space="preserve"> </w:t>
        </w:r>
      </w:ins>
      <w:ins w:id="1724" w:author="Fatima Maria Pillosu" w:date="2021-02-17T14:41:00Z">
        <w:r w:rsidR="00AB4C04">
          <w:t xml:space="preserve">mm, respectively. </w:t>
        </w:r>
      </w:ins>
      <w:ins w:id="1725" w:author="Fatima Maria Pillosu" w:date="2021-02-17T15:35:00Z">
        <w:r w:rsidR="00551D01">
          <w:t>T</w:t>
        </w:r>
      </w:ins>
      <w:ins w:id="1726" w:author="Fatima Maria Pillosu" w:date="2021-02-17T14:55:00Z">
        <w:r w:rsidR="00A93D3A">
          <w:t xml:space="preserve">he </w:t>
        </w:r>
      </w:ins>
      <w:ins w:id="1727" w:author="Fatima Maria Pillosu" w:date="2021-02-17T14:59:00Z">
        <w:r w:rsidR="00A700F6">
          <w:t>entity</w:t>
        </w:r>
      </w:ins>
      <w:ins w:id="1728" w:author="Fatima Maria Pillosu" w:date="2021-02-17T14:55:00Z">
        <w:r w:rsidR="00A93D3A">
          <w:t xml:space="preserve"> of </w:t>
        </w:r>
      </w:ins>
      <w:ins w:id="1729" w:author="Fatima Maria Pillosu" w:date="2021-02-17T14:59:00Z">
        <w:r w:rsidR="00A700F6">
          <w:t>rainfall</w:t>
        </w:r>
      </w:ins>
      <w:ins w:id="1730" w:author="Fatima Maria Pillosu" w:date="2021-02-17T15:00:00Z">
        <w:r w:rsidR="00A700F6">
          <w:t xml:space="preserve"> </w:t>
        </w:r>
      </w:ins>
      <w:ins w:id="1731" w:author="Fatima Maria Pillosu" w:date="2021-02-17T14:55:00Z">
        <w:r w:rsidR="00A93D3A">
          <w:t>variability</w:t>
        </w:r>
      </w:ins>
      <w:ins w:id="1732" w:author="Fatima Maria Pillosu" w:date="2021-02-17T15:11:00Z">
        <w:r w:rsidR="00302195">
          <w:t xml:space="preserve"> </w:t>
        </w:r>
      </w:ins>
      <w:ins w:id="1733" w:author="Fatima Maria Pillosu" w:date="2021-02-17T15:02:00Z">
        <w:r w:rsidR="00A700F6">
          <w:t>within a grid-box</w:t>
        </w:r>
      </w:ins>
      <w:ins w:id="1734" w:author="Fatima Maria Pillosu" w:date="2021-02-17T14:59:00Z">
        <w:r w:rsidR="00A700F6">
          <w:t xml:space="preserve"> </w:t>
        </w:r>
      </w:ins>
      <w:ins w:id="1735" w:author="Fatima Maria Pillosu" w:date="2021-02-17T14:55:00Z">
        <w:r w:rsidR="00A93D3A">
          <w:t xml:space="preserve">is associated to </w:t>
        </w:r>
      </w:ins>
      <w:ins w:id="1736" w:author="Fatima Maria Pillosu" w:date="2021-02-17T14:56:00Z">
        <w:r w:rsidR="00A93D3A">
          <w:t>the</w:t>
        </w:r>
      </w:ins>
      <w:ins w:id="1737" w:author="Fatima Maria Pillosu" w:date="2021-02-17T14:55:00Z">
        <w:r w:rsidR="00A93D3A">
          <w:t xml:space="preserve"> </w:t>
        </w:r>
      </w:ins>
      <w:ins w:id="1738" w:author="Fatima Maria Pillosu" w:date="2021-02-17T15:25:00Z">
        <w:r w:rsidR="000423AA">
          <w:t xml:space="preserve">type of </w:t>
        </w:r>
      </w:ins>
      <w:ins w:id="1739" w:author="Fatima Maria Pillosu" w:date="2021-02-17T14:55:00Z">
        <w:r w:rsidR="00A93D3A">
          <w:t xml:space="preserve">weather </w:t>
        </w:r>
      </w:ins>
      <w:ins w:id="1740" w:author="Fatima Maria Pillosu" w:date="2021-02-17T14:56:00Z">
        <w:r w:rsidR="00A93D3A">
          <w:t>affecting th</w:t>
        </w:r>
      </w:ins>
      <w:ins w:id="1741" w:author="Fatima Maria Pillosu" w:date="2021-02-17T14:59:00Z">
        <w:r w:rsidR="00A700F6">
          <w:t>at</w:t>
        </w:r>
      </w:ins>
      <w:ins w:id="1742" w:author="Fatima Maria Pillosu" w:date="2021-02-17T14:56:00Z">
        <w:r w:rsidR="00A93D3A">
          <w:t xml:space="preserve"> grid-box</w:t>
        </w:r>
      </w:ins>
      <w:ins w:id="1743" w:author="Fatima Maria Pillosu" w:date="2021-02-17T15:16:00Z">
        <w:r w:rsidR="00302195">
          <w:t xml:space="preserve">, </w:t>
        </w:r>
      </w:ins>
      <w:ins w:id="1744" w:author="Fatima Maria Pillosu" w:date="2021-02-17T15:37:00Z">
        <w:r w:rsidR="00551D01">
          <w:t>which</w:t>
        </w:r>
      </w:ins>
      <w:ins w:id="1745" w:author="Fatima Maria Pillosu" w:date="2021-02-17T15:16:00Z">
        <w:r w:rsidR="00302195">
          <w:t xml:space="preserve"> from now on will be called “grid-box weather type” (G_WT)</w:t>
        </w:r>
      </w:ins>
      <w:ins w:id="1746" w:author="Fatima Maria Pillosu" w:date="2021-02-17T15:03:00Z">
        <w:r w:rsidR="00A700F6">
          <w:t xml:space="preserve">. </w:t>
        </w:r>
      </w:ins>
      <w:ins w:id="1747" w:author="Fatima Maria Pillosu" w:date="2021-02-17T15:08:00Z">
        <w:r w:rsidR="00302195">
          <w:t>A</w:t>
        </w:r>
      </w:ins>
      <w:ins w:id="1748" w:author="Fatima Maria Pillosu" w:date="2021-02-17T14:57:00Z">
        <w:r w:rsidR="00A93D3A">
          <w:t xml:space="preserve"> grid-box affected by</w:t>
        </w:r>
      </w:ins>
      <w:ins w:id="1749" w:author="Fatima Maria Pillosu" w:date="2021-02-17T15:17:00Z">
        <w:r w:rsidR="00302195">
          <w:t xml:space="preserve"> a G_WT that correspond to</w:t>
        </w:r>
      </w:ins>
      <w:ins w:id="1750" w:author="Fatima Maria Pillosu" w:date="2021-02-17T14:57:00Z">
        <w:r w:rsidR="00A93D3A">
          <w:t xml:space="preserve"> mainly convective rainfall and </w:t>
        </w:r>
      </w:ins>
      <w:ins w:id="1751" w:author="Fatima Maria Pillosu" w:date="2021-02-17T14:58:00Z">
        <w:r w:rsidR="00A93D3A">
          <w:t xml:space="preserve">slow steering winds </w:t>
        </w:r>
      </w:ins>
      <w:ins w:id="1752" w:author="Fatima Maria Pillosu" w:date="2021-02-17T15:03:00Z">
        <w:r w:rsidR="00A700F6">
          <w:t xml:space="preserve">will </w:t>
        </w:r>
      </w:ins>
      <w:ins w:id="1753" w:author="Fatima Maria Pillosu" w:date="2021-02-17T14:58:00Z">
        <w:r w:rsidR="00A93D3A">
          <w:t>ha</w:t>
        </w:r>
      </w:ins>
      <w:ins w:id="1754" w:author="Fatima Maria Pillosu" w:date="2021-02-17T15:03:00Z">
        <w:r w:rsidR="00A700F6">
          <w:t>ve</w:t>
        </w:r>
      </w:ins>
      <w:ins w:id="1755" w:author="Fatima Maria Pillosu" w:date="2021-02-17T14:58:00Z">
        <w:r w:rsidR="00A93D3A">
          <w:t xml:space="preserve"> a higher probability to be affected by a higher </w:t>
        </w:r>
        <w:r w:rsidR="00A700F6">
          <w:t xml:space="preserve">rainfall </w:t>
        </w:r>
        <w:r w:rsidR="00A93D3A">
          <w:t>sub-grid variability</w:t>
        </w:r>
        <w:r w:rsidR="00A700F6">
          <w:t xml:space="preserve"> than a grid-box </w:t>
        </w:r>
      </w:ins>
      <w:ins w:id="1756" w:author="Fatima Maria Pillosu" w:date="2021-02-17T15:03:00Z">
        <w:r w:rsidR="00A700F6">
          <w:t xml:space="preserve">affected by mainly </w:t>
        </w:r>
      </w:ins>
      <w:ins w:id="1757" w:author="Fatima Maria Pillosu" w:date="2021-02-17T15:04:00Z">
        <w:r w:rsidR="00A700F6">
          <w:t>large-scale</w:t>
        </w:r>
      </w:ins>
      <w:ins w:id="1758" w:author="Fatima Maria Pillosu" w:date="2021-02-17T15:03:00Z">
        <w:r w:rsidR="00A700F6">
          <w:t xml:space="preserve"> rainfall and </w:t>
        </w:r>
      </w:ins>
      <w:ins w:id="1759" w:author="Fatima Maria Pillosu" w:date="2021-02-17T15:04:00Z">
        <w:r w:rsidR="00A700F6">
          <w:t>fast</w:t>
        </w:r>
      </w:ins>
      <w:ins w:id="1760" w:author="Fatima Maria Pillosu" w:date="2021-02-17T15:03:00Z">
        <w:r w:rsidR="00A700F6">
          <w:t xml:space="preserve"> steering winds</w:t>
        </w:r>
      </w:ins>
      <w:ins w:id="1761" w:author="Fatima Maria Pillosu" w:date="2021-02-17T15:04:00Z">
        <w:r w:rsidR="00A700F6">
          <w:t xml:space="preserve">. In the second the case, the rain will </w:t>
        </w:r>
      </w:ins>
      <w:ins w:id="1762" w:author="Fatima Maria Pillosu" w:date="2021-02-17T15:05:00Z">
        <w:r w:rsidR="00982E2E">
          <w:t xml:space="preserve">indeed </w:t>
        </w:r>
      </w:ins>
      <w:ins w:id="1763" w:author="Fatima Maria Pillosu" w:date="2021-02-17T15:04:00Z">
        <w:r w:rsidR="00A700F6">
          <w:t>tend to be more uniformly distributed within the grid-box.</w:t>
        </w:r>
      </w:ins>
      <w:ins w:id="1764" w:author="Fatima Maria Pillosu" w:date="2021-02-17T15:38:00Z">
        <w:r w:rsidR="00551D01">
          <w:t xml:space="preserve"> There are two </w:t>
        </w:r>
        <w:r w:rsidR="008D7A18">
          <w:t xml:space="preserve">issues that can be encountered when </w:t>
        </w:r>
      </w:ins>
      <w:ins w:id="1765" w:author="Fatima Maria Pillosu" w:date="2021-02-17T15:37:00Z">
        <w:r w:rsidR="00551D01">
          <w:t>try</w:t>
        </w:r>
      </w:ins>
      <w:ins w:id="1766" w:author="Fatima Maria Pillosu" w:date="2021-02-17T15:38:00Z">
        <w:r w:rsidR="00551D01">
          <w:t>ing to forecast rainfall amounts</w:t>
        </w:r>
        <w:r w:rsidR="008D7A18">
          <w:t xml:space="preserve">. </w:t>
        </w:r>
      </w:ins>
      <w:ins w:id="1767" w:author="Fatima Maria Pillosu" w:date="2021-02-17T15:39:00Z">
        <w:r w:rsidR="008D7A18">
          <w:t>First</w:t>
        </w:r>
      </w:ins>
      <w:ins w:id="1768" w:author="Fatima Maria Pillosu" w:date="2021-02-17T15:43:00Z">
        <w:r w:rsidR="00735C4A">
          <w:t>ly</w:t>
        </w:r>
      </w:ins>
      <w:ins w:id="1769" w:author="Fatima Maria Pillosu" w:date="2021-02-17T15:39:00Z">
        <w:r w:rsidR="008D7A18">
          <w:t>, there is a model sub-grid variability issue. NWP models provide rainfall forecasts that correspond only to a grid-box average</w:t>
        </w:r>
      </w:ins>
      <w:ins w:id="1770" w:author="Fatima Maria Pillosu" w:date="2021-02-17T15:52:00Z">
        <w:r w:rsidR="00E6407E">
          <w:t xml:space="preserve">. </w:t>
        </w:r>
      </w:ins>
      <w:ins w:id="1771" w:author="Fatima Maria Pillosu" w:date="2021-02-17T15:40:00Z">
        <w:r w:rsidR="008D7A18">
          <w:t xml:space="preserve">If correct, </w:t>
        </w:r>
      </w:ins>
      <w:ins w:id="1772" w:author="Fatima Maria Pillosu" w:date="2021-02-17T15:52:00Z">
        <w:r w:rsidR="00E6407E">
          <w:t xml:space="preserve">the NWP model will </w:t>
        </w:r>
      </w:ins>
      <w:ins w:id="1773" w:author="Fatima Maria Pillosu" w:date="2021-02-17T15:51:00Z">
        <w:r w:rsidR="00E6407E">
          <w:t xml:space="preserve">provide </w:t>
        </w:r>
      </w:ins>
      <w:ins w:id="1774" w:author="Fatima Maria Pillosu" w:date="2021-02-17T15:40:00Z">
        <w:r w:rsidR="008D7A18">
          <w:t xml:space="preserve">a forecast of 17 mm, but a user </w:t>
        </w:r>
      </w:ins>
      <w:ins w:id="1775" w:author="Fatima Maria Pillosu" w:date="2021-02-17T15:53:00Z">
        <w:r w:rsidR="00E6407E">
          <w:t>will</w:t>
        </w:r>
      </w:ins>
      <w:ins w:id="1776" w:author="Fatima Maria Pillosu" w:date="2021-02-17T15:40:00Z">
        <w:r w:rsidR="008D7A18">
          <w:t xml:space="preserve"> not </w:t>
        </w:r>
      </w:ins>
      <w:ins w:id="1777" w:author="Fatima Maria Pillosu" w:date="2021-02-17T15:52:00Z">
        <w:r w:rsidR="00E6407E">
          <w:t>have</w:t>
        </w:r>
      </w:ins>
      <w:ins w:id="1778" w:author="Fatima Maria Pillosu" w:date="2021-02-17T15:40:00Z">
        <w:r w:rsidR="008D7A18">
          <w:t xml:space="preserve"> any information about the variability of point rainfall values (which range from 2 to 60 mm in the example).</w:t>
        </w:r>
      </w:ins>
      <w:ins w:id="1779" w:author="Fatima Maria Pillosu" w:date="2021-02-17T15:41:00Z">
        <w:r w:rsidR="00820E48">
          <w:t xml:space="preserve"> The model sub-grid variability issue is enhanced in models with coarse resolutions (e.g. global</w:t>
        </w:r>
      </w:ins>
      <w:ins w:id="1780" w:author="Fatima Maria Pillosu" w:date="2021-02-17T15:54:00Z">
        <w:r w:rsidR="00E6407E">
          <w:t xml:space="preserve"> or </w:t>
        </w:r>
      </w:ins>
      <w:ins w:id="1781" w:author="Fatima Maria Pillosu" w:date="2021-02-17T15:41:00Z">
        <w:r w:rsidR="00820E48">
          <w:t xml:space="preserve">climate models), </w:t>
        </w:r>
      </w:ins>
      <w:ins w:id="1782" w:author="Fatima Maria Pillosu" w:date="2021-02-17T15:42:00Z">
        <w:r w:rsidR="00820E48">
          <w:t xml:space="preserve">whilst km-scale models are better able to forecast the distribution of point rainfall values. </w:t>
        </w:r>
        <w:r w:rsidR="00735C4A">
          <w:t>Second</w:t>
        </w:r>
      </w:ins>
      <w:ins w:id="1783" w:author="Fatima Maria Pillosu" w:date="2021-02-17T15:43:00Z">
        <w:r w:rsidR="00735C4A">
          <w:t>ly</w:t>
        </w:r>
      </w:ins>
      <w:ins w:id="1784" w:author="Fatima Maria Pillosu" w:date="2021-02-17T15:42:00Z">
        <w:r w:rsidR="00735C4A">
          <w:t xml:space="preserve">, </w:t>
        </w:r>
      </w:ins>
      <w:ins w:id="1785" w:author="Fatima Maria Pillosu" w:date="2021-02-17T15:43:00Z">
        <w:r w:rsidR="00735C4A">
          <w:t xml:space="preserve">there is a model bias issue at grid-scale. </w:t>
        </w:r>
      </w:ins>
      <w:ins w:id="1786" w:author="Fatima Maria Pillosu" w:date="2021-02-17T15:44:00Z">
        <w:r w:rsidR="00735C4A">
          <w:t>Whatever</w:t>
        </w:r>
      </w:ins>
      <w:ins w:id="1787" w:author="Fatima Maria Pillosu" w:date="2021-02-17T15:54:00Z">
        <w:r w:rsidR="00E6407E">
          <w:t xml:space="preserve"> is</w:t>
        </w:r>
      </w:ins>
      <w:ins w:id="1788" w:author="Fatima Maria Pillosu" w:date="2021-02-17T15:44:00Z">
        <w:r w:rsidR="00735C4A">
          <w:t xml:space="preserve"> the extend of </w:t>
        </w:r>
      </w:ins>
      <w:ins w:id="1789" w:author="Fatima Maria Pillosu" w:date="2021-02-17T15:54:00Z">
        <w:r w:rsidR="00E6407E">
          <w:t xml:space="preserve">the observed </w:t>
        </w:r>
      </w:ins>
      <w:ins w:id="1790" w:author="Fatima Maria Pillosu" w:date="2021-02-17T15:44:00Z">
        <w:r w:rsidR="00735C4A">
          <w:t xml:space="preserve">rainfall variability within a grid-box, a completely accurate NWP forecast would predict 17 </w:t>
        </w:r>
        <w:r w:rsidR="00735C4A">
          <w:lastRenderedPageBreak/>
          <w:t xml:space="preserve">mm. However, depending </w:t>
        </w:r>
      </w:ins>
      <w:ins w:id="1791" w:author="Fatima Maria Pillosu" w:date="2021-02-17T15:15:00Z">
        <w:r w:rsidR="00302195">
          <w:t xml:space="preserve">on the </w:t>
        </w:r>
      </w:ins>
      <w:ins w:id="1792" w:author="Fatima Maria Pillosu" w:date="2021-02-17T15:24:00Z">
        <w:r w:rsidR="000423AA">
          <w:t>G_WT</w:t>
        </w:r>
      </w:ins>
      <w:ins w:id="1793" w:author="Fatima Maria Pillosu" w:date="2021-02-17T15:25:00Z">
        <w:r w:rsidR="00FF44BF">
          <w:t xml:space="preserve">, </w:t>
        </w:r>
      </w:ins>
      <w:ins w:id="1794" w:author="Fatima Maria Pillosu" w:date="2021-02-17T15:28:00Z">
        <w:r w:rsidR="00FF44BF">
          <w:t>the average grid-box rainfall forecast can be</w:t>
        </w:r>
      </w:ins>
      <w:ins w:id="1795" w:author="Fatima Maria Pillosu" w:date="2021-02-17T15:26:00Z">
        <w:r w:rsidR="00FF44BF">
          <w:t xml:space="preserve"> over-predict</w:t>
        </w:r>
      </w:ins>
      <w:ins w:id="1796" w:author="Fatima Maria Pillosu" w:date="2021-02-17T15:28:00Z">
        <w:r w:rsidR="00FF44BF">
          <w:t>ed</w:t>
        </w:r>
      </w:ins>
      <w:ins w:id="1797" w:author="Fatima Maria Pillosu" w:date="2021-02-17T15:26:00Z">
        <w:r w:rsidR="00FF44BF">
          <w:t xml:space="preserve"> (or under-predict</w:t>
        </w:r>
      </w:ins>
      <w:ins w:id="1798" w:author="Fatima Maria Pillosu" w:date="2021-02-19T16:05:00Z">
        <w:r w:rsidR="00035E5C">
          <w:t>ed</w:t>
        </w:r>
      </w:ins>
      <w:ins w:id="1799" w:author="Fatima Maria Pillosu" w:date="2021-02-17T15:26:00Z">
        <w:r w:rsidR="00FF44BF">
          <w:t>)</w:t>
        </w:r>
      </w:ins>
      <w:ins w:id="1800" w:author="Fatima Maria" w:date="2021-02-22T17:09:00Z">
        <w:r w:rsidR="00D71F54">
          <w:t>, for example,</w:t>
        </w:r>
      </w:ins>
      <w:ins w:id="1801" w:author="Fatima Maria Pillosu" w:date="2021-02-17T15:26:00Z">
        <w:r w:rsidR="00FF44BF">
          <w:t xml:space="preserve"> by 15%</w:t>
        </w:r>
      </w:ins>
      <w:ins w:id="1802" w:author="Fatima Maria" w:date="2021-02-22T17:09:00Z">
        <w:r w:rsidR="00D71F54">
          <w:t>. This would</w:t>
        </w:r>
      </w:ins>
      <w:ins w:id="1803" w:author="Fatima Maria Pillosu" w:date="2021-02-17T15:26:00Z">
        <w:del w:id="1804" w:author="Fatima Maria" w:date="2021-02-22T17:09:00Z">
          <w:r w:rsidR="00FF44BF" w:rsidDel="00D71F54">
            <w:delText>,</w:delText>
          </w:r>
        </w:del>
        <w:r w:rsidR="00FF44BF">
          <w:t xml:space="preserve"> deliver</w:t>
        </w:r>
        <w:del w:id="1805" w:author="Fatima Maria" w:date="2021-02-22T17:09:00Z">
          <w:r w:rsidR="00FF44BF" w:rsidDel="00D71F54">
            <w:delText>ing</w:delText>
          </w:r>
        </w:del>
        <w:r w:rsidR="00FF44BF">
          <w:t xml:space="preserve"> a forecast of 20</w:t>
        </w:r>
      </w:ins>
      <w:ins w:id="1806" w:author="Fatima Maria Pillosu" w:date="2021-02-17T15:29:00Z">
        <w:r w:rsidR="007F08C5">
          <w:t xml:space="preserve"> </w:t>
        </w:r>
      </w:ins>
      <w:ins w:id="1807" w:author="Fatima Maria Pillosu" w:date="2021-02-17T15:26:00Z">
        <w:r w:rsidR="00FF44BF">
          <w:t>mm (or 14</w:t>
        </w:r>
      </w:ins>
      <w:ins w:id="1808" w:author="Fatima Maria Pillosu" w:date="2021-02-17T15:29:00Z">
        <w:r w:rsidR="007F08C5">
          <w:t xml:space="preserve"> </w:t>
        </w:r>
      </w:ins>
      <w:ins w:id="1809" w:author="Fatima Maria Pillosu" w:date="2021-02-17T15:26:00Z">
        <w:r w:rsidR="00FF44BF">
          <w:t>mm)</w:t>
        </w:r>
      </w:ins>
      <w:ins w:id="1810" w:author="Fatima Maria" w:date="2021-02-22T17:09:00Z">
        <w:r w:rsidR="00D71F54">
          <w:t xml:space="preserve"> instead of 17 mm</w:t>
        </w:r>
      </w:ins>
      <w:ins w:id="1811" w:author="Fatima Maria Pillosu" w:date="2021-02-17T15:26:00Z">
        <w:r w:rsidR="00FF44BF">
          <w:t>.</w:t>
        </w:r>
      </w:ins>
      <w:ins w:id="1812" w:author="Fatima Maria Pillosu" w:date="2021-02-17T15:30:00Z">
        <w:r w:rsidR="007F08C5">
          <w:t xml:space="preserve"> </w:t>
        </w:r>
      </w:ins>
      <w:ins w:id="1813" w:author="Fatima Maria Pillosu" w:date="2021-02-17T15:45:00Z">
        <w:r w:rsidR="00735C4A">
          <w:t>ecPoint-Rainfall can help to anticipate model sub-grid variability and correct model biases at grid-scale</w:t>
        </w:r>
      </w:ins>
      <w:ins w:id="1814" w:author="Fatima Maria Pillosu" w:date="2021-02-17T15:46:00Z">
        <w:r w:rsidR="00735C4A">
          <w:t xml:space="preserve"> by correc</w:t>
        </w:r>
      </w:ins>
      <w:ins w:id="1815" w:author="Fatima Maria Pillosu" w:date="2021-02-17T15:57:00Z">
        <w:r w:rsidR="00024470">
          <w:t xml:space="preserve">ting </w:t>
        </w:r>
        <w:del w:id="1816" w:author="Fatima Maria" w:date="2021-02-22T17:09:00Z">
          <w:r w:rsidR="00024470" w:rsidDel="00D71F54">
            <w:delText>the</w:delText>
          </w:r>
        </w:del>
      </w:ins>
      <w:ins w:id="1817" w:author="Fatima Maria" w:date="2021-02-22T17:10:00Z">
        <w:r w:rsidR="00D71F54">
          <w:t>the raw rainfall</w:t>
        </w:r>
      </w:ins>
      <w:ins w:id="1818" w:author="Fatima Maria Pillosu" w:date="2021-02-17T15:57:00Z">
        <w:del w:id="1819" w:author="Fatima Maria" w:date="2021-02-22T17:10:00Z">
          <w:r w:rsidR="00024470" w:rsidDel="00D71F54">
            <w:delText xml:space="preserve"> raw</w:delText>
          </w:r>
        </w:del>
      </w:ins>
      <w:ins w:id="1820" w:author="Fatima Maria Pillosu" w:date="2021-02-17T15:46:00Z">
        <w:del w:id="1821" w:author="Fatima Maria" w:date="2021-02-22T17:10:00Z">
          <w:r w:rsidR="00735C4A" w:rsidDel="00D71F54">
            <w:delText xml:space="preserve"> rain</w:delText>
          </w:r>
        </w:del>
        <w:del w:id="1822" w:author="Fatima Maria" w:date="2021-02-22T17:09:00Z">
          <w:r w:rsidR="00735C4A" w:rsidDel="00D71F54">
            <w:delText>fall</w:delText>
          </w:r>
        </w:del>
        <w:r w:rsidR="00735C4A">
          <w:t xml:space="preserve"> forecasts</w:t>
        </w:r>
      </w:ins>
      <w:ins w:id="1823" w:author="Fatima Maria" w:date="2021-02-22T17:10:00Z">
        <w:r w:rsidR="00D71F54">
          <w:t xml:space="preserve"> at each grid-box</w:t>
        </w:r>
      </w:ins>
      <w:ins w:id="1824" w:author="Fatima Maria Pillosu" w:date="2021-02-17T15:46:00Z">
        <w:r w:rsidR="00735C4A">
          <w:t xml:space="preserve"> according to </w:t>
        </w:r>
      </w:ins>
      <w:ins w:id="1825" w:author="Fatima Maria Pillosu" w:date="2021-02-17T15:58:00Z">
        <w:r w:rsidR="00024470">
          <w:t>the</w:t>
        </w:r>
      </w:ins>
      <w:ins w:id="1826" w:author="Fatima Maria" w:date="2021-02-22T17:10:00Z">
        <w:r w:rsidR="00D71F54">
          <w:t xml:space="preserve"> correspondent</w:t>
        </w:r>
      </w:ins>
      <w:ins w:id="1827" w:author="Fatima Maria Pillosu" w:date="2021-02-17T15:58:00Z">
        <w:r w:rsidR="00024470">
          <w:t xml:space="preserve"> </w:t>
        </w:r>
      </w:ins>
      <w:ins w:id="1828" w:author="Fatima Maria Pillosu" w:date="2021-02-17T15:46:00Z">
        <w:r w:rsidR="00735C4A">
          <w:t>G_WT</w:t>
        </w:r>
      </w:ins>
      <w:ins w:id="1829" w:author="Fatima Pillosu" w:date="2021-03-17T11:38:00Z">
        <w:r w:rsidR="0037536F">
          <w:t xml:space="preserve"> (see </w:t>
        </w:r>
        <w:r w:rsidR="00F0074B">
          <w:fldChar w:fldCharType="begin"/>
        </w:r>
        <w:r w:rsidR="00F0074B">
          <w:instrText xml:space="preserve"> REF _Ref66873528 \h </w:instrText>
        </w:r>
      </w:ins>
      <w:r w:rsidR="00F0074B">
        <w:fldChar w:fldCharType="separate"/>
      </w:r>
      <w:ins w:id="1830" w:author="Fatima Pillosu" w:date="2021-03-17T11:38:00Z">
        <w:r w:rsidR="00F0074B">
          <w:t xml:space="preserve">Fig. </w:t>
        </w:r>
        <w:r w:rsidR="00F0074B">
          <w:rPr>
            <w:noProof/>
          </w:rPr>
          <w:t>1</w:t>
        </w:r>
        <w:r w:rsidR="00F0074B">
          <w:fldChar w:fldCharType="end"/>
        </w:r>
        <w:r w:rsidR="00F0074B">
          <w:t>, left-red panel</w:t>
        </w:r>
        <w:r w:rsidR="0037536F">
          <w:t>)</w:t>
        </w:r>
      </w:ins>
      <w:ins w:id="1831" w:author="Fatima Maria Pillosu" w:date="2021-02-17T15:58:00Z">
        <w:del w:id="1832" w:author="Fatima Maria" w:date="2021-02-22T17:10:00Z">
          <w:r w:rsidR="00024470" w:rsidDel="00D71F54">
            <w:delText xml:space="preserve"> that is predicted to affect each model gid-box</w:delText>
          </w:r>
        </w:del>
      </w:ins>
      <w:ins w:id="1833" w:author="Fatima Maria Pillosu" w:date="2021-02-17T15:47:00Z">
        <w:r w:rsidR="00735C4A">
          <w:t xml:space="preserve">. </w:t>
        </w:r>
      </w:ins>
      <w:ins w:id="1834" w:author="Fatima Maria Pillosu" w:date="2021-02-17T15:58:00Z">
        <w:r w:rsidR="009278F7">
          <w:t xml:space="preserve">From </w:t>
        </w:r>
      </w:ins>
      <w:ins w:id="1835" w:author="Fatima Maria Pillosu" w:date="2021-02-17T15:59:00Z">
        <w:r w:rsidR="00E21F21">
          <w:t xml:space="preserve">each </w:t>
        </w:r>
      </w:ins>
      <w:ins w:id="1836" w:author="Fatima Maria Pillosu" w:date="2021-02-17T16:00:00Z">
        <w:r w:rsidR="00E21F21">
          <w:t xml:space="preserve">raw </w:t>
        </w:r>
      </w:ins>
      <w:ins w:id="1837" w:author="Fatima Maria Pillosu" w:date="2021-02-17T15:59:00Z">
        <w:r w:rsidR="00E21F21">
          <w:t>single model</w:t>
        </w:r>
      </w:ins>
      <w:ins w:id="1838" w:author="Fatima Maria Pillosu" w:date="2021-02-17T16:00:00Z">
        <w:r w:rsidR="00E21F21">
          <w:t xml:space="preserve"> grid-box </w:t>
        </w:r>
      </w:ins>
      <w:ins w:id="1839" w:author="Fatima Maria Pillosu" w:date="2021-02-17T15:59:00Z">
        <w:r w:rsidR="00E21F21">
          <w:t xml:space="preserve">forecast, ecPoint creates </w:t>
        </w:r>
      </w:ins>
      <w:ins w:id="1840" w:author="Fatima Maria Pillosu" w:date="2021-02-17T16:00:00Z">
        <w:r w:rsidR="00E21F21">
          <w:t>a distribution o</w:t>
        </w:r>
      </w:ins>
      <w:ins w:id="1841" w:author="Fatima Maria" w:date="2021-02-22T17:06:00Z">
        <w:r w:rsidR="00717DDA">
          <w:t>f</w:t>
        </w:r>
      </w:ins>
      <w:ins w:id="1842" w:author="Fatima Maria Pillosu" w:date="2021-02-17T16:00:00Z">
        <w:del w:id="1843" w:author="Fatima Maria" w:date="2021-02-22T17:06:00Z">
          <w:r w:rsidR="00E21F21" w:rsidDel="00717DDA">
            <w:delText>n</w:delText>
          </w:r>
        </w:del>
        <w:r w:rsidR="00E21F21">
          <w:t xml:space="preserve"> </w:t>
        </w:r>
        <w:del w:id="1844" w:author="Fatima Maria" w:date="2021-02-22T17:06:00Z">
          <w:r w:rsidR="00E21F21" w:rsidDel="00717DDA">
            <w:delText>100</w:delText>
          </w:r>
        </w:del>
      </w:ins>
      <w:ins w:id="1845" w:author="Fatima Maria" w:date="2021-02-22T17:06:00Z">
        <w:r w:rsidR="00717DDA">
          <w:t>X</w:t>
        </w:r>
      </w:ins>
      <w:ins w:id="1846" w:author="Fatima Maria Pillosu" w:date="2021-02-17T16:00:00Z">
        <w:r w:rsidR="00E21F21">
          <w:t xml:space="preserve"> </w:t>
        </w:r>
      </w:ins>
      <w:ins w:id="1847" w:author="Fatima Maria Pillosu" w:date="2021-02-17T22:36:00Z">
        <w:r w:rsidR="002B4E74">
          <w:t>equally</w:t>
        </w:r>
      </w:ins>
      <w:ins w:id="1848" w:author="Fatima Maria Pillosu" w:date="2021-02-17T22:37:00Z">
        <w:r w:rsidR="002B4E74">
          <w:t xml:space="preserve"> probable </w:t>
        </w:r>
      </w:ins>
      <w:ins w:id="1849" w:author="Fatima Maria Pillosu" w:date="2021-02-17T16:00:00Z">
        <w:r w:rsidR="00E21F21">
          <w:t xml:space="preserve">point-rainfall </w:t>
        </w:r>
      </w:ins>
      <w:ins w:id="1850" w:author="Fatima Maria Pillosu" w:date="2021-02-17T22:37:00Z">
        <w:r w:rsidR="002B4E74">
          <w:t>realizations</w:t>
        </w:r>
      </w:ins>
      <w:ins w:id="1851" w:author="Fatima Pillosu" w:date="2021-03-17T11:41:00Z">
        <w:r w:rsidR="00263CDA">
          <w:t xml:space="preserve"> (</w:t>
        </w:r>
      </w:ins>
      <w:ins w:id="1852" w:author="Fatima Pillosu" w:date="2021-03-17T11:55:00Z">
        <w:r w:rsidR="00FB7BCF">
          <w:t xml:space="preserve">see </w:t>
        </w:r>
        <w:r w:rsidR="00FB7BCF">
          <w:fldChar w:fldCharType="begin"/>
        </w:r>
        <w:r w:rsidR="00FB7BCF">
          <w:instrText xml:space="preserve"> REF _Ref66873528 \h </w:instrText>
        </w:r>
      </w:ins>
      <w:ins w:id="1853" w:author="Fatima Pillosu" w:date="2021-03-17T11:55:00Z">
        <w:r w:rsidR="00FB7BCF">
          <w:fldChar w:fldCharType="separate"/>
        </w:r>
        <w:r w:rsidR="00FB7BCF">
          <w:t xml:space="preserve">Fig. </w:t>
        </w:r>
        <w:r w:rsidR="00FB7BCF">
          <w:rPr>
            <w:noProof/>
          </w:rPr>
          <w:t>1</w:t>
        </w:r>
        <w:r w:rsidR="00FB7BCF">
          <w:fldChar w:fldCharType="end"/>
        </w:r>
        <w:r w:rsidR="00FB7BCF">
          <w:t>, right-green panel</w:t>
        </w:r>
      </w:ins>
      <w:ins w:id="1854" w:author="Fatima Pillosu" w:date="2021-03-17T11:41:00Z">
        <w:r w:rsidR="00263CDA">
          <w:t>)</w:t>
        </w:r>
      </w:ins>
      <w:ins w:id="1855" w:author="Fatima Maria Pillosu" w:date="2021-02-17T16:00:00Z">
        <w:r w:rsidR="00E21F21">
          <w:t>.</w:t>
        </w:r>
      </w:ins>
      <w:ins w:id="1856" w:author="Fatima Maria" w:date="2021-02-22T17:11:00Z">
        <w:r w:rsidR="00D71F54">
          <w:t xml:space="preserve"> </w:t>
        </w:r>
      </w:ins>
      <w:ins w:id="1857" w:author="Fatima Maria" w:date="2021-02-22T17:12:00Z">
        <w:r w:rsidR="00D71F54">
          <w:t xml:space="preserve">The value of </w:t>
        </w:r>
      </w:ins>
      <w:ins w:id="1858" w:author="Fatima Maria" w:date="2021-02-22T17:06:00Z">
        <w:r w:rsidR="00717DDA">
          <w:t>X depends on</w:t>
        </w:r>
      </w:ins>
      <w:ins w:id="1859" w:author="Fatima Maria" w:date="2021-02-22T17:12:00Z">
        <w:r w:rsidR="00D71F54">
          <w:t xml:space="preserve"> available</w:t>
        </w:r>
      </w:ins>
      <w:ins w:id="1860" w:author="Fatima Maria" w:date="2021-02-22T17:06:00Z">
        <w:r w:rsidR="00717DDA">
          <w:t xml:space="preserve"> computational </w:t>
        </w:r>
      </w:ins>
      <w:ins w:id="1861" w:author="Fatima Maria" w:date="2021-02-22T17:11:00Z">
        <w:r w:rsidR="00D71F54">
          <w:t xml:space="preserve">and storage </w:t>
        </w:r>
      </w:ins>
      <w:ins w:id="1862" w:author="Fatima Maria" w:date="2021-02-22T17:12:00Z">
        <w:r w:rsidR="00D71F54">
          <w:t>capacity</w:t>
        </w:r>
      </w:ins>
      <w:ins w:id="1863" w:author="Fatima Maria" w:date="2021-02-22T17:07:00Z">
        <w:r w:rsidR="00717DDA">
          <w:t>.</w:t>
        </w:r>
      </w:ins>
      <w:ins w:id="1864" w:author="Fatima Maria Pillosu" w:date="2021-02-17T16:00:00Z">
        <w:del w:id="1865" w:author="Fatima Maria" w:date="2021-02-22T17:06:00Z">
          <w:r w:rsidR="00E21F21" w:rsidDel="00717DDA">
            <w:delText xml:space="preserve">  </w:delText>
          </w:r>
        </w:del>
      </w:ins>
      <w:commentRangeEnd w:id="1694"/>
      <w:del w:id="1866" w:author="Fatima Maria" w:date="2021-02-22T17:06:00Z">
        <w:r w:rsidR="00962CD1" w:rsidDel="00717DDA">
          <w:rPr>
            <w:rStyle w:val="CommentReference"/>
          </w:rPr>
          <w:commentReference w:id="1694"/>
        </w:r>
      </w:del>
    </w:p>
    <w:p w14:paraId="25A54231" w14:textId="77777777" w:rsidR="00717DDA" w:rsidRDefault="00717DDA">
      <w:pPr>
        <w:rPr>
          <w:ins w:id="1867" w:author="Fatima Maria" w:date="2021-02-22T17:07:00Z"/>
        </w:rPr>
      </w:pPr>
    </w:p>
    <w:p w14:paraId="4A48AF60" w14:textId="1B963F74" w:rsidR="00CF57BA" w:rsidRDefault="00726FB4" w:rsidP="00C37249">
      <w:pPr>
        <w:rPr>
          <w:ins w:id="1868" w:author="Fatima Maria" w:date="2021-02-24T09:38:00Z"/>
        </w:rPr>
      </w:pPr>
      <w:ins w:id="1869" w:author="Fatima Maria" w:date="2021-02-22T15:20:00Z">
        <w:r>
          <w:t xml:space="preserve">How </w:t>
        </w:r>
      </w:ins>
      <w:ins w:id="1870" w:author="Fatima Maria" w:date="2021-02-22T15:24:00Z">
        <w:r>
          <w:t xml:space="preserve">does </w:t>
        </w:r>
      </w:ins>
      <w:ins w:id="1871" w:author="Fatima Maria" w:date="2021-02-22T15:20:00Z">
        <w:r>
          <w:t>ecPoint</w:t>
        </w:r>
      </w:ins>
      <w:ins w:id="1872" w:author="Fatima Maria" w:date="2021-02-22T15:24:00Z">
        <w:r>
          <w:t xml:space="preserve"> </w:t>
        </w:r>
      </w:ins>
      <w:ins w:id="1873" w:author="Fatima Maria" w:date="2021-02-22T17:04:00Z">
        <w:r w:rsidR="00C2604E">
          <w:t xml:space="preserve">differ from </w:t>
        </w:r>
      </w:ins>
      <w:ins w:id="1874" w:author="Fatima Maria" w:date="2021-02-22T15:25:00Z">
        <w:r>
          <w:t>other post-processing techniques</w:t>
        </w:r>
      </w:ins>
      <w:ins w:id="1875" w:author="Fatima Maria" w:date="2021-02-22T15:20:00Z">
        <w:r>
          <w:t>?</w:t>
        </w:r>
      </w:ins>
      <w:ins w:id="1876" w:author="Fatima Maria" w:date="2021-02-22T15:26:00Z">
        <w:r>
          <w:t xml:space="preserve"> The</w:t>
        </w:r>
      </w:ins>
      <w:ins w:id="1877" w:author="Fatima Maria" w:date="2021-02-22T15:28:00Z">
        <w:r>
          <w:t xml:space="preserve"> </w:t>
        </w:r>
      </w:ins>
      <w:ins w:id="1878" w:author="Fatima Maria" w:date="2021-02-22T15:26:00Z">
        <w:r>
          <w:t xml:space="preserve">main difference between ecPoint and other </w:t>
        </w:r>
      </w:ins>
      <w:ins w:id="1879" w:author="Fatima Maria" w:date="2021-02-22T15:28:00Z">
        <w:r>
          <w:t xml:space="preserve">post-processing techniques lies in </w:t>
        </w:r>
      </w:ins>
      <w:ins w:id="1880" w:author="Fatima Maria" w:date="2021-02-22T15:32:00Z">
        <w:r w:rsidR="00D36493">
          <w:t xml:space="preserve">the </w:t>
        </w:r>
      </w:ins>
      <w:ins w:id="1881" w:author="Fatima Maria" w:date="2021-02-22T15:28:00Z">
        <w:r>
          <w:t>calibration dataset</w:t>
        </w:r>
      </w:ins>
      <w:ins w:id="1882" w:author="Fatima Maria" w:date="2021-02-22T15:34:00Z">
        <w:r w:rsidR="00602FDB">
          <w:t xml:space="preserve"> th</w:t>
        </w:r>
      </w:ins>
      <w:ins w:id="1883" w:author="Fatima Maria" w:date="2021-02-22T15:35:00Z">
        <w:r w:rsidR="00602FDB">
          <w:t>ey use</w:t>
        </w:r>
      </w:ins>
      <w:ins w:id="1884" w:author="Fatima Maria" w:date="2021-02-22T15:30:00Z">
        <w:r w:rsidR="00AD5182">
          <w:t>.</w:t>
        </w:r>
      </w:ins>
      <w:ins w:id="1885" w:author="Fatima Maria" w:date="2021-02-22T15:35:00Z">
        <w:r w:rsidR="00602FDB">
          <w:t xml:space="preserve"> </w:t>
        </w:r>
      </w:ins>
      <w:ins w:id="1886" w:author="Fatima Maria" w:date="2021-02-22T17:25:00Z">
        <w:r w:rsidR="00C37249">
          <w:t>First, r</w:t>
        </w:r>
      </w:ins>
      <w:ins w:id="1887" w:author="Fatima Maria" w:date="2021-02-22T17:14:00Z">
        <w:r w:rsidR="003743C1">
          <w:t>a</w:t>
        </w:r>
      </w:ins>
      <w:ins w:id="1888" w:author="Fatima Maria Pillosu" w:date="2021-02-17T09:22:00Z">
        <w:del w:id="1889" w:author="Fatima Maria" w:date="2021-02-22T15:12:00Z">
          <w:r w:rsidR="00CF57BA" w:rsidDel="00AE473E">
            <w:delText>The calibration dataset for ecPoint-Rainfall is built applying the "Remote Calibration"</w:delText>
          </w:r>
        </w:del>
      </w:ins>
      <w:ins w:id="1890" w:author="Fatima Maria Pillosu" w:date="2021-02-17T22:00:00Z">
        <w:del w:id="1891" w:author="Fatima Maria" w:date="2021-02-22T15:07:00Z">
          <w:r w:rsidR="003A0F70" w:rsidDel="00D47D5C">
            <w:delText xml:space="preserve"> (RC) </w:delText>
          </w:r>
        </w:del>
        <w:del w:id="1892" w:author="Fatima Maria" w:date="2021-02-22T15:12:00Z">
          <w:r w:rsidR="003A0F70" w:rsidDel="00AE473E">
            <w:delText>approach</w:delText>
          </w:r>
        </w:del>
      </w:ins>
      <w:ins w:id="1893" w:author="Fatima Maria Pillosu" w:date="2021-02-17T09:22:00Z">
        <w:del w:id="1894" w:author="Fatima Maria" w:date="2021-02-22T15:12:00Z">
          <w:r w:rsidR="00CF57BA" w:rsidDel="00AE473E">
            <w:delText xml:space="preserve"> </w:delText>
          </w:r>
        </w:del>
      </w:ins>
      <w:ins w:id="1895" w:author="Fatima Maria Pillosu" w:date="2021-02-17T09:23:00Z">
        <w:del w:id="1896" w:author="Fatima Maria" w:date="2021-02-22T15:12:00Z">
          <w:r w:rsidR="00CF57BA" w:rsidDel="00AE473E">
            <w:fldChar w:fldCharType="begin" w:fldLock="1"/>
          </w:r>
        </w:del>
      </w:ins>
      <w:del w:id="1897" w:author="Fatima Maria" w:date="2021-02-22T15:12:00Z">
        <w:r w:rsidR="00CF57BA" w:rsidRPr="00D52582" w:rsidDel="00AE473E">
          <w:del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delInstrText>
        </w:r>
        <w:r w:rsidR="00CF57BA" w:rsidDel="00AE473E">
          <w:fldChar w:fldCharType="separate"/>
        </w:r>
        <w:r w:rsidR="00CF57BA" w:rsidRPr="00AE473E" w:rsidDel="00AE473E">
          <w:rPr>
            <w:noProof/>
          </w:rPr>
          <w:delText>(Hewson and Pillosu 2020)</w:delText>
        </w:r>
      </w:del>
      <w:ins w:id="1898" w:author="Fatima Maria Pillosu" w:date="2021-02-17T09:23:00Z">
        <w:del w:id="1899" w:author="Fatima Maria" w:date="2021-02-22T15:12:00Z">
          <w:r w:rsidR="00CF57BA" w:rsidDel="00AE473E">
            <w:fldChar w:fldCharType="end"/>
          </w:r>
        </w:del>
      </w:ins>
      <w:ins w:id="1900" w:author="Fatima Maria Pillosu" w:date="2021-02-17T09:22:00Z">
        <w:del w:id="1901" w:author="Fatima Maria" w:date="2021-02-22T15:12:00Z">
          <w:r w:rsidR="00CF57BA" w:rsidDel="00AE473E">
            <w:delText>.</w:delText>
          </w:r>
        </w:del>
      </w:ins>
      <w:ins w:id="1902" w:author="Fatima Maria Pillosu" w:date="2021-02-17T21:33:00Z">
        <w:del w:id="1903" w:author="Fatima Maria" w:date="2021-02-22T15:12:00Z">
          <w:r w:rsidR="00450713" w:rsidDel="00AE473E">
            <w:delText xml:space="preserve"> </w:delText>
          </w:r>
        </w:del>
      </w:ins>
      <w:ins w:id="1904" w:author="Fatima Maria Pillosu" w:date="2021-02-17T21:44:00Z">
        <w:del w:id="1905" w:author="Fatima Maria" w:date="2021-02-22T16:29:00Z">
          <w:r w:rsidR="00326BC7" w:rsidDel="008164D3">
            <w:delText>R</w:delText>
          </w:r>
        </w:del>
        <w:del w:id="1906" w:author="Fatima Maria" w:date="2021-02-22T17:14:00Z">
          <w:r w:rsidR="00326BC7" w:rsidDel="003743C1">
            <w:delText>a</w:delText>
          </w:r>
        </w:del>
        <w:r w:rsidR="00326BC7">
          <w:t>infall p</w:t>
        </w:r>
      </w:ins>
      <w:ins w:id="1907" w:author="Fatima Maria Pillosu" w:date="2021-02-17T09:22:00Z">
        <w:r w:rsidR="00CF57BA">
          <w:t>ost-processing</w:t>
        </w:r>
      </w:ins>
      <w:ins w:id="1908" w:author="Fatima Maria Pillosu" w:date="2021-02-17T21:44:00Z">
        <w:r w:rsidR="00326BC7">
          <w:t xml:space="preserve"> </w:t>
        </w:r>
      </w:ins>
      <w:ins w:id="1909" w:author="Fatima Maria Pillosu" w:date="2021-02-17T21:33:00Z">
        <w:r w:rsidR="00450713">
          <w:t>techniques</w:t>
        </w:r>
      </w:ins>
      <w:ins w:id="1910" w:author="Fatima Maria Pillosu" w:date="2021-02-17T09:22:00Z">
        <w:r w:rsidR="00CF57BA">
          <w:t xml:space="preserve"> </w:t>
        </w:r>
      </w:ins>
      <w:ins w:id="1911" w:author="Fatima Maria Pillosu" w:date="2021-02-17T21:32:00Z">
        <w:r w:rsidR="00450713">
          <w:t>are</w:t>
        </w:r>
      </w:ins>
      <w:ins w:id="1912" w:author="Fatima Maria Pillosu" w:date="2021-02-17T21:33:00Z">
        <w:r w:rsidR="00450713">
          <w:t xml:space="preserve"> generally</w:t>
        </w:r>
      </w:ins>
      <w:ins w:id="1913" w:author="Fatima Maria Pillosu" w:date="2021-02-17T21:32:00Z">
        <w:r w:rsidR="00450713">
          <w:t xml:space="preserve"> site-specific</w:t>
        </w:r>
      </w:ins>
      <w:ins w:id="1914" w:author="Fatima Maria" w:date="2021-02-22T15:39:00Z">
        <w:r w:rsidR="00602FDB">
          <w:t>.</w:t>
        </w:r>
      </w:ins>
      <w:ins w:id="1915" w:author="Fatima Maria" w:date="2021-02-22T15:48:00Z">
        <w:r w:rsidR="00CC1EB9">
          <w:t xml:space="preserve"> </w:t>
        </w:r>
      </w:ins>
      <w:ins w:id="1916" w:author="Fatima Maria" w:date="2021-02-22T17:14:00Z">
        <w:del w:id="1917" w:author="Fatima Pillosu" w:date="2021-03-17T11:43:00Z">
          <w:r w:rsidR="003743C1" w:rsidDel="00DB56E2">
            <w:delText xml:space="preserve">As described </w:delText>
          </w:r>
        </w:del>
      </w:ins>
      <w:ins w:id="1918" w:author="Fatima Maria" w:date="2021-02-22T17:15:00Z">
        <w:del w:id="1919" w:author="Fatima Pillosu" w:date="2021-03-17T11:43:00Z">
          <w:r w:rsidR="003743C1" w:rsidDel="00DB56E2">
            <w:delText xml:space="preserve">by </w:delText>
          </w:r>
          <w:r w:rsidR="003743C1" w:rsidDel="00DB56E2">
            <w:fldChar w:fldCharType="begin" w:fldLock="1"/>
          </w:r>
          <w:r w:rsidR="003743C1" w:rsidRPr="00D52582" w:rsidDel="00DB56E2">
            <w:del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2018)","manualFormatting":"Hamill (2018)","plainTextFormattedCitation":"(Hamill 2018)","previouslyFormattedCitation":"(Hamill 2018)"},"properties":{"noteIndex":0},"schema":"https://github.com/citation-style-language/schema/raw/master/csl-citation.json"}</w:delInstrText>
          </w:r>
          <w:r w:rsidR="003743C1" w:rsidDel="00DB56E2">
            <w:fldChar w:fldCharType="separate"/>
          </w:r>
          <w:r w:rsidR="003743C1" w:rsidRPr="00D52582" w:rsidDel="00DB56E2">
            <w:rPr>
              <w:noProof/>
            </w:rPr>
            <w:delText>Hamill (2018)</w:delText>
          </w:r>
          <w:r w:rsidR="003743C1" w:rsidDel="00DB56E2">
            <w:fldChar w:fldCharType="end"/>
          </w:r>
          <w:r w:rsidR="003743C1" w:rsidDel="00DB56E2">
            <w:delText xml:space="preserve">, </w:delText>
          </w:r>
        </w:del>
      </w:ins>
      <w:ins w:id="1920" w:author="Fatima Maria" w:date="2021-02-22T15:09:00Z">
        <w:del w:id="1921" w:author="Fatima Pillosu" w:date="2021-03-17T11:43:00Z">
          <w:r w:rsidR="00AE473E" w:rsidDel="00DB56E2">
            <w:delText>r</w:delText>
          </w:r>
        </w:del>
      </w:ins>
      <w:ins w:id="1922" w:author="Fatima Pillosu" w:date="2021-03-17T11:43:00Z">
        <w:r w:rsidR="00DB56E2">
          <w:t>R</w:t>
        </w:r>
      </w:ins>
      <w:ins w:id="1923" w:author="Fatima Maria" w:date="2021-02-22T15:09:00Z">
        <w:r w:rsidR="00AE473E">
          <w:t>ainf</w:t>
        </w:r>
      </w:ins>
      <w:ins w:id="1924" w:author="Fatima Maria" w:date="2021-02-22T15:10:00Z">
        <w:r w:rsidR="00AE473E">
          <w:t>all</w:t>
        </w:r>
      </w:ins>
      <w:ins w:id="1925" w:author="Fatima Maria" w:date="2021-02-22T15:08:00Z">
        <w:r w:rsidR="00AE473E">
          <w:t xml:space="preserve"> </w:t>
        </w:r>
      </w:ins>
      <w:ins w:id="1926" w:author="Fatima Maria" w:date="2021-02-22T15:09:00Z">
        <w:r w:rsidR="00AE473E">
          <w:t xml:space="preserve">observations </w:t>
        </w:r>
      </w:ins>
      <w:ins w:id="1927" w:author="Fatima Maria" w:date="2021-02-22T15:36:00Z">
        <w:r w:rsidR="00602FDB">
          <w:t>should</w:t>
        </w:r>
      </w:ins>
      <w:ins w:id="1928" w:author="Fatima Maria" w:date="2021-02-22T15:47:00Z">
        <w:r w:rsidR="00CC1EB9">
          <w:t xml:space="preserve"> </w:t>
        </w:r>
      </w:ins>
      <w:ins w:id="1929" w:author="Fatima Maria" w:date="2021-02-22T15:36:00Z">
        <w:r w:rsidR="00602FDB">
          <w:t>be</w:t>
        </w:r>
      </w:ins>
      <w:ins w:id="1930" w:author="Fatima Maria" w:date="2021-02-22T15:47:00Z">
        <w:r w:rsidR="00CC1EB9">
          <w:t xml:space="preserve"> </w:t>
        </w:r>
      </w:ins>
      <w:ins w:id="1931" w:author="Fatima Maria" w:date="2021-02-22T15:36:00Z">
        <w:r w:rsidR="00602FDB">
          <w:t xml:space="preserve">collected </w:t>
        </w:r>
      </w:ins>
      <w:ins w:id="1932" w:author="Fatima Maria" w:date="2021-02-22T15:38:00Z">
        <w:r w:rsidR="00602FDB">
          <w:t>at all those sites where post-processed guidance is desired</w:t>
        </w:r>
      </w:ins>
      <w:ins w:id="1933" w:author="Fatima Pillosu" w:date="2021-03-17T11:42:00Z">
        <w:r w:rsidR="00DB56E2">
          <w:t xml:space="preserve"> </w:t>
        </w:r>
      </w:ins>
      <w:ins w:id="1934" w:author="Fatima Pillosu" w:date="2021-03-17T11:43:00Z">
        <w:r w:rsidR="00DB56E2">
          <w:fldChar w:fldCharType="begin" w:fldLock="1"/>
        </w:r>
      </w:ins>
      <w:r w:rsidR="00BC6B43">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r w:rsidR="00DB56E2">
        <w:fldChar w:fldCharType="separate"/>
      </w:r>
      <w:r w:rsidR="00DB56E2" w:rsidRPr="00DB56E2">
        <w:rPr>
          <w:noProof/>
        </w:rPr>
        <w:t>(Hamill 2018)</w:t>
      </w:r>
      <w:ins w:id="1935" w:author="Fatima Pillosu" w:date="2021-03-17T11:43:00Z">
        <w:r w:rsidR="00DB56E2">
          <w:fldChar w:fldCharType="end"/>
        </w:r>
      </w:ins>
      <w:ins w:id="1936" w:author="Fatima Maria" w:date="2021-02-22T17:02:00Z">
        <w:r w:rsidR="00105DDC">
          <w:t>. If no rainfall</w:t>
        </w:r>
      </w:ins>
      <w:ins w:id="1937" w:author="Fatima Maria" w:date="2021-02-22T17:16:00Z">
        <w:r w:rsidR="003743C1">
          <w:t xml:space="preserve"> observations</w:t>
        </w:r>
      </w:ins>
      <w:ins w:id="1938" w:author="Fatima Maria" w:date="2021-02-22T17:02:00Z">
        <w:r w:rsidR="00105DDC">
          <w:t xml:space="preserve"> </w:t>
        </w:r>
      </w:ins>
      <w:ins w:id="1939" w:author="Fatima Maria" w:date="2021-02-22T17:15:00Z">
        <w:r w:rsidR="003743C1">
          <w:t>are available</w:t>
        </w:r>
      </w:ins>
      <w:ins w:id="1940" w:author="Fatima Maria" w:date="2021-02-22T17:02:00Z">
        <w:r w:rsidR="00105DDC">
          <w:t xml:space="preserve">, </w:t>
        </w:r>
      </w:ins>
      <w:ins w:id="1941" w:author="Fatima Maria" w:date="2021-02-22T17:03:00Z">
        <w:r w:rsidR="00105DDC">
          <w:t xml:space="preserve">post-processing becomes </w:t>
        </w:r>
      </w:ins>
      <w:ins w:id="1942" w:author="Fatima Maria" w:date="2021-02-22T17:14:00Z">
        <w:r w:rsidR="003743C1">
          <w:t>extremely</w:t>
        </w:r>
      </w:ins>
      <w:ins w:id="1943" w:author="Fatima Maria" w:date="2021-02-22T17:03:00Z">
        <w:r w:rsidR="00105DDC">
          <w:t xml:space="preserve"> difficult if not impossible. </w:t>
        </w:r>
      </w:ins>
      <w:ins w:id="1944" w:author="Fatima Maria" w:date="2021-02-22T17:16:00Z">
        <w:r w:rsidR="003743C1">
          <w:t>R</w:t>
        </w:r>
      </w:ins>
      <w:ins w:id="1945" w:author="Fatima Maria" w:date="2021-02-22T17:03:00Z">
        <w:r w:rsidR="00105DDC">
          <w:t>ainfall observations</w:t>
        </w:r>
      </w:ins>
      <w:ins w:id="1946" w:author="Fatima Maria" w:date="2021-02-22T15:50:00Z">
        <w:r w:rsidR="002511D5">
          <w:t xml:space="preserve"> </w:t>
        </w:r>
      </w:ins>
      <w:ins w:id="1947" w:author="Fatima Maria" w:date="2021-02-22T15:52:00Z">
        <w:r w:rsidR="002511D5">
          <w:t xml:space="preserve">should </w:t>
        </w:r>
      </w:ins>
      <w:ins w:id="1948" w:author="Fatima Maria" w:date="2021-02-22T17:03:00Z">
        <w:r w:rsidR="00105DDC">
          <w:t xml:space="preserve">also </w:t>
        </w:r>
      </w:ins>
      <w:ins w:id="1949" w:author="Fatima Maria" w:date="2021-02-22T15:50:00Z">
        <w:r w:rsidR="002511D5">
          <w:t>span over several years</w:t>
        </w:r>
      </w:ins>
      <w:ins w:id="1950" w:author="Fatima Maria" w:date="2021-02-22T17:17:00Z">
        <w:r w:rsidR="003743C1">
          <w:t xml:space="preserve"> to </w:t>
        </w:r>
      </w:ins>
      <w:ins w:id="1951" w:author="Fatima Maria" w:date="2021-02-22T15:54:00Z">
        <w:r w:rsidR="002511D5">
          <w:t>represent th</w:t>
        </w:r>
      </w:ins>
      <w:ins w:id="1952" w:author="Fatima Maria" w:date="2021-02-22T15:55:00Z">
        <w:r w:rsidR="002511D5">
          <w:t>e</w:t>
        </w:r>
      </w:ins>
      <w:ins w:id="1953" w:author="Fatima Maria" w:date="2021-02-22T17:22:00Z">
        <w:r w:rsidR="008A2532">
          <w:t xml:space="preserve"> site’s</w:t>
        </w:r>
      </w:ins>
      <w:ins w:id="1954" w:author="Fatima Maria" w:date="2021-02-22T15:55:00Z">
        <w:r w:rsidR="002511D5">
          <w:t xml:space="preserve"> </w:t>
        </w:r>
      </w:ins>
      <w:ins w:id="1955" w:author="Fatima Maria" w:date="2021-02-22T17:19:00Z">
        <w:r w:rsidR="00C865CB">
          <w:t xml:space="preserve">rainfall </w:t>
        </w:r>
      </w:ins>
      <w:ins w:id="1956" w:author="Fatima Maria" w:date="2021-02-22T15:55:00Z">
        <w:r w:rsidR="002511D5">
          <w:t>climatology</w:t>
        </w:r>
      </w:ins>
      <w:ins w:id="1957" w:author="Fatima Pillosu" w:date="2021-03-17T11:48:00Z">
        <w:r w:rsidR="00722961">
          <w:t xml:space="preserve"> and include</w:t>
        </w:r>
      </w:ins>
      <w:ins w:id="1958" w:author="Fatima Maria" w:date="2021-02-22T17:22:00Z">
        <w:del w:id="1959" w:author="Fatima Pillosu" w:date="2021-03-17T11:48:00Z">
          <w:r w:rsidR="008A2532" w:rsidDel="00722961">
            <w:delText xml:space="preserve">, </w:delText>
          </w:r>
        </w:del>
      </w:ins>
      <w:ins w:id="1960" w:author="Fatima Maria" w:date="2021-02-22T17:21:00Z">
        <w:del w:id="1961" w:author="Fatima Pillosu" w:date="2021-03-17T11:48:00Z">
          <w:r w:rsidR="00C865CB" w:rsidDel="00722961">
            <w:delText>includ</w:delText>
          </w:r>
        </w:del>
      </w:ins>
      <w:ins w:id="1962" w:author="Fatima Maria" w:date="2021-02-22T17:23:00Z">
        <w:del w:id="1963" w:author="Fatima Pillosu" w:date="2021-03-17T11:48:00Z">
          <w:r w:rsidR="008A2532" w:rsidDel="00722961">
            <w:delText xml:space="preserve">ing </w:delText>
          </w:r>
          <w:r w:rsidR="00C37249" w:rsidDel="002F178F">
            <w:delText>the one of</w:delText>
          </w:r>
        </w:del>
        <w:r w:rsidR="00C37249">
          <w:t xml:space="preserve"> </w:t>
        </w:r>
      </w:ins>
      <w:ins w:id="1964" w:author="Fatima Maria" w:date="2021-02-22T17:21:00Z">
        <w:r w:rsidR="00C865CB">
          <w:t>relatively unusual rainfall events</w:t>
        </w:r>
      </w:ins>
      <w:ins w:id="1965" w:author="Fatima Pillosu" w:date="2021-03-17T11:48:00Z">
        <w:r w:rsidR="00722961">
          <w:t xml:space="preserve"> for that site</w:t>
        </w:r>
      </w:ins>
      <w:ins w:id="1966" w:author="Fatima Maria" w:date="2021-02-22T17:21:00Z">
        <w:r w:rsidR="00C865CB">
          <w:t>.</w:t>
        </w:r>
      </w:ins>
      <w:ins w:id="1967" w:author="Fatima Maria" w:date="2021-02-22T17:24:00Z">
        <w:r w:rsidR="00C37249">
          <w:t xml:space="preserve"> </w:t>
        </w:r>
      </w:ins>
      <w:ins w:id="1968" w:author="Fatima Maria" w:date="2021-02-22T16:07:00Z">
        <w:r w:rsidR="0064738A">
          <w:t xml:space="preserve">However, </w:t>
        </w:r>
      </w:ins>
      <w:ins w:id="1969" w:author="Fatima Maria" w:date="2021-02-22T16:13:00Z">
        <w:r w:rsidR="00FF048C">
          <w:t>in situ observations are commonly sparse</w:t>
        </w:r>
      </w:ins>
      <w:ins w:id="1970" w:author="Fatima Maria" w:date="2021-02-22T17:01:00Z">
        <w:r w:rsidR="00105DDC">
          <w:t xml:space="preserve">, </w:t>
        </w:r>
      </w:ins>
      <w:ins w:id="1971" w:author="Fatima Maria" w:date="2021-02-22T16:13:00Z">
        <w:r w:rsidR="00FF048C">
          <w:t>might not have a long observation</w:t>
        </w:r>
      </w:ins>
      <w:ins w:id="1972" w:author="Fatima Maria" w:date="2021-02-22T16:14:00Z">
        <w:r w:rsidR="00FF048C">
          <w:t>al</w:t>
        </w:r>
      </w:ins>
      <w:ins w:id="1973" w:author="Fatima Maria" w:date="2021-02-22T16:13:00Z">
        <w:r w:rsidR="00FF048C">
          <w:t xml:space="preserve"> record</w:t>
        </w:r>
      </w:ins>
      <w:ins w:id="1974" w:author="Fatima Maria" w:date="2021-02-22T16:23:00Z">
        <w:r w:rsidR="00AE0A4A">
          <w:t>, and e</w:t>
        </w:r>
      </w:ins>
      <w:ins w:id="1975" w:author="Fatima Maria" w:date="2021-02-22T16:14:00Z">
        <w:r w:rsidR="00FF048C">
          <w:t xml:space="preserve">ven </w:t>
        </w:r>
      </w:ins>
      <w:ins w:id="1976" w:author="Fatima Maria" w:date="2021-02-22T16:24:00Z">
        <w:r w:rsidR="00AE0A4A">
          <w:t>if</w:t>
        </w:r>
      </w:ins>
      <w:ins w:id="1977" w:author="Fatima Maria" w:date="2021-02-22T16:15:00Z">
        <w:r w:rsidR="00FF048C">
          <w:t xml:space="preserve"> they have, </w:t>
        </w:r>
      </w:ins>
      <w:ins w:id="1978" w:author="Fatima Maria" w:date="2021-02-22T16:24:00Z">
        <w:r w:rsidR="00AE0A4A">
          <w:t>in situ observations of 20 years ago might not represent the weather today</w:t>
        </w:r>
      </w:ins>
      <w:ins w:id="1979" w:author="Fatima Maria" w:date="2021-02-22T16:25:00Z">
        <w:r w:rsidR="00AE0A4A">
          <w:t xml:space="preserve"> due to the</w:t>
        </w:r>
      </w:ins>
      <w:ins w:id="1980" w:author="Fatima Maria" w:date="2021-02-22T16:45:00Z">
        <w:r w:rsidR="00B90977">
          <w:t xml:space="preserve"> general</w:t>
        </w:r>
      </w:ins>
      <w:ins w:id="1981" w:author="Fatima Maria" w:date="2021-02-22T16:25:00Z">
        <w:r w:rsidR="00AE0A4A">
          <w:t xml:space="preserve"> non-stationarity of rainfall</w:t>
        </w:r>
        <w:r w:rsidR="00551192">
          <w:t xml:space="preserve"> trends over time.</w:t>
        </w:r>
      </w:ins>
      <w:ins w:id="1982" w:author="Fatima Maria" w:date="2021-02-22T16:26:00Z">
        <w:r w:rsidR="008164D3">
          <w:t xml:space="preserve"> </w:t>
        </w:r>
      </w:ins>
      <w:ins w:id="1983" w:author="Fatima Maria" w:date="2021-02-22T17:25:00Z">
        <w:r w:rsidR="00C37249">
          <w:t>Second, f</w:t>
        </w:r>
      </w:ins>
      <w:ins w:id="1984" w:author="Fatima Maria" w:date="2021-02-22T16:03:00Z">
        <w:r w:rsidR="008530AA">
          <w:t>orecasts that cover the same observational period</w:t>
        </w:r>
      </w:ins>
      <w:ins w:id="1985" w:author="Fatima Maria" w:date="2021-02-22T16:04:00Z">
        <w:r w:rsidR="008530AA">
          <w:t xml:space="preserve"> and </w:t>
        </w:r>
      </w:ins>
      <w:ins w:id="1986" w:author="Fatima Maria" w:date="2021-02-22T16:05:00Z">
        <w:r w:rsidR="008530AA">
          <w:t xml:space="preserve">are consistent with the NWP model to post-process </w:t>
        </w:r>
      </w:ins>
      <w:ins w:id="1987" w:author="Fatima Maria" w:date="2021-02-22T16:20:00Z">
        <w:r w:rsidR="00B834EB">
          <w:t>are needed</w:t>
        </w:r>
        <w:r w:rsidR="00A93C84">
          <w:t xml:space="preserve"> </w:t>
        </w:r>
        <w:r w:rsidR="00A93C84">
          <w:fldChar w:fldCharType="begin" w:fldLock="1"/>
        </w:r>
      </w:ins>
      <w:r w:rsidR="00B90977">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ins w:id="1988" w:author="Fatima Maria" w:date="2021-02-22T16:20:00Z">
        <w:r w:rsidR="00A93C84">
          <w:fldChar w:fldCharType="separate"/>
        </w:r>
        <w:r w:rsidR="00A93C84" w:rsidRPr="002511D5">
          <w:rPr>
            <w:noProof/>
          </w:rPr>
          <w:t>(Hamill 2018)</w:t>
        </w:r>
        <w:r w:rsidR="00A93C84">
          <w:fldChar w:fldCharType="end"/>
        </w:r>
      </w:ins>
      <w:ins w:id="1989" w:author="Fatima Maria" w:date="2021-02-22T16:06:00Z">
        <w:r w:rsidR="008530AA">
          <w:t xml:space="preserve">. </w:t>
        </w:r>
      </w:ins>
      <w:ins w:id="1990" w:author="Fatima Maria" w:date="2021-02-22T17:25:00Z">
        <w:r w:rsidR="00C37249">
          <w:t>D</w:t>
        </w:r>
      </w:ins>
      <w:ins w:id="1991" w:author="Fatima Maria" w:date="2021-02-22T17:26:00Z">
        <w:r w:rsidR="00C37249">
          <w:t>ue to</w:t>
        </w:r>
      </w:ins>
      <w:ins w:id="1992" w:author="Fatima Maria" w:date="2021-02-22T17:28:00Z">
        <w:r w:rsidR="00C37249">
          <w:t xml:space="preserve"> continuous NWP models’</w:t>
        </w:r>
      </w:ins>
      <w:ins w:id="1993" w:author="Fatima Maria" w:date="2021-02-22T17:26:00Z">
        <w:r w:rsidR="00C37249">
          <w:t xml:space="preserve"> updates, it is almost impossible to have a long </w:t>
        </w:r>
      </w:ins>
      <w:ins w:id="1994" w:author="Fatima Maria" w:date="2021-02-22T17:27:00Z">
        <w:r w:rsidR="00C37249">
          <w:t xml:space="preserve">series of rainfall forecasts produced with </w:t>
        </w:r>
      </w:ins>
      <w:ins w:id="1995" w:author="Fatima Maria" w:date="2021-02-22T17:28:00Z">
        <w:r w:rsidR="00C37249">
          <w:t>the same</w:t>
        </w:r>
      </w:ins>
      <w:ins w:id="1996" w:author="Fatima Maria" w:date="2021-02-22T17:27:00Z">
        <w:r w:rsidR="00C37249">
          <w:t xml:space="preserve"> model version. For this reason, </w:t>
        </w:r>
      </w:ins>
      <w:ins w:id="1997" w:author="Fatima Maria" w:date="2021-02-22T16:40:00Z">
        <w:r w:rsidR="004A5426">
          <w:t>the use of reforecasts (i.e. retrospective forecasts generated with a fixed NWP model</w:t>
        </w:r>
      </w:ins>
      <w:ins w:id="1998" w:author="Fatima Pillosu" w:date="2021-03-17T11:51:00Z">
        <w:r w:rsidR="007E1925">
          <w:t xml:space="preserve"> version</w:t>
        </w:r>
      </w:ins>
      <w:ins w:id="1999" w:author="Fatima Maria" w:date="2021-02-22T16:40:00Z">
        <w:r w:rsidR="004A5426">
          <w:t>) has become increasingly popular</w:t>
        </w:r>
      </w:ins>
      <w:ins w:id="2000" w:author="Fatima Maria" w:date="2021-02-22T17:27:00Z">
        <w:r w:rsidR="00C37249">
          <w:t xml:space="preserve"> in statistical post-processing of m</w:t>
        </w:r>
      </w:ins>
      <w:ins w:id="2001" w:author="Fatima Maria" w:date="2021-02-22T17:28:00Z">
        <w:r w:rsidR="00C37249">
          <w:t>eteorological variables, including rainfall</w:t>
        </w:r>
      </w:ins>
      <w:ins w:id="2002" w:author="Fatima Maria" w:date="2021-02-22T16:47:00Z">
        <w:r w:rsidR="00B90977">
          <w:t xml:space="preserve"> </w:t>
        </w:r>
      </w:ins>
      <w:ins w:id="2003" w:author="Fatima Maria" w:date="2021-02-22T16:48:00Z">
        <w:r w:rsidR="00B90977">
          <w:fldChar w:fldCharType="begin" w:fldLock="1"/>
        </w:r>
      </w:ins>
      <w:r w:rsidR="00FC05C4">
        <w:instrText>ADDIN CSL_CITATION {"citationItems":[{"id":"ITEM-1","itemData":{"DOI":"10.1175/BAMS-87-1-33","author":[{"dropping-particle":"","family":"Hamill","given":"Thomas M.","non-dropping-particle":"","parse-names":false,"suffix":""},{"dropping-particle":"","family":"Whitaker","given":"Jeffrey S.","non-dropping-particle":"","parse-names":false,"suffix":""},{"dropping-particle":"","family":"Mullen","given":"Steven L.","non-dropping-particle":"","parse-names":false,"suffix":""}],"container-title":"Bulletin of the American Meteorological Society","id":"ITEM-1","issue":"1","issued":{"date-parts":[["2006"]]},"page":"33-46","title":"Reforecasts: An important dataset for improving weather predictions","type":"article-journal","volume":"87"},"uris":["http://www.mendeley.com/documents/?uuid=7bf1ce51-7e93-3a9d-8b2a-0c3e3a95af7d"]}],"mendeley":{"formattedCitation":"(Hamill et al. 2006)","plainTextFormattedCitation":"(Hamill et al. 2006)","previouslyFormattedCitation":"(Hamill et al. 2006)"},"properties":{"noteIndex":0},"schema":"https://github.com/citation-style-language/schema/raw/master/csl-citation.json"}</w:instrText>
      </w:r>
      <w:r w:rsidR="00B90977">
        <w:fldChar w:fldCharType="separate"/>
      </w:r>
      <w:r w:rsidR="00B90977" w:rsidRPr="00B90977">
        <w:rPr>
          <w:noProof/>
        </w:rPr>
        <w:t>(Hamill et al. 2006)</w:t>
      </w:r>
      <w:ins w:id="2004" w:author="Fatima Maria" w:date="2021-02-22T16:48:00Z">
        <w:r w:rsidR="00B90977">
          <w:fldChar w:fldCharType="end"/>
        </w:r>
      </w:ins>
      <w:ins w:id="2005" w:author="Fatima Maria" w:date="2021-02-22T16:40:00Z">
        <w:r w:rsidR="004A5426">
          <w:t xml:space="preserve">. However, the creation of reforecasts </w:t>
        </w:r>
      </w:ins>
      <w:ins w:id="2006" w:author="Fatima Maria" w:date="2021-02-22T16:06:00Z">
        <w:r w:rsidR="008530AA">
          <w:t xml:space="preserve">represents a challenge in terms of </w:t>
        </w:r>
      </w:ins>
      <w:ins w:id="2007" w:author="Fatima Maria" w:date="2021-02-22T16:07:00Z">
        <w:r w:rsidR="008530AA">
          <w:t xml:space="preserve">computational and storage costs. </w:t>
        </w:r>
      </w:ins>
      <w:ins w:id="2008" w:author="Fatima Maria Pillosu" w:date="2021-02-17T21:48:00Z">
        <w:del w:id="2009" w:author="Fatima Maria" w:date="2021-02-22T15:44:00Z">
          <w:r w:rsidR="00326BC7" w:rsidDel="00AB222B">
            <w:delText xml:space="preserve">. </w:delText>
          </w:r>
        </w:del>
        <w:del w:id="2010" w:author="Fatima Maria" w:date="2021-02-22T16:30:00Z">
          <w:r w:rsidR="00326BC7" w:rsidDel="008164D3">
            <w:delText xml:space="preserve">Therefore, </w:delText>
          </w:r>
        </w:del>
      </w:ins>
      <w:ins w:id="2011" w:author="Fatima Maria Pillosu" w:date="2021-02-17T21:39:00Z">
        <w:del w:id="2012" w:author="Fatima Maria" w:date="2021-02-22T16:30:00Z">
          <w:r w:rsidR="00450713" w:rsidDel="008164D3">
            <w:delText>the</w:delText>
          </w:r>
        </w:del>
      </w:ins>
      <w:ins w:id="2013" w:author="Fatima Maria Pillosu" w:date="2021-02-17T21:48:00Z">
        <w:del w:id="2014" w:author="Fatima Maria" w:date="2021-02-22T16:30:00Z">
          <w:r w:rsidR="00326BC7" w:rsidDel="008164D3">
            <w:delText xml:space="preserve"> </w:delText>
          </w:r>
        </w:del>
      </w:ins>
      <w:ins w:id="2015" w:author="Fatima Maria Pillosu" w:date="2021-02-17T21:39:00Z">
        <w:del w:id="2016" w:author="Fatima Maria" w:date="2021-02-22T16:30:00Z">
          <w:r w:rsidR="00450713" w:rsidDel="008164D3">
            <w:delText xml:space="preserve">calibration </w:delText>
          </w:r>
        </w:del>
      </w:ins>
      <w:ins w:id="2017" w:author="Fatima Maria Pillosu" w:date="2021-02-17T21:47:00Z">
        <w:del w:id="2018" w:author="Fatima Maria" w:date="2021-02-22T16:30:00Z">
          <w:r w:rsidR="00326BC7" w:rsidDel="008164D3">
            <w:delText>period</w:delText>
          </w:r>
        </w:del>
      </w:ins>
      <w:ins w:id="2019" w:author="Fatima Maria Pillosu" w:date="2021-02-17T21:42:00Z">
        <w:del w:id="2020" w:author="Fatima Maria" w:date="2021-02-22T16:30:00Z">
          <w:r w:rsidR="005A154D" w:rsidDel="008164D3">
            <w:delText xml:space="preserve"> </w:delText>
          </w:r>
        </w:del>
      </w:ins>
      <w:ins w:id="2021" w:author="Fatima Maria Pillosu" w:date="2021-02-17T21:48:00Z">
        <w:del w:id="2022" w:author="Fatima Maria" w:date="2021-02-22T16:30:00Z">
          <w:r w:rsidR="00326BC7" w:rsidDel="008164D3">
            <w:delText xml:space="preserve">might need to </w:delText>
          </w:r>
        </w:del>
      </w:ins>
      <w:ins w:id="2023" w:author="Fatima Maria Pillosu" w:date="2021-02-17T21:42:00Z">
        <w:del w:id="2024" w:author="Fatima Maria" w:date="2021-02-22T16:30:00Z">
          <w:r w:rsidR="005A154D" w:rsidDel="008164D3">
            <w:delText>span over several years</w:delText>
          </w:r>
        </w:del>
      </w:ins>
      <w:ins w:id="2025" w:author="Fatima Maria Pillosu" w:date="2021-02-17T21:49:00Z">
        <w:del w:id="2026" w:author="Fatima Maria" w:date="2021-02-22T16:30:00Z">
          <w:r w:rsidR="00326BC7" w:rsidDel="008164D3">
            <w:delText xml:space="preserve"> so that</w:delText>
          </w:r>
        </w:del>
      </w:ins>
      <w:ins w:id="2027" w:author="Fatima Maria Pillosu" w:date="2021-02-17T21:42:00Z">
        <w:del w:id="2028" w:author="Fatima Maria" w:date="2021-02-22T16:30:00Z">
          <w:r w:rsidR="005A154D" w:rsidDel="008164D3">
            <w:delText xml:space="preserve"> </w:delText>
          </w:r>
        </w:del>
      </w:ins>
      <w:ins w:id="2029" w:author="Fatima Maria Pillosu" w:date="2021-02-17T21:49:00Z">
        <w:del w:id="2030" w:author="Fatima Maria" w:date="2021-02-22T16:30:00Z">
          <w:r w:rsidR="00326BC7" w:rsidDel="008164D3">
            <w:delText>the</w:delText>
          </w:r>
        </w:del>
      </w:ins>
      <w:ins w:id="2031" w:author="Fatima Maria Pillosu" w:date="2021-02-17T21:43:00Z">
        <w:del w:id="2032" w:author="Fatima Maria" w:date="2021-02-22T16:30:00Z">
          <w:r w:rsidR="005A154D" w:rsidDel="008164D3">
            <w:delText xml:space="preserve"> calibration dataset</w:delText>
          </w:r>
        </w:del>
      </w:ins>
      <w:ins w:id="2033" w:author="Fatima Maria Pillosu" w:date="2021-02-17T21:42:00Z">
        <w:del w:id="2034" w:author="Fatima Maria" w:date="2021-02-22T16:30:00Z">
          <w:r w:rsidR="005A154D" w:rsidDel="008164D3">
            <w:delText xml:space="preserve"> represent</w:delText>
          </w:r>
        </w:del>
      </w:ins>
      <w:ins w:id="2035" w:author="Fatima Maria Pillosu" w:date="2021-02-17T21:49:00Z">
        <w:del w:id="2036" w:author="Fatima Maria" w:date="2021-02-22T16:30:00Z">
          <w:r w:rsidR="00326BC7" w:rsidDel="008164D3">
            <w:delText>s</w:delText>
          </w:r>
        </w:del>
      </w:ins>
      <w:ins w:id="2037" w:author="Fatima Maria Pillosu" w:date="2021-02-17T21:42:00Z">
        <w:del w:id="2038" w:author="Fatima Maria" w:date="2021-02-22T16:30:00Z">
          <w:r w:rsidR="005A154D" w:rsidDel="008164D3">
            <w:delText xml:space="preserve"> the </w:delText>
          </w:r>
        </w:del>
      </w:ins>
      <w:ins w:id="2039" w:author="Fatima Maria Pillosu" w:date="2021-02-17T21:44:00Z">
        <w:del w:id="2040" w:author="Fatima Maria" w:date="2021-02-22T16:30:00Z">
          <w:r w:rsidR="00326BC7" w:rsidDel="008164D3">
            <w:delText>rainfall climatology</w:delText>
          </w:r>
        </w:del>
      </w:ins>
      <w:ins w:id="2041" w:author="Fatima Maria Pillosu" w:date="2021-02-17T21:45:00Z">
        <w:del w:id="2042" w:author="Fatima Maria" w:date="2021-02-22T16:30:00Z">
          <w:r w:rsidR="00326BC7" w:rsidDel="008164D3">
            <w:delText xml:space="preserve"> </w:delText>
          </w:r>
        </w:del>
      </w:ins>
      <w:ins w:id="2043" w:author="Fatima Maria Pillosu" w:date="2021-02-17T21:49:00Z">
        <w:del w:id="2044" w:author="Fatima Maria" w:date="2021-02-22T16:30:00Z">
          <w:r w:rsidR="00326BC7" w:rsidDel="008164D3">
            <w:delText>of</w:delText>
          </w:r>
        </w:del>
      </w:ins>
      <w:ins w:id="2045" w:author="Fatima Maria Pillosu" w:date="2021-02-17T21:45:00Z">
        <w:del w:id="2046" w:author="Fatima Maria" w:date="2021-02-22T16:30:00Z">
          <w:r w:rsidR="00326BC7" w:rsidDel="008164D3">
            <w:delText xml:space="preserve"> that site</w:delText>
          </w:r>
        </w:del>
      </w:ins>
      <w:ins w:id="2047" w:author="Fatima Maria Pillosu" w:date="2021-02-19T16:08:00Z">
        <w:del w:id="2048" w:author="Fatima Maria" w:date="2021-02-22T16:30:00Z">
          <w:r w:rsidR="00035E5C" w:rsidDel="008164D3">
            <w:delText>, inclu</w:delText>
          </w:r>
        </w:del>
      </w:ins>
      <w:ins w:id="2049" w:author="Fatima Maria Pillosu" w:date="2021-02-19T16:09:00Z">
        <w:del w:id="2050" w:author="Fatima Maria" w:date="2021-02-22T16:30:00Z">
          <w:r w:rsidR="00035E5C" w:rsidDel="008164D3">
            <w:delText>ding extremes</w:delText>
          </w:r>
        </w:del>
      </w:ins>
      <w:ins w:id="2051" w:author="Fatima Maria Pillosu" w:date="2021-02-17T21:45:00Z">
        <w:del w:id="2052" w:author="Fatima Maria" w:date="2021-02-22T16:30:00Z">
          <w:r w:rsidR="00326BC7" w:rsidDel="008164D3">
            <w:delText xml:space="preserve">. </w:delText>
          </w:r>
        </w:del>
      </w:ins>
      <w:ins w:id="2053" w:author="Fatima Maria Pillosu" w:date="2021-02-17T22:01:00Z">
        <w:del w:id="2054" w:author="Fatima Maria" w:date="2021-02-22T16:30:00Z">
          <w:r w:rsidR="003A0F70" w:rsidDel="008164D3">
            <w:delText>Being rare events, e</w:delText>
          </w:r>
        </w:del>
      </w:ins>
      <w:ins w:id="2055" w:author="Fatima Maria Pillosu" w:date="2021-02-17T21:51:00Z">
        <w:del w:id="2056" w:author="Fatima Maria" w:date="2021-02-22T16:30:00Z">
          <w:r w:rsidR="00326BC7" w:rsidDel="008164D3">
            <w:delText>xtremes</w:delText>
          </w:r>
        </w:del>
      </w:ins>
      <w:ins w:id="2057" w:author="Fatima Maria Pillosu" w:date="2021-02-17T21:46:00Z">
        <w:del w:id="2058" w:author="Fatima Maria" w:date="2021-02-22T16:30:00Z">
          <w:r w:rsidR="00326BC7" w:rsidDel="008164D3">
            <w:delText xml:space="preserve"> might not be </w:delText>
          </w:r>
        </w:del>
      </w:ins>
      <w:ins w:id="2059" w:author="Fatima Maria Pillosu" w:date="2021-02-17T21:52:00Z">
        <w:del w:id="2060" w:author="Fatima Maria" w:date="2021-02-22T16:30:00Z">
          <w:r w:rsidR="003A0F70" w:rsidDel="008164D3">
            <w:delText>included in the calibration d</w:delText>
          </w:r>
        </w:del>
      </w:ins>
      <w:ins w:id="2061" w:author="Fatima Maria Pillosu" w:date="2021-02-17T21:53:00Z">
        <w:del w:id="2062" w:author="Fatima Maria" w:date="2021-02-22T16:30:00Z">
          <w:r w:rsidR="003A0F70" w:rsidDel="008164D3">
            <w:delText>ataset if t</w:delText>
          </w:r>
        </w:del>
      </w:ins>
      <w:ins w:id="2063" w:author="Fatima Maria Pillosu" w:date="2021-02-17T21:46:00Z">
        <w:del w:id="2064" w:author="Fatima Maria" w:date="2021-02-22T16:30:00Z">
          <w:r w:rsidR="00326BC7" w:rsidDel="008164D3">
            <w:delText xml:space="preserve">he </w:delText>
          </w:r>
        </w:del>
      </w:ins>
      <w:ins w:id="2065" w:author="Fatima Maria Pillosu" w:date="2021-02-17T21:47:00Z">
        <w:del w:id="2066" w:author="Fatima Maria" w:date="2021-02-22T16:30:00Z">
          <w:r w:rsidR="00326BC7" w:rsidDel="008164D3">
            <w:delText>calibration period</w:delText>
          </w:r>
        </w:del>
      </w:ins>
      <w:ins w:id="2067" w:author="Fatima Maria Pillosu" w:date="2021-02-17T21:52:00Z">
        <w:del w:id="2068" w:author="Fatima Maria" w:date="2021-02-22T16:30:00Z">
          <w:r w:rsidR="003A0F70" w:rsidDel="008164D3">
            <w:delText xml:space="preserve"> is not long enough</w:delText>
          </w:r>
        </w:del>
      </w:ins>
      <w:ins w:id="2069" w:author="Fatima Maria Pillosu" w:date="2021-02-17T21:53:00Z">
        <w:del w:id="2070" w:author="Fatima Maria" w:date="2021-02-22T16:30:00Z">
          <w:r w:rsidR="003A0F70" w:rsidDel="008164D3">
            <w:delText>.</w:delText>
          </w:r>
        </w:del>
      </w:ins>
      <w:ins w:id="2071" w:author="Fatima Maria Pillosu" w:date="2021-02-17T21:56:00Z">
        <w:del w:id="2072" w:author="Fatima Maria" w:date="2021-02-22T16:30:00Z">
          <w:r w:rsidR="003A0F70" w:rsidDel="008164D3">
            <w:delText xml:space="preserve"> </w:delText>
          </w:r>
        </w:del>
      </w:ins>
      <w:ins w:id="2073" w:author="Fatima Maria" w:date="2021-02-22T16:49:00Z">
        <w:r w:rsidR="0099246F">
          <w:t>T</w:t>
        </w:r>
      </w:ins>
      <w:ins w:id="2074" w:author="Fatima Maria" w:date="2021-02-22T15:12:00Z">
        <w:r w:rsidR="00AE473E">
          <w:t xml:space="preserve">he calibration dataset for ecPoint-Rainfall is built applying </w:t>
        </w:r>
        <w:r w:rsidR="00AE473E">
          <w:lastRenderedPageBreak/>
          <w:t>the so called "Remote Calibration" approach</w:t>
        </w:r>
      </w:ins>
      <w:ins w:id="2075" w:author="Fatima Maria" w:date="2021-02-22T16:50:00Z">
        <w:r w:rsidR="0099246F">
          <w:t xml:space="preserve"> </w:t>
        </w:r>
      </w:ins>
      <w:ins w:id="2076" w:author="Fatima Maria" w:date="2021-02-22T15:12:00Z">
        <w:r w:rsidR="00AE473E">
          <w:fldChar w:fldCharType="begin" w:fldLock="1"/>
        </w:r>
        <w:r w:rsidR="00AE473E">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AE473E">
          <w:fldChar w:fldCharType="separate"/>
        </w:r>
        <w:r w:rsidR="00AE473E" w:rsidRPr="00CF57BA">
          <w:rPr>
            <w:noProof/>
          </w:rPr>
          <w:t>(Hewson and Pillosu 2020)</w:t>
        </w:r>
        <w:r w:rsidR="00AE473E">
          <w:fldChar w:fldCharType="end"/>
        </w:r>
        <w:r w:rsidR="00AE473E">
          <w:t>.</w:t>
        </w:r>
      </w:ins>
      <w:ins w:id="2077" w:author="Fatima Maria" w:date="2021-02-22T16:50:00Z">
        <w:r w:rsidR="0099246F">
          <w:t xml:space="preserve"> </w:t>
        </w:r>
      </w:ins>
      <w:ins w:id="2078" w:author="Fatima Maria Pillosu" w:date="2021-02-17T21:56:00Z">
        <w:r w:rsidR="003A0F70">
          <w:t>In</w:t>
        </w:r>
      </w:ins>
      <w:ins w:id="2079" w:author="Fatima Maria Pillosu" w:date="2021-02-17T21:57:00Z">
        <w:r w:rsidR="003A0F70">
          <w:t>stead of creating a calibration dataset for a specific site, t</w:t>
        </w:r>
      </w:ins>
      <w:ins w:id="2080" w:author="Fatima Maria Pillosu" w:date="2021-02-17T09:22:00Z">
        <w:r w:rsidR="00CF57BA">
          <w:t>he "Remote Calibration"</w:t>
        </w:r>
      </w:ins>
      <w:ins w:id="2081" w:author="Fatima Maria Pillosu" w:date="2021-02-17T21:59:00Z">
        <w:r w:rsidR="003A0F70">
          <w:t xml:space="preserve"> approach</w:t>
        </w:r>
      </w:ins>
      <w:ins w:id="2082" w:author="Fatima Maria Pillosu" w:date="2021-02-17T09:22:00Z">
        <w:r w:rsidR="00CF57BA">
          <w:t xml:space="preserve"> </w:t>
        </w:r>
      </w:ins>
      <w:ins w:id="2083" w:author="Fatima Maria Pillosu" w:date="2021-02-17T21:57:00Z">
        <w:r w:rsidR="003A0F70">
          <w:t>build</w:t>
        </w:r>
      </w:ins>
      <w:ins w:id="2084" w:author="Fatima Maria Pillosu" w:date="2021-02-17T21:58:00Z">
        <w:r w:rsidR="003A0F70">
          <w:t>s</w:t>
        </w:r>
      </w:ins>
      <w:ins w:id="2085" w:author="Fatima Maria Pillosu" w:date="2021-02-17T21:57:00Z">
        <w:r w:rsidR="003A0F70">
          <w:t xml:space="preserve"> a</w:t>
        </w:r>
      </w:ins>
      <w:ins w:id="2086" w:author="Fatima Maria Pillosu" w:date="2021-02-17T21:56:00Z">
        <w:r w:rsidR="003A0F70">
          <w:t xml:space="preserve"> calibration dataset for </w:t>
        </w:r>
      </w:ins>
      <w:ins w:id="2087" w:author="Fatima Maria Pillosu" w:date="2021-02-17T22:02:00Z">
        <w:r w:rsidR="00B1454F">
          <w:t>a</w:t>
        </w:r>
      </w:ins>
      <w:ins w:id="2088" w:author="Fatima Maria Pillosu" w:date="2021-02-17T21:58:00Z">
        <w:r w:rsidR="003A0F70">
          <w:t xml:space="preserve"> </w:t>
        </w:r>
      </w:ins>
      <w:ins w:id="2089" w:author="Fatima Maria Pillosu" w:date="2021-02-17T21:56:00Z">
        <w:r w:rsidR="003A0F70">
          <w:t>G_WT</w:t>
        </w:r>
      </w:ins>
      <w:ins w:id="2090" w:author="Fatima Maria" w:date="2021-02-22T16:51:00Z">
        <w:r w:rsidR="0099246F">
          <w:t xml:space="preserve"> </w:t>
        </w:r>
      </w:ins>
      <w:ins w:id="2091" w:author="Fatima Maria Pillosu" w:date="2021-02-17T21:58:00Z">
        <w:del w:id="2092" w:author="Fatima Maria" w:date="2021-02-22T16:51:00Z">
          <w:r w:rsidR="003A0F70" w:rsidDel="0099246F">
            <w:delText>. By removing fro</w:delText>
          </w:r>
        </w:del>
      </w:ins>
      <w:ins w:id="2093" w:author="Fatima Maria Pillosu" w:date="2021-02-17T21:59:00Z">
        <w:del w:id="2094" w:author="Fatima Maria" w:date="2021-02-22T16:51:00Z">
          <w:r w:rsidR="003A0F70" w:rsidDel="0099246F">
            <w:delText>m</w:delText>
          </w:r>
        </w:del>
      </w:ins>
      <w:ins w:id="2095" w:author="Fatima Maria Pillosu" w:date="2021-02-17T21:58:00Z">
        <w:del w:id="2096" w:author="Fatima Maria" w:date="2021-02-22T16:51:00Z">
          <w:r w:rsidR="003A0F70" w:rsidDel="0099246F">
            <w:delText xml:space="preserve"> the observation</w:delText>
          </w:r>
        </w:del>
      </w:ins>
      <w:ins w:id="2097" w:author="Fatima Maria Pillosu" w:date="2021-02-17T21:59:00Z">
        <w:del w:id="2098" w:author="Fatima Maria" w:date="2021-02-22T16:51:00Z">
          <w:r w:rsidR="003A0F70" w:rsidDel="0099246F">
            <w:delText>s any location label</w:delText>
          </w:r>
        </w:del>
      </w:ins>
      <w:ins w:id="2099" w:author="Fatima Maria Pillosu" w:date="2021-02-17T22:02:00Z">
        <w:del w:id="2100" w:author="Fatima Maria" w:date="2021-02-22T16:51:00Z">
          <w:r w:rsidR="003A0F70" w:rsidDel="0099246F">
            <w:delText>, the approach build</w:delText>
          </w:r>
        </w:del>
      </w:ins>
      <w:ins w:id="2101" w:author="Fatima Maria Pillosu" w:date="2021-02-17T22:03:00Z">
        <w:del w:id="2102" w:author="Fatima Maria" w:date="2021-02-22T16:51:00Z">
          <w:r w:rsidR="0068426E" w:rsidDel="0099246F">
            <w:delText>s</w:delText>
          </w:r>
        </w:del>
      </w:ins>
      <w:ins w:id="2103" w:author="Fatima Maria Pillosu" w:date="2021-02-17T22:02:00Z">
        <w:del w:id="2104" w:author="Fatima Maria" w:date="2021-02-22T16:51:00Z">
          <w:r w:rsidR="003A0F70" w:rsidDel="0099246F">
            <w:delText xml:space="preserve"> </w:delText>
          </w:r>
          <w:r w:rsidR="00B1454F" w:rsidDel="0099246F">
            <w:delText xml:space="preserve">the calibration dataset </w:delText>
          </w:r>
        </w:del>
        <w:r w:rsidR="00B1454F">
          <w:t>by pulling observations from</w:t>
        </w:r>
        <w:del w:id="2105" w:author="Fatima Maria" w:date="2021-02-22T16:52:00Z">
          <w:r w:rsidR="00B1454F" w:rsidDel="0099246F">
            <w:delText xml:space="preserve"> where,</w:delText>
          </w:r>
        </w:del>
        <w:r w:rsidR="00B1454F">
          <w:t xml:space="preserve"> </w:t>
        </w:r>
      </w:ins>
      <w:ins w:id="2106" w:author="Fatima Maria Pillosu" w:date="2021-02-17T22:03:00Z">
        <w:r w:rsidR="0068426E">
          <w:t xml:space="preserve">all </w:t>
        </w:r>
      </w:ins>
      <w:ins w:id="2107" w:author="Fatima Maria Pillosu" w:date="2021-02-17T22:02:00Z">
        <w:r w:rsidR="00B1454F">
          <w:t>around the world</w:t>
        </w:r>
      </w:ins>
      <w:ins w:id="2108" w:author="Fatima Maria" w:date="2021-02-22T16:52:00Z">
        <w:r w:rsidR="0099246F">
          <w:t xml:space="preserve"> where</w:t>
        </w:r>
      </w:ins>
      <w:ins w:id="2109" w:author="Fatima Maria Pillosu" w:date="2021-02-17T22:03:00Z">
        <w:del w:id="2110" w:author="Fatima Maria" w:date="2021-02-22T16:52:00Z">
          <w:r w:rsidR="0068426E" w:rsidDel="0099246F">
            <w:delText>,</w:delText>
          </w:r>
        </w:del>
        <w:r w:rsidR="0068426E">
          <w:t xml:space="preserve"> that </w:t>
        </w:r>
      </w:ins>
      <w:ins w:id="2111" w:author="Fatima Maria Pillosu" w:date="2021-02-17T22:02:00Z">
        <w:r w:rsidR="00B1454F">
          <w:t>G_WT occurred</w:t>
        </w:r>
      </w:ins>
      <w:ins w:id="2112" w:author="Fatima Maria Pillosu" w:date="2021-02-17T22:03:00Z">
        <w:r w:rsidR="0068426E">
          <w:t>.</w:t>
        </w:r>
      </w:ins>
      <w:ins w:id="2113" w:author="Fatima Maria Pillosu" w:date="2021-02-17T22:24:00Z">
        <w:r w:rsidR="00FC5AB7">
          <w:t xml:space="preserve"> The principle behind this approach is that</w:t>
        </w:r>
      </w:ins>
      <w:ins w:id="2114" w:author="Fatima Maria" w:date="2021-02-22T16:53:00Z">
        <w:r w:rsidR="0099246F">
          <w:t xml:space="preserve"> </w:t>
        </w:r>
      </w:ins>
      <w:ins w:id="2115" w:author="Fatima Maria Pillosu" w:date="2021-02-17T22:26:00Z">
        <w:del w:id="2116" w:author="Fatima Maria" w:date="2021-02-22T16:53:00Z">
          <w:r w:rsidR="00FC5AB7" w:rsidDel="0099246F">
            <w:delText>, under a certain weather scenario,</w:delText>
          </w:r>
        </w:del>
      </w:ins>
      <w:ins w:id="2117" w:author="Fatima Maria Pillosu" w:date="2021-02-17T22:24:00Z">
        <w:del w:id="2118" w:author="Fatima Maria" w:date="2021-02-22T16:53:00Z">
          <w:r w:rsidR="00FC5AB7" w:rsidDel="0099246F">
            <w:delText xml:space="preserve"> </w:delText>
          </w:r>
        </w:del>
        <w:r w:rsidR="00FC5AB7">
          <w:t xml:space="preserve">the physical processes that generate </w:t>
        </w:r>
      </w:ins>
      <w:ins w:id="2119" w:author="Fatima Maria Pillosu" w:date="2021-02-17T22:25:00Z">
        <w:r w:rsidR="00FC5AB7">
          <w:t>rainfall</w:t>
        </w:r>
      </w:ins>
      <w:ins w:id="2120" w:author="Fatima Maria" w:date="2021-02-22T16:53:00Z">
        <w:r w:rsidR="0099246F">
          <w:t xml:space="preserve"> under a certain weather scenario</w:t>
        </w:r>
      </w:ins>
      <w:ins w:id="2121" w:author="Fatima Maria Pillosu" w:date="2021-02-17T22:26:00Z">
        <w:r w:rsidR="00FC5AB7">
          <w:t xml:space="preserve"> are</w:t>
        </w:r>
      </w:ins>
      <w:ins w:id="2122" w:author="Fatima Maria" w:date="2021-02-22T16:53:00Z">
        <w:r w:rsidR="0099246F">
          <w:t xml:space="preserve"> not site-specific</w:t>
        </w:r>
      </w:ins>
      <w:ins w:id="2123" w:author="Fatima Maria Pillosu" w:date="2021-02-17T22:26:00Z">
        <w:del w:id="2124" w:author="Fatima Maria" w:date="2021-02-22T16:53:00Z">
          <w:r w:rsidR="00FC5AB7" w:rsidDel="0099246F">
            <w:delText xml:space="preserve"> </w:delText>
          </w:r>
        </w:del>
      </w:ins>
      <w:ins w:id="2125" w:author="Fatima Maria Pillosu" w:date="2021-02-17T22:28:00Z">
        <w:del w:id="2126" w:author="Fatima Maria" w:date="2021-02-22T16:53:00Z">
          <w:r w:rsidR="00FC5AB7" w:rsidDel="0099246F">
            <w:delText>the same</w:delText>
          </w:r>
        </w:del>
        <w:del w:id="2127" w:author="Fatima Maria" w:date="2021-02-22T16:52:00Z">
          <w:r w:rsidR="00FC5AB7" w:rsidDel="0099246F">
            <w:delText xml:space="preserve"> around the world</w:delText>
          </w:r>
        </w:del>
      </w:ins>
      <w:ins w:id="2128" w:author="Fatima Maria Pillosu" w:date="2021-02-17T22:26:00Z">
        <w:r w:rsidR="00FC5AB7">
          <w:t>.</w:t>
        </w:r>
      </w:ins>
      <w:ins w:id="2129" w:author="Fatima Maria Pillosu" w:date="2021-02-17T22:28:00Z">
        <w:r w:rsidR="00FC5AB7">
          <w:t xml:space="preserve"> </w:t>
        </w:r>
      </w:ins>
      <w:ins w:id="2130" w:author="Fatima Maria Pillosu" w:date="2021-02-17T22:12:00Z">
        <w:r w:rsidR="00675E00">
          <w:t xml:space="preserve">This approach has </w:t>
        </w:r>
      </w:ins>
      <w:ins w:id="2131" w:author="Fatima Maria Pillosu" w:date="2021-02-17T22:13:00Z">
        <w:r w:rsidR="00655202">
          <w:t>t</w:t>
        </w:r>
      </w:ins>
      <w:ins w:id="2132" w:author="Fatima Maria Pillosu" w:date="2021-02-17T22:15:00Z">
        <w:r w:rsidR="00655202">
          <w:t>wo main</w:t>
        </w:r>
      </w:ins>
      <w:ins w:id="2133" w:author="Fatima Maria Pillosu" w:date="2021-02-17T22:13:00Z">
        <w:r w:rsidR="00655202">
          <w:t xml:space="preserve"> benefit</w:t>
        </w:r>
      </w:ins>
      <w:ins w:id="2134" w:author="Fatima Maria Pillosu" w:date="2021-02-17T22:15:00Z">
        <w:r w:rsidR="00655202">
          <w:t>s. First, it</w:t>
        </w:r>
      </w:ins>
      <w:ins w:id="2135" w:author="Fatima Maria Pillosu" w:date="2021-02-17T22:13:00Z">
        <w:r w:rsidR="00655202">
          <w:t xml:space="preserve"> </w:t>
        </w:r>
      </w:ins>
      <w:ins w:id="2136" w:author="Fatima Maria Pillosu" w:date="2021-02-17T22:12:00Z">
        <w:r w:rsidR="00675E00">
          <w:t>allow</w:t>
        </w:r>
      </w:ins>
      <w:ins w:id="2137" w:author="Fatima Maria Pillosu" w:date="2021-02-17T22:15:00Z">
        <w:r w:rsidR="00655202">
          <w:t>s</w:t>
        </w:r>
      </w:ins>
      <w:ins w:id="2138" w:author="Fatima Maria Pillosu" w:date="2021-02-17T22:12:00Z">
        <w:r w:rsidR="00675E00">
          <w:t xml:space="preserve"> </w:t>
        </w:r>
      </w:ins>
      <w:ins w:id="2139" w:author="Fatima Maria Pillosu" w:date="2021-02-17T22:14:00Z">
        <w:r w:rsidR="00655202">
          <w:t>to</w:t>
        </w:r>
      </w:ins>
      <w:ins w:id="2140" w:author="Fatima Maria Pillosu" w:date="2021-02-17T22:12:00Z">
        <w:r w:rsidR="00675E00">
          <w:t xml:space="preserve"> post-process rainfall forecasts in sites with no observations</w:t>
        </w:r>
      </w:ins>
      <w:ins w:id="2141" w:author="Fatima Maria Pillosu" w:date="2021-02-17T22:15:00Z">
        <w:r w:rsidR="00655202">
          <w:t>.</w:t>
        </w:r>
      </w:ins>
      <w:ins w:id="2142" w:author="Fatima Maria Pillosu" w:date="2021-02-17T22:22:00Z">
        <w:r w:rsidR="00FF75C5">
          <w:t xml:space="preserve"> </w:t>
        </w:r>
      </w:ins>
      <w:ins w:id="2143" w:author="Fatima Maria Pillosu" w:date="2021-02-17T22:15:00Z">
        <w:r w:rsidR="00655202">
          <w:t xml:space="preserve">Second, it </w:t>
        </w:r>
      </w:ins>
      <w:ins w:id="2144" w:author="Fatima Maria Pillosu" w:date="2021-02-17T22:12:00Z">
        <w:r w:rsidR="00655202">
          <w:t>all</w:t>
        </w:r>
      </w:ins>
      <w:ins w:id="2145" w:author="Fatima Maria Pillosu" w:date="2021-02-17T22:13:00Z">
        <w:r w:rsidR="00655202">
          <w:t>ow</w:t>
        </w:r>
      </w:ins>
      <w:ins w:id="2146" w:author="Fatima Maria Pillosu" w:date="2021-02-17T22:15:00Z">
        <w:r w:rsidR="00655202">
          <w:t>s</w:t>
        </w:r>
      </w:ins>
      <w:ins w:id="2147" w:author="Fatima Maria Pillosu" w:date="2021-02-17T22:13:00Z">
        <w:r w:rsidR="00655202">
          <w:t xml:space="preserve"> to increase exponentially the</w:t>
        </w:r>
      </w:ins>
      <w:ins w:id="2148" w:author="Fatima Maria Pillosu" w:date="2021-02-17T22:14:00Z">
        <w:r w:rsidR="00655202">
          <w:t xml:space="preserve"> calibration dataset for extremes</w:t>
        </w:r>
      </w:ins>
      <w:ins w:id="2149" w:author="Fatima Maria Pillosu" w:date="2021-02-17T22:16:00Z">
        <w:r w:rsidR="00655202">
          <w:t>. Indeed, the observations on sites where a G_WT occurs relatively often inform the post-processing also for those sites where the same G_WT generate</w:t>
        </w:r>
      </w:ins>
      <w:ins w:id="2150" w:author="Fatima Maria Pillosu" w:date="2021-02-17T22:29:00Z">
        <w:r w:rsidR="00FC5AB7">
          <w:t>s</w:t>
        </w:r>
      </w:ins>
      <w:ins w:id="2151" w:author="Fatima Maria Pillosu" w:date="2021-02-17T22:16:00Z">
        <w:r w:rsidR="00655202">
          <w:t xml:space="preserve"> extreme rainfall. </w:t>
        </w:r>
      </w:ins>
      <w:ins w:id="2152" w:author="Fatima Maria Pillosu" w:date="2021-02-17T22:30:00Z">
        <w:r w:rsidR="00FC5AB7">
          <w:t xml:space="preserve">In this case, </w:t>
        </w:r>
      </w:ins>
      <w:ins w:id="2153" w:author="Fatima Maria Pillosu" w:date="2021-02-17T22:31:00Z">
        <w:r w:rsidR="00740A24">
          <w:t xml:space="preserve">a </w:t>
        </w:r>
      </w:ins>
      <w:ins w:id="2154" w:author="Fatima Maria Pillosu" w:date="2021-02-17T22:16:00Z">
        <w:r w:rsidR="00655202">
          <w:t>dataset</w:t>
        </w:r>
      </w:ins>
      <w:ins w:id="2155" w:author="Fatima Maria Pillosu" w:date="2021-02-17T22:31:00Z">
        <w:r w:rsidR="00740A24">
          <w:t xml:space="preserve"> created with the “Remote Calibration” approach</w:t>
        </w:r>
      </w:ins>
      <w:ins w:id="2156" w:author="Fatima Maria Pillosu" w:date="2021-02-17T22:16:00Z">
        <w:r w:rsidR="00655202">
          <w:t xml:space="preserve"> </w:t>
        </w:r>
      </w:ins>
      <w:ins w:id="2157" w:author="Fatima Maria Pillosu" w:date="2021-02-17T22:30:00Z">
        <w:r w:rsidR="00FC5AB7">
          <w:t>can</w:t>
        </w:r>
      </w:ins>
      <w:ins w:id="2158" w:author="Fatima Maria Pillosu" w:date="2021-02-17T22:17:00Z">
        <w:r w:rsidR="00655202">
          <w:t xml:space="preserve"> </w:t>
        </w:r>
      </w:ins>
      <w:ins w:id="2159" w:author="Fatima Maria Pillosu" w:date="2021-02-17T22:18:00Z">
        <w:r w:rsidR="00655202">
          <w:t>compar</w:t>
        </w:r>
      </w:ins>
      <w:ins w:id="2160" w:author="Fatima Maria Pillosu" w:date="2021-02-17T22:30:00Z">
        <w:r w:rsidR="00FC5AB7">
          <w:t>e</w:t>
        </w:r>
      </w:ins>
      <w:ins w:id="2161" w:author="Fatima Maria Pillosu" w:date="2021-02-17T22:18:00Z">
        <w:r w:rsidR="00655202">
          <w:t xml:space="preserve"> to</w:t>
        </w:r>
      </w:ins>
      <w:ins w:id="2162" w:author="Fatima Maria Pillosu" w:date="2021-02-17T22:30:00Z">
        <w:r w:rsidR="00FC5AB7">
          <w:t xml:space="preserve"> a site-specific calibration dataset colle</w:t>
        </w:r>
      </w:ins>
      <w:ins w:id="2163" w:author="Fatima Maria Pillosu" w:date="2021-02-17T22:31:00Z">
        <w:r w:rsidR="00FC5AB7">
          <w:t>cted over</w:t>
        </w:r>
      </w:ins>
      <w:ins w:id="2164" w:author="Fatima Maria Pillosu" w:date="2021-02-17T22:18:00Z">
        <w:r w:rsidR="00655202">
          <w:t xml:space="preserve"> hundreds </w:t>
        </w:r>
      </w:ins>
      <w:ins w:id="2165" w:author="Fatima Maria Pillosu" w:date="2021-02-17T22:20:00Z">
        <w:r w:rsidR="00A354C2">
          <w:t>or</w:t>
        </w:r>
      </w:ins>
      <w:ins w:id="2166" w:author="Fatima Maria Pillosu" w:date="2021-02-17T22:18:00Z">
        <w:r w:rsidR="00655202">
          <w:t xml:space="preserve"> </w:t>
        </w:r>
      </w:ins>
      <w:ins w:id="2167" w:author="Fatima Maria Pillosu" w:date="2021-02-17T22:21:00Z">
        <w:r w:rsidR="00862F9E">
          <w:t>thousands of</w:t>
        </w:r>
      </w:ins>
      <w:ins w:id="2168" w:author="Fatima Maria Pillosu" w:date="2021-02-17T22:18:00Z">
        <w:r w:rsidR="00655202">
          <w:t xml:space="preserve"> years</w:t>
        </w:r>
      </w:ins>
      <w:ins w:id="2169" w:author="Fatima Maria Pillosu" w:date="2021-02-17T22:20:00Z">
        <w:r w:rsidR="00FF73C7">
          <w:t>.</w:t>
        </w:r>
      </w:ins>
      <w:ins w:id="2170" w:author="Fatima Maria Pillosu" w:date="2021-02-17T22:34:00Z">
        <w:r w:rsidR="002B4E74">
          <w:t xml:space="preserve"> </w:t>
        </w:r>
        <w:del w:id="2171" w:author="Fatima Maria" w:date="2021-02-24T09:38:00Z">
          <w:r w:rsidR="002B4E74" w:rsidDel="0075517D">
            <w:delText>However, i</w:delText>
          </w:r>
        </w:del>
      </w:ins>
      <w:ins w:id="2172" w:author="Fatima Maria Pillosu" w:date="2021-02-17T09:22:00Z">
        <w:del w:id="2173" w:author="Fatima Maria" w:date="2021-02-24T09:38:00Z">
          <w:r w:rsidR="00CF57BA" w:rsidDel="0075517D">
            <w:delText>t is essential to highlight that the error bars on</w:delText>
          </w:r>
        </w:del>
      </w:ins>
      <w:ins w:id="2174" w:author="Fatima Maria Pillosu" w:date="2021-02-17T22:34:00Z">
        <w:del w:id="2175" w:author="Fatima Maria" w:date="2021-02-24T09:38:00Z">
          <w:r w:rsidR="002B4E74" w:rsidDel="0075517D">
            <w:delText xml:space="preserve"> </w:delText>
          </w:r>
        </w:del>
      </w:ins>
      <w:ins w:id="2176" w:author="Fatima Maria Pillosu" w:date="2021-02-17T22:35:00Z">
        <w:del w:id="2177" w:author="Fatima Maria" w:date="2021-02-24T09:38:00Z">
          <w:r w:rsidR="002B4E74" w:rsidDel="0075517D">
            <w:delText>post-processed</w:delText>
          </w:r>
        </w:del>
      </w:ins>
      <w:ins w:id="2178" w:author="Fatima Maria Pillosu" w:date="2021-02-17T09:22:00Z">
        <w:del w:id="2179" w:author="Fatima Maria" w:date="2021-02-24T09:38:00Z">
          <w:r w:rsidR="00CF57BA" w:rsidDel="0075517D">
            <w:delText xml:space="preserve"> forecasts for global extreme</w:delText>
          </w:r>
        </w:del>
      </w:ins>
      <w:ins w:id="2180" w:author="Fatima Maria Pillosu" w:date="2021-02-17T22:35:00Z">
        <w:del w:id="2181" w:author="Fatima Maria" w:date="2021-02-24T09:38:00Z">
          <w:r w:rsidR="002B4E74" w:rsidDel="0075517D">
            <w:delText>s</w:delText>
          </w:r>
        </w:del>
      </w:ins>
      <w:ins w:id="2182" w:author="Fatima Maria Pillosu" w:date="2021-02-17T09:22:00Z">
        <w:del w:id="2183" w:author="Fatima Maria" w:date="2021-02-24T09:38:00Z">
          <w:r w:rsidR="00CF57BA" w:rsidDel="0075517D">
            <w:delText xml:space="preserve"> (e.g. tropical cyclones) will be inevitably larger than for "not globally" extremes due to a lack of events in the calibration dataset.</w:delText>
          </w:r>
        </w:del>
      </w:ins>
    </w:p>
    <w:p w14:paraId="13323B28" w14:textId="2ADD31F3" w:rsidR="0075517D" w:rsidDel="0075517D" w:rsidRDefault="0075517D">
      <w:pPr>
        <w:rPr>
          <w:ins w:id="2184" w:author="Fatima Maria Pillosu" w:date="2021-02-17T22:37:00Z"/>
          <w:del w:id="2185" w:author="Fatima Maria" w:date="2021-02-24T09:39:00Z"/>
        </w:rPr>
      </w:pPr>
    </w:p>
    <w:p w14:paraId="29411DDB" w14:textId="141199C1" w:rsidR="00F16DF3" w:rsidRPr="00E22E8C" w:rsidRDefault="002B4E74">
      <w:pPr>
        <w:rPr>
          <w:ins w:id="2186" w:author="Fatima Maria Pillosu" w:date="2021-02-15T20:35:00Z"/>
        </w:rPr>
        <w:pPrChange w:id="2187" w:author="Fatima Maria Pillosu" w:date="2021-02-18T07:15:00Z">
          <w:pPr>
            <w:pStyle w:val="Heading1"/>
          </w:pPr>
        </w:pPrChange>
      </w:pPr>
      <w:ins w:id="2188" w:author="Fatima Maria Pillosu" w:date="2021-02-17T22:38:00Z">
        <w:r>
          <w:t xml:space="preserve">In this study, </w:t>
        </w:r>
      </w:ins>
      <w:ins w:id="2189" w:author="Fatima Maria Pillosu" w:date="2021-02-17T22:37:00Z">
        <w:r>
          <w:t xml:space="preserve">ecPoint-Rainfall </w:t>
        </w:r>
      </w:ins>
      <w:ins w:id="2190" w:author="Fatima Maria Pillosu" w:date="2021-02-17T22:38:00Z">
        <w:r>
          <w:t>post-processes the ECMWF ENS</w:t>
        </w:r>
      </w:ins>
      <w:ins w:id="2191" w:author="Fatima Maria Pillosu" w:date="2021-02-17T22:40:00Z">
        <w:r>
          <w:t xml:space="preserve"> </w:t>
        </w:r>
        <w:r>
          <w:fldChar w:fldCharType="begin" w:fldLock="1"/>
        </w:r>
      </w:ins>
      <w:r w:rsidR="00AA5BD0">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fldChar w:fldCharType="separate"/>
      </w:r>
      <w:r w:rsidRPr="002B4E74">
        <w:rPr>
          <w:noProof/>
        </w:rPr>
        <w:t>(Hewson and Pillosu 2020)</w:t>
      </w:r>
      <w:ins w:id="2192" w:author="Fatima Maria Pillosu" w:date="2021-02-17T22:40:00Z">
        <w:r>
          <w:fldChar w:fldCharType="end"/>
        </w:r>
        <w:r>
          <w:t xml:space="preserve">. </w:t>
        </w:r>
      </w:ins>
      <w:ins w:id="2193" w:author="Fatima Maria Pillosu" w:date="2021-02-17T09:22:00Z">
        <w:del w:id="2194" w:author="Fatima Maria" w:date="2021-02-22T17:08:00Z">
          <w:r w:rsidR="00CF57BA" w:rsidDel="00717DDA">
            <w:delText xml:space="preserve">In practice, </w:delText>
          </w:r>
        </w:del>
        <w:r w:rsidR="00CF57BA">
          <w:t>ecPoint</w:t>
        </w:r>
      </w:ins>
      <w:ins w:id="2195" w:author="Fatima Maria Pillosu" w:date="2021-02-17T22:36:00Z">
        <w:r>
          <w:t>-Rainfall</w:t>
        </w:r>
      </w:ins>
      <w:ins w:id="2196" w:author="Fatima Maria Pillosu" w:date="2021-02-17T09:22:00Z">
        <w:r w:rsidR="00CF57BA">
          <w:t xml:space="preserve"> produces 100 equally probable point rainfall realisations for each of the 51 ENS members and </w:t>
        </w:r>
      </w:ins>
      <w:ins w:id="2197" w:author="Fatima Maria Pillosu" w:date="2021-02-17T22:41:00Z">
        <w:r>
          <w:t xml:space="preserve">for </w:t>
        </w:r>
      </w:ins>
      <w:ins w:id="2198" w:author="Fatima Maria Pillosu" w:date="2021-02-17T09:22:00Z">
        <w:r w:rsidR="00CF57BA">
          <w:t>each grid-box</w:t>
        </w:r>
      </w:ins>
      <w:ins w:id="2199" w:author="Fatima Maria" w:date="2021-02-24T09:40:00Z">
        <w:r w:rsidR="0075517D">
          <w:t xml:space="preserve"> (</w:t>
        </w:r>
        <w:r w:rsidR="0075517D">
          <w:fldChar w:fldCharType="begin"/>
        </w:r>
        <w:r w:rsidR="0075517D">
          <w:instrText xml:space="preserve"> REF _Ref65052048 \h </w:instrText>
        </w:r>
      </w:ins>
      <w:r w:rsidR="0075517D">
        <w:fldChar w:fldCharType="separate"/>
      </w:r>
      <w:ins w:id="2200" w:author="Fatima Pillosu" w:date="2021-03-17T10:31:00Z">
        <w:r w:rsidR="00AB02D3" w:rsidRPr="009E55FD">
          <w:t xml:space="preserve">Fig. </w:t>
        </w:r>
        <w:r w:rsidR="00AB02D3">
          <w:rPr>
            <w:noProof/>
          </w:rPr>
          <w:t>2</w:t>
        </w:r>
      </w:ins>
      <w:ins w:id="2201" w:author="Fatima Maria Pillosu" w:date="2021-03-14T09:06:00Z">
        <w:del w:id="2202" w:author="Fatima Pillosu" w:date="2021-03-17T10:30:00Z">
          <w:r w:rsidR="000935AD" w:rsidDel="00AB02D3">
            <w:rPr>
              <w:noProof/>
            </w:rPr>
            <w:delText>1</w:delText>
          </w:r>
        </w:del>
      </w:ins>
      <w:ins w:id="2203" w:author="Fatima Maria" w:date="2021-02-24T09:40:00Z">
        <w:r w:rsidR="0075517D">
          <w:fldChar w:fldCharType="end"/>
        </w:r>
        <w:r w:rsidR="0075517D">
          <w:t>)</w:t>
        </w:r>
      </w:ins>
      <w:ins w:id="2204" w:author="Fatima Maria Pillosu" w:date="2021-02-17T09:22:00Z">
        <w:r w:rsidR="00CF57BA">
          <w:t xml:space="preserve">. </w:t>
        </w:r>
      </w:ins>
      <w:ins w:id="2205" w:author="Fatima Maria Pillosu" w:date="2021-02-17T22:42:00Z">
        <w:r>
          <w:t xml:space="preserve">This creates 5100 values per grid-box, that are subsequently </w:t>
        </w:r>
      </w:ins>
      <w:ins w:id="2206" w:author="Fatima Maria Pillosu" w:date="2021-02-17T09:22:00Z">
        <w:r w:rsidR="00CF57BA">
          <w:t>distilled down into 99 percentile fields (1</w:t>
        </w:r>
      </w:ins>
      <w:ins w:id="2207" w:author="Fatima Maria Pillosu" w:date="2021-02-17T22:42:00Z">
        <w:r w:rsidRPr="002B4E74">
          <w:rPr>
            <w:vertAlign w:val="superscript"/>
            <w:rPrChange w:id="2208" w:author="Fatima Maria Pillosu" w:date="2021-02-17T22:42:00Z">
              <w:rPr>
                <w:b w:val="0"/>
              </w:rPr>
            </w:rPrChange>
          </w:rPr>
          <w:t>st</w:t>
        </w:r>
      </w:ins>
      <w:ins w:id="2209" w:author="Fatima Maria Pillosu" w:date="2021-02-17T09:22:00Z">
        <w:r w:rsidR="00CF57BA">
          <w:t>,</w:t>
        </w:r>
      </w:ins>
      <w:ins w:id="2210" w:author="Fatima Maria Pillosu" w:date="2021-02-17T22:45:00Z">
        <w:r w:rsidR="00A64AFB">
          <w:t xml:space="preserve"> </w:t>
        </w:r>
      </w:ins>
      <w:ins w:id="2211" w:author="Fatima Maria Pillosu" w:date="2021-02-17T09:22:00Z">
        <w:r w:rsidR="00CF57BA">
          <w:t>2</w:t>
        </w:r>
      </w:ins>
      <w:ins w:id="2212" w:author="Fatima Maria Pillosu" w:date="2021-02-17T22:42:00Z">
        <w:r w:rsidRPr="002B4E74">
          <w:rPr>
            <w:vertAlign w:val="superscript"/>
            <w:rPrChange w:id="2213" w:author="Fatima Maria Pillosu" w:date="2021-02-17T22:42:00Z">
              <w:rPr>
                <w:b w:val="0"/>
              </w:rPr>
            </w:rPrChange>
          </w:rPr>
          <w:t>nd</w:t>
        </w:r>
      </w:ins>
      <w:ins w:id="2214" w:author="Fatima Maria Pillosu" w:date="2021-02-17T09:22:00Z">
        <w:r w:rsidR="00CF57BA">
          <w:t>,</w:t>
        </w:r>
      </w:ins>
      <w:ins w:id="2215" w:author="Fatima Maria Pillosu" w:date="2021-02-17T22:45:00Z">
        <w:r w:rsidR="00A64AFB">
          <w:t xml:space="preserve"> …, </w:t>
        </w:r>
      </w:ins>
      <w:ins w:id="2216" w:author="Fatima Maria Pillosu" w:date="2021-02-17T09:22:00Z">
        <w:r w:rsidR="00CF57BA">
          <w:t>99</w:t>
        </w:r>
      </w:ins>
      <w:ins w:id="2217" w:author="Fatima Maria Pillosu" w:date="2021-02-17T22:42:00Z">
        <w:r w:rsidRPr="002B4E74">
          <w:rPr>
            <w:vertAlign w:val="superscript"/>
            <w:rPrChange w:id="2218" w:author="Fatima Maria Pillosu" w:date="2021-02-17T22:42:00Z">
              <w:rPr>
                <w:b w:val="0"/>
              </w:rPr>
            </w:rPrChange>
          </w:rPr>
          <w:t>th</w:t>
        </w:r>
      </w:ins>
      <w:ins w:id="2219" w:author="Fatima Maria Pillosu" w:date="2021-02-17T09:22:00Z">
        <w:r w:rsidR="00CF57BA">
          <w:t>). Outputs from ecPoint-Rainfall are produced at ECMWF twice per day (at 00 and 12 UTC), up to 10 days, for overlapping 12-hourly accumulation periods, namely (T+0,T+12), (T+6,T+18),</w:t>
        </w:r>
      </w:ins>
      <w:ins w:id="2220" w:author="Fatima Maria Pillosu" w:date="2021-02-17T22:45:00Z">
        <w:r w:rsidR="00A64AFB">
          <w:t xml:space="preserve"> </w:t>
        </w:r>
      </w:ins>
      <w:ins w:id="2221" w:author="Fatima Maria Pillosu" w:date="2021-02-17T09:22:00Z">
        <w:r w:rsidR="00CF57BA">
          <w:t>...,</w:t>
        </w:r>
      </w:ins>
      <w:ins w:id="2222" w:author="Fatima Maria Pillosu" w:date="2021-02-17T22:45:00Z">
        <w:r w:rsidR="00A64AFB">
          <w:t xml:space="preserve"> </w:t>
        </w:r>
      </w:ins>
      <w:ins w:id="2223" w:author="Fatima Maria Pillosu" w:date="2021-02-17T09:22:00Z">
        <w:r w:rsidR="00CF57BA">
          <w:t>(T+234,T+246).</w:t>
        </w:r>
      </w:ins>
    </w:p>
    <w:p w14:paraId="764324BF" w14:textId="77777777" w:rsidR="001D4A8F" w:rsidRDefault="001D4A8F">
      <w:pPr>
        <w:pStyle w:val="Heading1"/>
        <w:rPr>
          <w:ins w:id="2224" w:author="Fatima Maria Pillosu" w:date="2021-02-17T14:36:00Z"/>
        </w:rPr>
        <w:sectPr w:rsidR="001D4A8F" w:rsidSect="00F66924">
          <w:pgSz w:w="11906" w:h="16838"/>
          <w:pgMar w:top="1418" w:right="1418" w:bottom="1418" w:left="1418" w:header="709" w:footer="709" w:gutter="0"/>
          <w:lnNumType w:countBy="1" w:restart="continuous"/>
          <w:cols w:space="708"/>
          <w:docGrid w:linePitch="360"/>
        </w:sectPr>
      </w:pPr>
    </w:p>
    <w:p w14:paraId="483A2B8B" w14:textId="77777777" w:rsidR="00BD727A" w:rsidRPr="007E528B" w:rsidRDefault="00BD727A">
      <w:pPr>
        <w:pStyle w:val="Heading1"/>
        <w:rPr>
          <w:ins w:id="2225" w:author="Fatima Maria Pillosu" w:date="2021-03-15T05:44:00Z"/>
          <w:szCs w:val="24"/>
        </w:rPr>
        <w:pPrChange w:id="2226" w:author="Fatima Maria Pillosu" w:date="2021-03-15T05:44:00Z">
          <w:pPr>
            <w:pStyle w:val="Heading2"/>
            <w:numPr>
              <w:numId w:val="17"/>
            </w:numPr>
            <w:ind w:left="1440"/>
          </w:pPr>
        </w:pPrChange>
      </w:pPr>
      <w:ins w:id="2227" w:author="Fatima Maria Pillosu" w:date="2021-03-15T05:43:00Z">
        <w:r>
          <w:lastRenderedPageBreak/>
          <w:t>Background</w:t>
        </w:r>
      </w:ins>
    </w:p>
    <w:p w14:paraId="439DECB7" w14:textId="461C56C9" w:rsidR="00BD727A" w:rsidRPr="007E528B" w:rsidRDefault="00BD727A">
      <w:pPr>
        <w:pStyle w:val="Heading2"/>
        <w:rPr>
          <w:ins w:id="2228" w:author="Fatima Maria Pillosu" w:date="2021-03-15T05:43:00Z"/>
        </w:rPr>
        <w:pPrChange w:id="2229" w:author="Fatima Maria Pillosu" w:date="2021-03-15T05:44:00Z">
          <w:pPr>
            <w:pStyle w:val="Heading3"/>
            <w:numPr>
              <w:numId w:val="17"/>
            </w:numPr>
          </w:pPr>
        </w:pPrChange>
      </w:pPr>
      <w:ins w:id="2230" w:author="Fatima Maria Pillosu" w:date="2021-03-15T05:43:00Z">
        <w:r w:rsidRPr="007E528B">
          <w:t>IMN</w:t>
        </w:r>
      </w:ins>
    </w:p>
    <w:p w14:paraId="3D9F7606" w14:textId="76A6BA95" w:rsidR="00BD727A" w:rsidRPr="007E528B" w:rsidRDefault="00BD727A">
      <w:pPr>
        <w:pStyle w:val="Heading3"/>
        <w:rPr>
          <w:ins w:id="2231" w:author="Fatima Maria Pillosu" w:date="2021-03-15T05:44:00Z"/>
        </w:rPr>
        <w:pPrChange w:id="2232" w:author="Fatima Maria Pillosu" w:date="2021-03-15T05:44:00Z">
          <w:pPr/>
        </w:pPrChange>
      </w:pPr>
      <w:ins w:id="2233" w:author="Fatima Maria Pillosu" w:date="2021-03-15T05:43:00Z">
        <w:r w:rsidRPr="007E528B">
          <w:t xml:space="preserve">EXTREME (LOCALIZED) RAINFALL IN COSTA RICA </w:t>
        </w:r>
      </w:ins>
    </w:p>
    <w:p w14:paraId="1C8F0D43" w14:textId="40B9A720" w:rsidR="00BD727A" w:rsidRDefault="00BD727A" w:rsidP="00BD727A">
      <w:pPr>
        <w:rPr>
          <w:ins w:id="2234" w:author="Fatima Pillosu" w:date="2021-03-17T10:40:00Z"/>
        </w:rPr>
      </w:pPr>
      <w:ins w:id="2235" w:author="Fatima Maria Pillosu" w:date="2021-03-15T05:43:00Z">
        <w:r>
          <w:t>The climate of Costa Rica is mainly tropical. The mountains that run in a northwest-southeast direction split Costa Rica into two regions, Pacific and Caribbean, with their own rainfall regime. In the Pacific region, the wettest and the driest periods go from May to October and from December to March, respectively, being April and November transition periods. The Caribbean region is much wetter than the Pacific region, and it has not a defined wet season. However, the relatively wettest months are November to January and May to August. These two regions and their prevailing winds, the height and the orientation of the mountains and the influence of the Pacific and Atlantic ocean divide Costa Rica into seven main climatic regions: Región Pacifico Norte, Central and Sur, Zona Norte, Valle Central and Región Caribe Norte and Sur (see Fig.3d). Extreme rainfall events differ from region and time of year and are typically produced by cold fronts (coming from the northern hemisphere), affecting mainly Zona Norte, Región Caribe Norte and Sur and the eastern part of Valle Central between December-March; low-pressure systems (coming from the equatorial Pacific Ocean), affecting mainly Región Pacifico Norte, Central and Sur and the western part of Valle Central all year round; and hurricanes, between June and November, which affect mainly the Pacific Region due to winds circulation despite forming in the Caribbean Sea. These weather systems generate rainfall events that can last for several hours or days, accumulating large amounts of rain, and generating severe riverine floods. However, their interaction with the complex Costa Rican orography can enhance the rainfall amounts or produce severe localized storms and generate also severe flash floods.</w:t>
        </w:r>
      </w:ins>
    </w:p>
    <w:p w14:paraId="2D4D51F7" w14:textId="77777777" w:rsidR="008A6580" w:rsidRDefault="008A6580" w:rsidP="00BD727A">
      <w:pPr>
        <w:rPr>
          <w:ins w:id="2236" w:author="Fatima Maria Pillosu" w:date="2021-03-15T05:43:00Z"/>
        </w:rPr>
      </w:pPr>
    </w:p>
    <w:p w14:paraId="6F00BAF3" w14:textId="6CA1336C" w:rsidR="000B3C34" w:rsidRPr="000B3C34" w:rsidRDefault="000B3C34">
      <w:pPr>
        <w:pStyle w:val="Heading3"/>
        <w:rPr>
          <w:ins w:id="2237" w:author="Fatima Maria Pillosu" w:date="2021-03-15T05:45:00Z"/>
          <w:rPrChange w:id="2238" w:author="Fatima Maria Pillosu" w:date="2021-03-15T05:45:00Z">
            <w:rPr>
              <w:ins w:id="2239" w:author="Fatima Maria Pillosu" w:date="2021-03-15T05:45:00Z"/>
              <w:i/>
              <w:iCs/>
            </w:rPr>
          </w:rPrChange>
        </w:rPr>
        <w:pPrChange w:id="2240" w:author="Fatima Maria Pillosu" w:date="2021-03-15T05:45:00Z">
          <w:pPr/>
        </w:pPrChange>
      </w:pPr>
      <w:ins w:id="2241" w:author="Fatima Maria Pillosu" w:date="2021-03-15T05:43:00Z">
        <w:r w:rsidRPr="007E528B">
          <w:lastRenderedPageBreak/>
          <w:t xml:space="preserve">HOW IMN FORECASTERS PREDICT EXTREME (LOCALIZED) RAINFALL? </w:t>
        </w:r>
      </w:ins>
    </w:p>
    <w:p w14:paraId="36FC8295" w14:textId="4EC3061B" w:rsidR="00BD727A" w:rsidRDefault="00BD727A" w:rsidP="00BD727A">
      <w:pPr>
        <w:rPr>
          <w:ins w:id="2242" w:author="Fatima Pillosu" w:date="2021-03-17T11:35:00Z"/>
        </w:rPr>
      </w:pPr>
      <w:ins w:id="2243" w:author="Fatima Maria Pillosu" w:date="2021-03-15T05:43:00Z">
        <w:r>
          <w:t xml:space="preserve">Given the small size of the country and its complex orography, IMN tend to not use guidance from global NWP models due to their typical coarse spatial resolution. Even if at occasions IMN forecasters look at the Global Forecast System (GFS) developed by the National Centers for Environmental Prediction in the USA, and at the ECMWF ENS from 2018, forecasters tend to rely mainly on guidance from km-scale models developed in-house. From the Weather Research and Forecasting (WRF) system, IMN has developed a series of model versions (WRF-1.5, WRF-5, WRF-AR, WRF-Sarapiquí, WRF, WRF-8, WRF-15) with different spatial/temporal resolutions, domains, and model configurations to tailor their use for specific hazards (e.g. tropical waves, tropical cyclones, cold fronts, hail, and forest fires). For example, WRF-1.5, developed in 2018, produces forecasts at 1.5 km resolution, up to 5 days, and aims to improve predictions for convective systems which can produce extreme localized rainfall events. These models are mainly deterministic, indeed </w:t>
        </w:r>
        <w:r w:rsidRPr="001B2CA6">
          <w:rPr>
            <w:i/>
            <w:iCs/>
          </w:rPr>
          <w:t>“95% of predictions at IMN are created using deterministic guidance, and only 5% derives from probabilistic models”</w:t>
        </w:r>
        <w:r>
          <w:t xml:space="preserve">. Furthermore, predictions at IMN rely substantially on the examination of real-time observations of rainfall, river discharge, soil conditions which help experts to evaluate the impact that a certain rainfall event might have. Indeed, </w:t>
        </w:r>
        <w:r w:rsidRPr="001B2CA6">
          <w:rPr>
            <w:i/>
            <w:iCs/>
          </w:rPr>
          <w:t>“</w:t>
        </w:r>
        <w:r>
          <w:rPr>
            <w:i/>
            <w:iCs/>
          </w:rPr>
          <w:t>f</w:t>
        </w:r>
        <w:r w:rsidRPr="001B2CA6">
          <w:rPr>
            <w:i/>
            <w:iCs/>
          </w:rPr>
          <w:t>orecasts at IMN rely typically 60% on NWP guidance, and 40% on human expertise”</w:t>
        </w:r>
        <w:r>
          <w:rPr>
            <w:i/>
            <w:iCs/>
          </w:rPr>
          <w:t>.</w:t>
        </w:r>
        <w:r>
          <w:t xml:space="preserve"> For this reason, forecasters training is an important aspect at IMN. </w:t>
        </w:r>
        <w:r w:rsidRPr="001B2CA6">
          <w:rPr>
            <w:i/>
            <w:iCs/>
          </w:rPr>
          <w:t>“50% of forecasters have attended the NOAA’s Weather Prediction Centre International Tropical Desk, training in weather and climate forecasting for the Americas</w:t>
        </w:r>
        <w:r>
          <w:rPr>
            <w:i/>
            <w:iCs/>
          </w:rPr>
          <w:t>, and other forecasters have attended other training centres over the years</w:t>
        </w:r>
        <w:r w:rsidRPr="001B2CA6">
          <w:rPr>
            <w:i/>
            <w:iCs/>
          </w:rPr>
          <w:t>”</w:t>
        </w:r>
        <w:r>
          <w:t>.</w:t>
        </w:r>
      </w:ins>
    </w:p>
    <w:p w14:paraId="2ACE2149" w14:textId="6FF42656" w:rsidR="00D61795" w:rsidRDefault="00D61795" w:rsidP="00BD727A">
      <w:pPr>
        <w:rPr>
          <w:ins w:id="2244" w:author="Fatima Pillosu" w:date="2021-03-17T11:35:00Z"/>
        </w:rPr>
      </w:pPr>
    </w:p>
    <w:p w14:paraId="046FA22A" w14:textId="1798040B" w:rsidR="00D61795" w:rsidRDefault="00D61795" w:rsidP="00BD727A">
      <w:pPr>
        <w:rPr>
          <w:ins w:id="2245" w:author="Fatima Pillosu" w:date="2021-03-17T11:35:00Z"/>
        </w:rPr>
      </w:pPr>
    </w:p>
    <w:p w14:paraId="3DDFC78E" w14:textId="77777777" w:rsidR="00D61795" w:rsidRPr="001B2CA6" w:rsidRDefault="00D61795" w:rsidP="00BD727A">
      <w:pPr>
        <w:rPr>
          <w:ins w:id="2246" w:author="Fatima Maria Pillosu" w:date="2021-03-15T05:43:00Z"/>
          <w:i/>
          <w:iCs/>
        </w:rPr>
      </w:pPr>
    </w:p>
    <w:p w14:paraId="102A4D4C" w14:textId="77777777" w:rsidR="00BD727A" w:rsidRDefault="00BD727A">
      <w:pPr>
        <w:pStyle w:val="Heading2"/>
        <w:rPr>
          <w:ins w:id="2247" w:author="Fatima Maria Pillosu" w:date="2021-03-15T05:43:00Z"/>
        </w:rPr>
        <w:pPrChange w:id="2248" w:author="Fatima Maria Pillosu" w:date="2021-03-15T05:46:00Z">
          <w:pPr>
            <w:pStyle w:val="Heading3"/>
          </w:pPr>
        </w:pPrChange>
      </w:pPr>
      <w:ins w:id="2249" w:author="Fatima Maria Pillosu" w:date="2021-03-15T05:43:00Z">
        <w:r>
          <w:lastRenderedPageBreak/>
          <w:t>OMSZ</w:t>
        </w:r>
      </w:ins>
    </w:p>
    <w:p w14:paraId="26F9CFC8" w14:textId="304BFAA5" w:rsidR="000B3C34" w:rsidRDefault="000B3C34" w:rsidP="000B3C34">
      <w:pPr>
        <w:pStyle w:val="Heading3"/>
        <w:numPr>
          <w:ilvl w:val="0"/>
          <w:numId w:val="27"/>
        </w:numPr>
        <w:rPr>
          <w:ins w:id="2250" w:author="Fatima Pillosu" w:date="2021-03-16T09:39:00Z"/>
        </w:rPr>
      </w:pPr>
      <w:ins w:id="2251" w:author="Fatima Maria Pillosu" w:date="2021-03-15T05:43:00Z">
        <w:r>
          <w:t>E</w:t>
        </w:r>
        <w:r w:rsidRPr="00046757">
          <w:t>XTREME (LOCALIZED) RAINFALL</w:t>
        </w:r>
        <w:r>
          <w:t xml:space="preserve"> IN HUNGARY</w:t>
        </w:r>
      </w:ins>
    </w:p>
    <w:p w14:paraId="6DDB5777" w14:textId="1A8E2E76" w:rsidR="00711C99" w:rsidRPr="00DB56E2" w:rsidRDefault="005B7ED1">
      <w:pPr>
        <w:rPr>
          <w:ins w:id="2252" w:author="Fatima Maria Pillosu" w:date="2021-03-15T05:46:00Z"/>
        </w:rPr>
        <w:pPrChange w:id="2253" w:author="Fatima Pillosu" w:date="2021-03-17T11:33:00Z">
          <w:pPr>
            <w:pStyle w:val="Heading3"/>
            <w:numPr>
              <w:numId w:val="27"/>
            </w:numPr>
          </w:pPr>
        </w:pPrChange>
      </w:pPr>
      <w:ins w:id="2254" w:author="Fatima Pillosu" w:date="2021-03-16T09:42:00Z">
        <w:r>
          <w:t xml:space="preserve">Hungary is located </w:t>
        </w:r>
      </w:ins>
      <w:ins w:id="2255" w:author="Fatima Pillosu" w:date="2021-03-17T11:05:00Z">
        <w:r w:rsidR="0028370C">
          <w:t>at the centre of</w:t>
        </w:r>
      </w:ins>
      <w:ins w:id="2256" w:author="Fatima Pillosu" w:date="2021-03-17T10:41:00Z">
        <w:r w:rsidR="00AA76FD">
          <w:t xml:space="preserve"> the</w:t>
        </w:r>
      </w:ins>
      <w:ins w:id="2257" w:author="Fatima Pillosu" w:date="2021-03-16T09:42:00Z">
        <w:r>
          <w:t xml:space="preserve"> Carpathian basin</w:t>
        </w:r>
      </w:ins>
      <w:ins w:id="2258" w:author="Fatima Pillosu" w:date="2021-03-16T09:54:00Z">
        <w:r w:rsidR="00947D7D">
          <w:t>.</w:t>
        </w:r>
      </w:ins>
      <w:ins w:id="2259" w:author="Fatima Pillosu" w:date="2021-03-16T09:42:00Z">
        <w:r>
          <w:t xml:space="preserve"> </w:t>
        </w:r>
      </w:ins>
      <w:ins w:id="2260" w:author="Fatima Pillosu" w:date="2021-03-16T09:54:00Z">
        <w:r w:rsidR="00947D7D">
          <w:t>A</w:t>
        </w:r>
      </w:ins>
      <w:ins w:id="2261" w:author="Fatima Pillosu" w:date="2021-03-16T09:42:00Z">
        <w:r>
          <w:t>bou</w:t>
        </w:r>
      </w:ins>
      <w:ins w:id="2262" w:author="Fatima Pillosu" w:date="2021-03-16T09:54:00Z">
        <w:r w:rsidR="00947D7D">
          <w:t>t two thirds</w:t>
        </w:r>
      </w:ins>
      <w:ins w:id="2263" w:author="Fatima Pillosu" w:date="2021-03-16T09:42:00Z">
        <w:r>
          <w:t xml:space="preserve"> of the country is flat,</w:t>
        </w:r>
      </w:ins>
      <w:ins w:id="2264" w:author="Fatima Pillosu" w:date="2021-03-16T10:00:00Z">
        <w:r w:rsidR="00E2237D">
          <w:t xml:space="preserve"> and</w:t>
        </w:r>
      </w:ins>
      <w:ins w:id="2265" w:author="Fatima Pillosu" w:date="2021-03-16T09:42:00Z">
        <w:r>
          <w:t xml:space="preserve"> the rest is</w:t>
        </w:r>
      </w:ins>
      <w:ins w:id="2266" w:author="Fatima Pillosu" w:date="2021-03-16T09:55:00Z">
        <w:r w:rsidR="00947D7D">
          <w:t xml:space="preserve"> mainly</w:t>
        </w:r>
      </w:ins>
      <w:ins w:id="2267" w:author="Fatima Pillosu" w:date="2021-03-16T09:42:00Z">
        <w:r>
          <w:t xml:space="preserve"> hilly</w:t>
        </w:r>
      </w:ins>
      <w:ins w:id="2268" w:author="Fatima Pillosu" w:date="2021-03-16T10:00:00Z">
        <w:r w:rsidR="00E2237D">
          <w:t xml:space="preserve">. Peaks are all </w:t>
        </w:r>
      </w:ins>
      <w:ins w:id="2269" w:author="Fatima Pillosu" w:date="2021-03-16T09:59:00Z">
        <w:r w:rsidR="00CD1F09">
          <w:t>below 1000 m</w:t>
        </w:r>
      </w:ins>
      <w:ins w:id="2270" w:author="Fatima Pillosu" w:date="2021-03-16T10:00:00Z">
        <w:r w:rsidR="00E2237D">
          <w:t xml:space="preserve">, </w:t>
        </w:r>
      </w:ins>
      <w:ins w:id="2271" w:author="Fatima Pillosu" w:date="2021-03-16T10:01:00Z">
        <w:r w:rsidR="006A2511">
          <w:t xml:space="preserve">except for </w:t>
        </w:r>
      </w:ins>
      <w:ins w:id="2272" w:author="Fatima Pillosu" w:date="2021-03-16T09:56:00Z">
        <w:r w:rsidR="00A504AA">
          <w:t>K</w:t>
        </w:r>
        <w:r w:rsidR="00A504AA" w:rsidRPr="00777105">
          <w:rPr>
            <w:rPrChange w:id="2273" w:author="Fatima Pillosu" w:date="2021-03-16T09:56:00Z">
              <w:rPr>
                <w:lang w:val="es-ES"/>
              </w:rPr>
            </w:rPrChange>
          </w:rPr>
          <w:t>é</w:t>
        </w:r>
        <w:r w:rsidR="00A504AA">
          <w:t>kes</w:t>
        </w:r>
      </w:ins>
      <w:ins w:id="2274" w:author="Fatima Pillosu" w:date="2021-03-16T10:02:00Z">
        <w:r w:rsidR="00F20D83">
          <w:t xml:space="preserve"> (1014 m)</w:t>
        </w:r>
      </w:ins>
      <w:ins w:id="2275" w:author="Fatima Pillosu" w:date="2021-03-16T09:56:00Z">
        <w:r w:rsidR="00777105">
          <w:t xml:space="preserve"> </w:t>
        </w:r>
      </w:ins>
      <w:ins w:id="2276" w:author="Fatima Pillosu" w:date="2021-03-16T09:57:00Z">
        <w:r w:rsidR="00777105">
          <w:t xml:space="preserve">in the </w:t>
        </w:r>
      </w:ins>
      <w:ins w:id="2277" w:author="Fatima Pillosu" w:date="2021-03-16T10:03:00Z">
        <w:r w:rsidR="00C45034">
          <w:t>“</w:t>
        </w:r>
      </w:ins>
      <w:ins w:id="2278" w:author="Fatima Pillosu" w:date="2021-03-17T10:44:00Z">
        <w:r w:rsidR="006F7482">
          <w:t>Heves” county</w:t>
        </w:r>
      </w:ins>
      <w:ins w:id="2279" w:author="Fatima Pillosu" w:date="2021-03-16T10:03:00Z">
        <w:r w:rsidR="00C45034">
          <w:t>.</w:t>
        </w:r>
      </w:ins>
      <w:ins w:id="2280" w:author="Fatima Pillosu" w:date="2021-03-16T09:42:00Z">
        <w:r>
          <w:t xml:space="preserve"> The climate of Hungary is </w:t>
        </w:r>
      </w:ins>
      <w:ins w:id="2281" w:author="Fatima Pillosu" w:date="2021-03-16T10:39:00Z">
        <w:r w:rsidR="00EA687E">
          <w:t xml:space="preserve">mainly </w:t>
        </w:r>
      </w:ins>
      <w:ins w:id="2282" w:author="Fatima Pillosu" w:date="2021-03-16T09:42:00Z">
        <w:r>
          <w:t>warm continental</w:t>
        </w:r>
      </w:ins>
      <w:ins w:id="2283" w:author="Fatima Pillosu" w:date="2021-03-16T10:39:00Z">
        <w:r w:rsidR="00DA0E87">
          <w:t>, and it is</w:t>
        </w:r>
        <w:r w:rsidR="00EA687E">
          <w:t xml:space="preserve"> influenced by</w:t>
        </w:r>
      </w:ins>
      <w:ins w:id="2284" w:author="Fatima Pillosu" w:date="2021-03-16T10:38:00Z">
        <w:r w:rsidR="00B8146E">
          <w:t xml:space="preserve"> </w:t>
        </w:r>
      </w:ins>
      <w:ins w:id="2285" w:author="Fatima Pillosu" w:date="2021-03-16T10:50:00Z">
        <w:r w:rsidR="00376F0E">
          <w:t xml:space="preserve">three main different climates: </w:t>
        </w:r>
      </w:ins>
      <w:ins w:id="2286" w:author="Fatima Pillosu" w:date="2021-03-16T10:38:00Z">
        <w:r w:rsidR="00B8146E">
          <w:t>continental</w:t>
        </w:r>
      </w:ins>
      <w:ins w:id="2287" w:author="Fatima Pillosu" w:date="2021-03-16T10:39:00Z">
        <w:r w:rsidR="00EA687E">
          <w:t xml:space="preserve"> </w:t>
        </w:r>
      </w:ins>
      <w:ins w:id="2288" w:author="Fatima Pillosu" w:date="2021-03-16T10:38:00Z">
        <w:r w:rsidR="00B8146E">
          <w:t xml:space="preserve">from </w:t>
        </w:r>
      </w:ins>
      <w:ins w:id="2289" w:author="Fatima Pillosu" w:date="2021-03-16T10:39:00Z">
        <w:r w:rsidR="00EA687E">
          <w:t xml:space="preserve">the </w:t>
        </w:r>
      </w:ins>
      <w:ins w:id="2290" w:author="Fatima Pillosu" w:date="2021-03-16T10:38:00Z">
        <w:r w:rsidR="00B8146E">
          <w:t>northeast, oceanic from</w:t>
        </w:r>
      </w:ins>
      <w:ins w:id="2291" w:author="Fatima Pillosu" w:date="2021-03-16T10:39:00Z">
        <w:r w:rsidR="00EA687E">
          <w:t xml:space="preserve"> the</w:t>
        </w:r>
      </w:ins>
      <w:ins w:id="2292" w:author="Fatima Pillosu" w:date="2021-03-16T10:38:00Z">
        <w:r w:rsidR="00B8146E">
          <w:t xml:space="preserve"> northwest,</w:t>
        </w:r>
      </w:ins>
      <w:ins w:id="2293" w:author="Fatima Pillosu" w:date="2021-03-16T10:39:00Z">
        <w:r w:rsidR="00EA687E">
          <w:t xml:space="preserve"> and</w:t>
        </w:r>
      </w:ins>
      <w:ins w:id="2294" w:author="Fatima Pillosu" w:date="2021-03-16T10:38:00Z">
        <w:r w:rsidR="00B8146E">
          <w:t xml:space="preserve"> Mediterranean</w:t>
        </w:r>
      </w:ins>
      <w:ins w:id="2295" w:author="Fatima Pillosu" w:date="2021-03-16T10:40:00Z">
        <w:r w:rsidR="00EA687E">
          <w:t xml:space="preserve"> </w:t>
        </w:r>
      </w:ins>
      <w:ins w:id="2296" w:author="Fatima Pillosu" w:date="2021-03-16T10:38:00Z">
        <w:r w:rsidR="00B8146E">
          <w:t>from southwest.</w:t>
        </w:r>
      </w:ins>
      <w:ins w:id="2297" w:author="Fatima Pillosu" w:date="2021-03-16T10:40:00Z">
        <w:r w:rsidR="00EA687E">
          <w:t xml:space="preserve"> Such influences make </w:t>
        </w:r>
      </w:ins>
      <w:ins w:id="2298" w:author="Fatima Pillosu" w:date="2021-03-16T10:41:00Z">
        <w:r w:rsidR="00AB522F">
          <w:t xml:space="preserve">average </w:t>
        </w:r>
      </w:ins>
      <w:ins w:id="2299" w:author="Fatima Pillosu" w:date="2021-03-16T10:40:00Z">
        <w:r w:rsidR="00EA687E">
          <w:t xml:space="preserve">rainfall </w:t>
        </w:r>
        <w:r w:rsidR="00ED3CC7">
          <w:t>vary in space and time.</w:t>
        </w:r>
      </w:ins>
      <w:ins w:id="2300" w:author="Fatima Pillosu" w:date="2021-03-17T11:09:00Z">
        <w:r w:rsidR="0049582F">
          <w:t xml:space="preserve"> May to September is the convective season,</w:t>
        </w:r>
      </w:ins>
      <w:ins w:id="2301" w:author="Fatima Pillosu" w:date="2021-03-17T11:10:00Z">
        <w:r w:rsidR="0049582F">
          <w:t xml:space="preserve"> in which daily precipitation extremes can often exceeded 100 mm</w:t>
        </w:r>
        <w:r w:rsidR="00555753">
          <w:t>/day. June is often the wettest month, whilst Febr</w:t>
        </w:r>
      </w:ins>
      <w:ins w:id="2302" w:author="Fatima Pillosu" w:date="2021-03-17T11:11:00Z">
        <w:r w:rsidR="00555753">
          <w:t>uary is the driest.</w:t>
        </w:r>
      </w:ins>
      <w:ins w:id="2303" w:author="Fatima Pillosu" w:date="2021-03-16T10:40:00Z">
        <w:r w:rsidR="00ED3CC7">
          <w:t xml:space="preserve"> </w:t>
        </w:r>
      </w:ins>
      <w:ins w:id="2304" w:author="Fatima Pillosu" w:date="2021-03-16T10:43:00Z">
        <w:r w:rsidR="00BD4AF9">
          <w:t>The wettest</w:t>
        </w:r>
      </w:ins>
      <w:ins w:id="2305" w:author="Fatima Pillosu" w:date="2021-03-16T10:44:00Z">
        <w:r w:rsidR="00707C28">
          <w:t xml:space="preserve"> </w:t>
        </w:r>
      </w:ins>
      <w:ins w:id="2306" w:author="Fatima Pillosu" w:date="2021-03-16T10:52:00Z">
        <w:r w:rsidR="002C495F">
          <w:t>area</w:t>
        </w:r>
      </w:ins>
      <w:ins w:id="2307" w:author="Fatima Pillosu" w:date="2021-03-16T10:53:00Z">
        <w:r w:rsidR="00FA4F77">
          <w:t>s</w:t>
        </w:r>
      </w:ins>
      <w:ins w:id="2308" w:author="Fatima Pillosu" w:date="2021-03-17T11:05:00Z">
        <w:r w:rsidR="00F65289">
          <w:t xml:space="preserve"> in Hungary</w:t>
        </w:r>
      </w:ins>
      <w:ins w:id="2309" w:author="Fatima Pillosu" w:date="2021-03-17T11:04:00Z">
        <w:r w:rsidR="00F65289">
          <w:t xml:space="preserve"> (&gt; 850 mm, annual average)</w:t>
        </w:r>
      </w:ins>
      <w:ins w:id="2310" w:author="Fatima Pillosu" w:date="2021-03-16T10:48:00Z">
        <w:r w:rsidR="008B20B9">
          <w:t xml:space="preserve"> coincide with the hilliest parts of the country</w:t>
        </w:r>
      </w:ins>
      <w:ins w:id="2311" w:author="Fatima Pillosu" w:date="2021-03-17T10:45:00Z">
        <w:r w:rsidR="00D37FDB">
          <w:t xml:space="preserve">, mainly </w:t>
        </w:r>
      </w:ins>
      <w:ins w:id="2312" w:author="Fatima Pillosu" w:date="2021-03-16T10:49:00Z">
        <w:r w:rsidR="00B16BB5">
          <w:t xml:space="preserve">in the </w:t>
        </w:r>
        <w:r w:rsidR="00E67355">
          <w:t>southwest (Vas, Zala, Ve</w:t>
        </w:r>
        <w:r w:rsidR="00E8181E">
          <w:t>szpr</w:t>
        </w:r>
      </w:ins>
      <w:ins w:id="2313" w:author="Fatima Pillosu" w:date="2021-03-16T10:50:00Z">
        <w:r w:rsidR="00E8181E" w:rsidRPr="00E8181E">
          <w:rPr>
            <w:rPrChange w:id="2314" w:author="Fatima Pillosu" w:date="2021-03-16T10:50:00Z">
              <w:rPr>
                <w:lang w:val="es-ES"/>
              </w:rPr>
            </w:rPrChange>
          </w:rPr>
          <w:t>ém</w:t>
        </w:r>
        <w:r w:rsidR="00E8181E">
          <w:t>, Somogy, and Baranya</w:t>
        </w:r>
      </w:ins>
      <w:ins w:id="2315" w:author="Fatima Pillosu" w:date="2021-03-16T10:53:00Z">
        <w:r w:rsidR="00FA4F77">
          <w:t xml:space="preserve"> counties</w:t>
        </w:r>
      </w:ins>
      <w:ins w:id="2316" w:author="Fatima Pillosu" w:date="2021-03-16T10:49:00Z">
        <w:r w:rsidR="00E67355">
          <w:t>)</w:t>
        </w:r>
      </w:ins>
      <w:ins w:id="2317" w:author="Fatima Pillosu" w:date="2021-03-17T10:45:00Z">
        <w:r w:rsidR="00D37FDB">
          <w:t>, and in the nort</w:t>
        </w:r>
        <w:r w:rsidR="002716AE">
          <w:t>h</w:t>
        </w:r>
      </w:ins>
      <w:ins w:id="2318" w:author="Fatima Pillosu" w:date="2021-03-17T10:57:00Z">
        <w:r w:rsidR="00A02371">
          <w:t>east</w:t>
        </w:r>
      </w:ins>
      <w:ins w:id="2319" w:author="Fatima Pillosu" w:date="2021-03-17T10:45:00Z">
        <w:r w:rsidR="002716AE">
          <w:t xml:space="preserve"> </w:t>
        </w:r>
      </w:ins>
      <w:ins w:id="2320" w:author="Fatima Pillosu" w:date="2021-03-17T10:46:00Z">
        <w:r w:rsidR="002716AE">
          <w:t>(</w:t>
        </w:r>
        <w:r w:rsidR="007D1269">
          <w:t>Pest, N</w:t>
        </w:r>
        <w:r w:rsidR="007D1269" w:rsidRPr="007D1269">
          <w:rPr>
            <w:rPrChange w:id="2321" w:author="Fatima Pillosu" w:date="2021-03-17T10:46:00Z">
              <w:rPr>
                <w:lang w:val="es-ES"/>
              </w:rPr>
            </w:rPrChange>
          </w:rPr>
          <w:t>ó</w:t>
        </w:r>
        <w:r w:rsidR="007D1269">
          <w:t xml:space="preserve">grád, Heves and </w:t>
        </w:r>
      </w:ins>
      <w:ins w:id="2322" w:author="Fatima Pillosu" w:date="2021-03-17T10:47:00Z">
        <w:r w:rsidR="009426C8">
          <w:t>Borsod</w:t>
        </w:r>
        <w:r w:rsidR="00F05373">
          <w:t>-</w:t>
        </w:r>
        <w:r w:rsidR="009426C8">
          <w:t>Abaúj</w:t>
        </w:r>
        <w:r w:rsidR="00F05373">
          <w:t>-</w:t>
        </w:r>
        <w:r w:rsidR="009426C8">
          <w:t>Zempl</w:t>
        </w:r>
        <w:r w:rsidR="00F05373">
          <w:t>én counties</w:t>
        </w:r>
      </w:ins>
      <w:ins w:id="2323" w:author="Fatima Pillosu" w:date="2021-03-17T10:46:00Z">
        <w:r w:rsidR="002716AE">
          <w:t>)</w:t>
        </w:r>
      </w:ins>
      <w:ins w:id="2324" w:author="Fatima Pillosu" w:date="2021-03-17T10:48:00Z">
        <w:r w:rsidR="00F05373">
          <w:t>.</w:t>
        </w:r>
      </w:ins>
      <w:ins w:id="2325" w:author="Fatima Pillosu" w:date="2021-03-17T10:49:00Z">
        <w:r w:rsidR="00A4718F">
          <w:t xml:space="preserve"> </w:t>
        </w:r>
      </w:ins>
      <w:ins w:id="2326" w:author="Fatima Pillosu" w:date="2021-03-16T10:53:00Z">
        <w:r w:rsidR="00FA4F77">
          <w:t xml:space="preserve">On the </w:t>
        </w:r>
      </w:ins>
      <w:ins w:id="2327" w:author="Fatima Pillosu" w:date="2021-03-16T10:54:00Z">
        <w:r w:rsidR="001D08C8">
          <w:t>contrary</w:t>
        </w:r>
      </w:ins>
      <w:ins w:id="2328" w:author="Fatima Pillosu" w:date="2021-03-16T10:53:00Z">
        <w:r w:rsidR="00FA4F77">
          <w:t>, the driest areas</w:t>
        </w:r>
      </w:ins>
      <w:ins w:id="2329" w:author="Fatima Pillosu" w:date="2021-03-17T10:58:00Z">
        <w:r w:rsidR="007633B5">
          <w:t xml:space="preserve"> </w:t>
        </w:r>
      </w:ins>
      <w:ins w:id="2330" w:author="Fatima Pillosu" w:date="2021-03-17T11:03:00Z">
        <w:r w:rsidR="00021F27">
          <w:t>(&lt;</w:t>
        </w:r>
        <w:r w:rsidR="00351B89">
          <w:t xml:space="preserve"> </w:t>
        </w:r>
      </w:ins>
      <w:ins w:id="2331" w:author="Fatima Pillosu" w:date="2021-03-17T10:58:00Z">
        <w:r w:rsidR="007633B5">
          <w:t>5</w:t>
        </w:r>
      </w:ins>
      <w:ins w:id="2332" w:author="Fatima Pillosu" w:date="2021-03-17T10:59:00Z">
        <w:r w:rsidR="007633B5">
          <w:t>00 mm</w:t>
        </w:r>
      </w:ins>
      <w:ins w:id="2333" w:author="Fatima Pillosu" w:date="2021-03-17T11:03:00Z">
        <w:r w:rsidR="00351B89">
          <w:t>, annual average</w:t>
        </w:r>
        <w:r w:rsidR="00021F27">
          <w:t>)</w:t>
        </w:r>
      </w:ins>
      <w:ins w:id="2334" w:author="Fatima Pillosu" w:date="2021-03-16T10:53:00Z">
        <w:r w:rsidR="00FA4F77">
          <w:t xml:space="preserve"> </w:t>
        </w:r>
      </w:ins>
      <w:ins w:id="2335" w:author="Fatima Pillosu" w:date="2021-03-16T10:54:00Z">
        <w:r w:rsidR="001D08C8">
          <w:t xml:space="preserve">coincide with </w:t>
        </w:r>
        <w:r w:rsidR="009F5084">
          <w:t>the flattest parts of the country</w:t>
        </w:r>
      </w:ins>
      <w:ins w:id="2336" w:author="Fatima Pillosu" w:date="2021-03-17T10:49:00Z">
        <w:r w:rsidR="00D938D3">
          <w:t xml:space="preserve"> in the</w:t>
        </w:r>
      </w:ins>
      <w:ins w:id="2337" w:author="Fatima Pillosu" w:date="2021-03-17T10:50:00Z">
        <w:r w:rsidR="002C5E6E">
          <w:t xml:space="preserve"> </w:t>
        </w:r>
      </w:ins>
      <w:ins w:id="2338" w:author="Fatima Pillosu" w:date="2021-03-17T10:57:00Z">
        <w:r w:rsidR="00A50D30">
          <w:t>south</w:t>
        </w:r>
      </w:ins>
      <w:ins w:id="2339" w:author="Fatima Pillosu" w:date="2021-03-17T10:50:00Z">
        <w:r w:rsidR="002C5E6E">
          <w:t>east (</w:t>
        </w:r>
        <w:r w:rsidR="004E0D52">
          <w:t>Southern and Northern Great Plain)</w:t>
        </w:r>
      </w:ins>
      <w:ins w:id="2340" w:author="Fatima Pillosu" w:date="2021-03-17T10:51:00Z">
        <w:r w:rsidR="004E0D52">
          <w:t xml:space="preserve">, </w:t>
        </w:r>
      </w:ins>
      <w:ins w:id="2341" w:author="Fatima Pillosu" w:date="2021-03-17T10:57:00Z">
        <w:r w:rsidR="0007799B">
          <w:t>except for</w:t>
        </w:r>
      </w:ins>
      <w:ins w:id="2342" w:author="Fatima Pillosu" w:date="2021-03-17T10:51:00Z">
        <w:r w:rsidR="004E0D52">
          <w:t xml:space="preserve"> the </w:t>
        </w:r>
        <w:r w:rsidR="007B1075">
          <w:t>east part of the Szaboics-Sza</w:t>
        </w:r>
        <w:r w:rsidR="006378E7">
          <w:t>tm</w:t>
        </w:r>
      </w:ins>
      <w:ins w:id="2343" w:author="Fatima Pillosu" w:date="2021-03-17T10:55:00Z">
        <w:r w:rsidR="00463F8C" w:rsidRPr="000A1004">
          <w:rPr>
            <w:rPrChange w:id="2344" w:author="Fatima Pillosu" w:date="2021-03-17T10:55:00Z">
              <w:rPr>
                <w:lang w:val="es-ES"/>
              </w:rPr>
            </w:rPrChange>
          </w:rPr>
          <w:t>á</w:t>
        </w:r>
      </w:ins>
      <w:ins w:id="2345" w:author="Fatima Pillosu" w:date="2021-03-17T10:51:00Z">
        <w:r w:rsidR="006378E7">
          <w:t>r-</w:t>
        </w:r>
      </w:ins>
      <w:ins w:id="2346" w:author="Fatima Pillosu" w:date="2021-03-17T10:54:00Z">
        <w:r w:rsidR="00143617">
          <w:t>Bereg</w:t>
        </w:r>
      </w:ins>
      <w:ins w:id="2347" w:author="Fatima Pillosu" w:date="2021-03-17T10:56:00Z">
        <w:r w:rsidR="000A1004">
          <w:t xml:space="preserve"> county</w:t>
        </w:r>
      </w:ins>
      <w:ins w:id="2348" w:author="Fatima Pillosu" w:date="2021-03-17T10:49:00Z">
        <w:r w:rsidR="00D938D3">
          <w:t>.</w:t>
        </w:r>
      </w:ins>
      <w:ins w:id="2349" w:author="Fatima Pillosu" w:date="2021-03-17T11:06:00Z">
        <w:r w:rsidR="009463A7">
          <w:t xml:space="preserve"> </w:t>
        </w:r>
      </w:ins>
      <w:ins w:id="2350" w:author="Fatima Pillosu" w:date="2021-03-17T11:16:00Z">
        <w:r w:rsidR="00691EB0">
          <w:t xml:space="preserve">In Hungary, </w:t>
        </w:r>
      </w:ins>
      <w:ins w:id="2351" w:author="Fatima Pillosu" w:date="2021-03-16T09:42:00Z">
        <w:r>
          <w:t xml:space="preserve">extreme precipitation </w:t>
        </w:r>
      </w:ins>
      <w:ins w:id="2352" w:author="Fatima Pillosu" w:date="2021-03-17T11:16:00Z">
        <w:r w:rsidR="00691EB0">
          <w:t xml:space="preserve">events are </w:t>
        </w:r>
      </w:ins>
      <w:ins w:id="2353" w:author="Fatima Pillosu" w:date="2021-03-16T09:42:00Z">
        <w:r>
          <w:t xml:space="preserve">connected to large scale </w:t>
        </w:r>
      </w:ins>
      <w:ins w:id="2354" w:author="Fatima Pillosu" w:date="2021-03-17T11:14:00Z">
        <w:r w:rsidR="00DC350F">
          <w:t>systems</w:t>
        </w:r>
      </w:ins>
      <w:ins w:id="2355" w:author="Fatima Pillosu" w:date="2021-03-17T11:31:00Z">
        <w:r w:rsidR="00A809B1">
          <w:t xml:space="preserve"> (</w:t>
        </w:r>
      </w:ins>
      <w:ins w:id="2356" w:author="Fatima Pillosu" w:date="2021-03-17T11:32:00Z">
        <w:r w:rsidR="005F7193">
          <w:t xml:space="preserve">e.g. </w:t>
        </w:r>
      </w:ins>
      <w:ins w:id="2357" w:author="Fatima Pillosu" w:date="2021-03-17T11:31:00Z">
        <w:r w:rsidR="00A809B1">
          <w:t xml:space="preserve">cyclones, </w:t>
        </w:r>
        <w:r w:rsidR="005F7193">
          <w:t>squall lines or cold fronts</w:t>
        </w:r>
        <w:r w:rsidR="00A809B1">
          <w:t>)</w:t>
        </w:r>
      </w:ins>
      <w:ins w:id="2358" w:author="Fatima Pillosu" w:date="2021-03-17T11:29:00Z">
        <w:r w:rsidR="009D071B">
          <w:t xml:space="preserve">. However, </w:t>
        </w:r>
        <w:r w:rsidR="005D065C">
          <w:t xml:space="preserve">local </w:t>
        </w:r>
      </w:ins>
      <w:ins w:id="2359" w:author="Fatima Pillosu" w:date="2021-03-17T11:32:00Z">
        <w:r w:rsidR="007F0485">
          <w:t>influences like those due to complex</w:t>
        </w:r>
      </w:ins>
      <w:ins w:id="2360" w:author="Fatima Pillosu" w:date="2021-03-17T11:29:00Z">
        <w:r w:rsidR="005D065C">
          <w:t xml:space="preserve"> orographic can </w:t>
        </w:r>
      </w:ins>
      <w:ins w:id="2361" w:author="Fatima Pillosu" w:date="2021-03-17T11:30:00Z">
        <w:r w:rsidR="005D065C">
          <w:t xml:space="preserve">produce </w:t>
        </w:r>
      </w:ins>
      <w:ins w:id="2362" w:author="Fatima Pillosu" w:date="2021-03-17T11:32:00Z">
        <w:r w:rsidR="007F0485">
          <w:t xml:space="preserve">or enhance </w:t>
        </w:r>
      </w:ins>
      <w:ins w:id="2363" w:author="Fatima Pillosu" w:date="2021-03-17T11:33:00Z">
        <w:r w:rsidR="007F0485">
          <w:t>extreme precipitation. In certain occasions, s</w:t>
        </w:r>
      </w:ins>
      <w:ins w:id="2364" w:author="Fatima Pillosu" w:date="2021-03-16T09:42:00Z">
        <w:r>
          <w:t xml:space="preserve">mall differences in </w:t>
        </w:r>
      </w:ins>
      <w:ins w:id="2365" w:author="Fatima Pillosu" w:date="2021-03-17T11:33:00Z">
        <w:r w:rsidR="007F0485">
          <w:t xml:space="preserve">the </w:t>
        </w:r>
      </w:ins>
      <w:ins w:id="2366" w:author="Fatima Pillosu" w:date="2021-03-16T09:42:00Z">
        <w:r>
          <w:t>orography</w:t>
        </w:r>
      </w:ins>
      <w:ins w:id="2367" w:author="Fatima Pillosu" w:date="2021-03-17T11:33:00Z">
        <w:r w:rsidR="00273DD1">
          <w:t xml:space="preserve"> (e.g.</w:t>
        </w:r>
      </w:ins>
      <w:ins w:id="2368" w:author="Fatima Pillosu" w:date="2021-03-17T11:34:00Z">
        <w:r w:rsidR="00273DD1">
          <w:t xml:space="preserve"> 100-250 m</w:t>
        </w:r>
      </w:ins>
      <w:ins w:id="2369" w:author="Fatima Pillosu" w:date="2021-03-17T11:33:00Z">
        <w:r w:rsidR="00273DD1">
          <w:t>)</w:t>
        </w:r>
      </w:ins>
      <w:ins w:id="2370" w:author="Fatima Pillosu" w:date="2021-03-16T09:42:00Z">
        <w:r>
          <w:t xml:space="preserve"> can be enough to trigger </w:t>
        </w:r>
      </w:ins>
      <w:ins w:id="2371" w:author="Fatima Pillosu" w:date="2021-03-17T11:34:00Z">
        <w:r w:rsidR="00273DD1">
          <w:t>localized extreme rainfall.</w:t>
        </w:r>
      </w:ins>
    </w:p>
    <w:p w14:paraId="21FCEC98" w14:textId="085B05CA" w:rsidR="000B3C34" w:rsidRPr="007E528B" w:rsidRDefault="000B3C34">
      <w:pPr>
        <w:pStyle w:val="Heading3"/>
        <w:numPr>
          <w:ilvl w:val="0"/>
          <w:numId w:val="27"/>
        </w:numPr>
        <w:rPr>
          <w:ins w:id="2372" w:author="Fatima Maria Pillosu" w:date="2021-03-15T05:46:00Z"/>
        </w:rPr>
        <w:pPrChange w:id="2373" w:author="Fatima Maria Pillosu" w:date="2021-03-15T05:46:00Z">
          <w:pPr/>
        </w:pPrChange>
      </w:pPr>
      <w:ins w:id="2374" w:author="Fatima Maria Pillosu" w:date="2021-03-15T05:43:00Z">
        <w:r w:rsidRPr="007E528B">
          <w:t xml:space="preserve">HOW OMSZ FORECASTERS PREDICT EXTREME (LOCALIZED) RAINFALL? </w:t>
        </w:r>
      </w:ins>
    </w:p>
    <w:p w14:paraId="65FF0584" w14:textId="56FC68B8" w:rsidR="00BD727A" w:rsidRPr="001B2CA6" w:rsidDel="00563117" w:rsidRDefault="00BD727A" w:rsidP="00BD727A">
      <w:pPr>
        <w:rPr>
          <w:ins w:id="2375" w:author="Fatima Maria Pillosu" w:date="2021-03-15T05:43:00Z"/>
          <w:del w:id="2376" w:author="Fatima Pillosu" w:date="2021-03-17T11:35:00Z"/>
          <w:i/>
          <w:iCs/>
        </w:rPr>
      </w:pPr>
      <w:ins w:id="2377" w:author="Fatima Maria Pillosu" w:date="2021-03-15T05:43:00Z">
        <w:r>
          <w:t xml:space="preserve">OMSZ has a long-standing experience (since the 1990s) in developing, using, and verifying EPFs. Therefore, extreme rainfall predictions are mostly generated and disseminated to the public using </w:t>
        </w:r>
      </w:ins>
      <w:ins w:id="2378" w:author="Fatima Pillosu" w:date="2021-03-17T11:35:00Z">
        <w:r w:rsidR="00563117">
          <w:t>ensembles</w:t>
        </w:r>
      </w:ins>
      <w:ins w:id="2379" w:author="Fatima Maria Pillosu" w:date="2021-03-15T05:43:00Z">
        <w:del w:id="2380" w:author="Fatima Pillosu" w:date="2021-03-17T11:35:00Z">
          <w:r w:rsidDel="00563117">
            <w:delText>EPFS</w:delText>
          </w:r>
        </w:del>
        <w:r>
          <w:t xml:space="preserve">. OMSZ forecasters would typically look at a suite of ensemble models, including AROME, ALADIN and ECMWF. OMSZ forecasters also take part regularly </w:t>
        </w:r>
        <w:r>
          <w:lastRenderedPageBreak/>
          <w:t>in educational and training programmes about the ECMWF ENS to keep updated on ensemble developments and improve the use of ECMWF probabilistic products</w:t>
        </w:r>
      </w:ins>
      <w:ins w:id="2381" w:author="Fatima Pillosu" w:date="2021-03-17T11:35:00Z">
        <w:r w:rsidR="00563117">
          <w:t>.</w:t>
        </w:r>
      </w:ins>
      <w:ins w:id="2382" w:author="Fatima Maria Pillosu" w:date="2021-03-15T05:43:00Z">
        <w:del w:id="2383" w:author="Fatima Pillosu" w:date="2021-03-17T11:35:00Z">
          <w:r w:rsidDel="00563117">
            <w:delText>.\par</w:delText>
          </w:r>
        </w:del>
      </w:ins>
      <w:ins w:id="2384" w:author="Fatima Pillosu" w:date="2021-03-17T11:35:00Z">
        <w:r w:rsidR="00563117">
          <w:t xml:space="preserve"> </w:t>
        </w:r>
      </w:ins>
    </w:p>
    <w:p w14:paraId="62557C84" w14:textId="7BCF210C" w:rsidR="00BD727A" w:rsidRDefault="00BD727A" w:rsidP="00DB56E2">
      <w:pPr>
        <w:rPr>
          <w:ins w:id="2385" w:author="Fatima Maria Pillosu" w:date="2021-03-15T05:43:00Z"/>
        </w:rPr>
      </w:pPr>
      <w:ins w:id="2386" w:author="Fatima Maria Pillosu" w:date="2021-03-15T05:43:00Z">
        <w:r>
          <w:t xml:space="preserve">OMSZ is also experienced in rainfall post-processing which is regularly used at OMS to add value in the forecast of small-scale low-predictability phenomena like extreme localized rainfall </w:t>
        </w:r>
        <w:r>
          <w:fldChar w:fldCharType="begin" w:fldLock="1"/>
        </w:r>
      </w:ins>
      <w:r w:rsidR="00DB56E2">
        <w:instrText>ADDIN CSL_CITATION {"citationItems":[{"id":"ITEM-1","itemData":{"DOI":"10.21957/cf1598","author":[{"dropping-particle":"","family":"Matrai","given":"Amarilla","non-dropping-particle":"","parse-names":false,"suffix":""},{"dropping-particle":"","family":"Ihász","given":"István","non-dropping-particle":"","parse-names":false,"suffix":""}],"container-title":"ECMWF Newsletter","id":"ITEM-1","issue":"152","issued":{"date-parts":[["2017"]]},"page":"37-40","title":"Calibrating forecasts of heavy precipitation in river catchments","type":"article-journal"},"uris":["http://www.mendeley.com/documents/?uuid=d7075f3f-fc73-3319-93d4-e15b2a9782bf"]},{"id":"ITEM-2","itemData":{"DOI":"10.28974/idojaras.2018.1.5","author":[{"dropping-particle":"","family":"Ihász","given":"István","non-dropping-particle":"","parse-names":false,"suffix":""},{"dropping-particle":"","family":"Mátrai","given":"Amarilla","non-dropping-particle":"","parse-names":false,"suffix":""},{"dropping-particle":"","family":"Szintai","given":"Balázs","non-dropping-particle":"","parse-names":false,"suffix":""},{"dropping-particle":"","family":"Szucs","given":"Mihály","non-dropping-particle":"","parse-names":false,"suffix":""},{"dropping-particle":"","family":"Bonta","given":"Imre","non-dropping-particle":"","parse-names":false,"suffix":""}],"container-title":"Idojaras - Quarterly Journal of the Hungarian Meteorological Service","id":"ITEM-2","issue":"1","issued":{"date-parts":[["2018"]]},"page":"59-79","title":"Application of European numerical weather prediction models for hydrological purposes","type":"article-journal","volume":"122"},"uris":["http://www.mendeley.com/documents/?uuid=05a57fa8-d4e1-3668-aabe-bd38fed48856"]}],"mendeley":{"formattedCitation":"(Matrai and Ihász 2017; Ihász et al. 2018)","plainTextFormattedCitation":"(Matrai and Ihász 2017; Ihász et al. 2018)","previouslyFormattedCitation":"(Matrai and Ihász 2017; Ihász et al. 2018)"},"properties":{"noteIndex":0},"schema":"https://github.com/citation-style-language/schema/raw/master/csl-citation.json"}</w:instrText>
      </w:r>
      <w:ins w:id="2387" w:author="Fatima Maria Pillosu" w:date="2021-03-15T05:43:00Z">
        <w:r>
          <w:fldChar w:fldCharType="separate"/>
        </w:r>
        <w:r w:rsidRPr="00FC05C4">
          <w:rPr>
            <w:noProof/>
          </w:rPr>
          <w:t>(Matrai and Ihász 2017; Ihász et al. 2018)</w:t>
        </w:r>
        <w:r>
          <w:fldChar w:fldCharType="end"/>
        </w:r>
      </w:ins>
      <w:ins w:id="2388" w:author="Fatima Pillosu" w:date="2021-03-17T11:35:00Z">
        <w:r w:rsidR="00563117">
          <w:t>.</w:t>
        </w:r>
      </w:ins>
    </w:p>
    <w:p w14:paraId="73B48603" w14:textId="77777777" w:rsidR="00BD727A" w:rsidRPr="007E528B" w:rsidRDefault="00BD727A">
      <w:pPr>
        <w:rPr>
          <w:ins w:id="2389" w:author="Fatima Maria Pillosu" w:date="2021-03-15T05:43:00Z"/>
        </w:rPr>
        <w:pPrChange w:id="2390" w:author="Fatima Maria Pillosu" w:date="2021-03-15T05:43:00Z">
          <w:pPr>
            <w:pStyle w:val="Heading1"/>
          </w:pPr>
        </w:pPrChange>
      </w:pPr>
    </w:p>
    <w:p w14:paraId="1E91140F" w14:textId="77777777" w:rsidR="00890188" w:rsidRDefault="00890188">
      <w:pPr>
        <w:pStyle w:val="Heading1"/>
        <w:rPr>
          <w:ins w:id="2391" w:author="Fatima Maria Pillosu" w:date="2021-03-15T05:48:00Z"/>
        </w:rPr>
        <w:sectPr w:rsidR="00890188" w:rsidSect="00F66924">
          <w:pgSz w:w="11906" w:h="16838"/>
          <w:pgMar w:top="1418" w:right="1418" w:bottom="1418" w:left="1418" w:header="709" w:footer="709" w:gutter="0"/>
          <w:lnNumType w:countBy="1" w:restart="continuous"/>
          <w:cols w:space="708"/>
          <w:docGrid w:linePitch="360"/>
        </w:sectPr>
      </w:pPr>
    </w:p>
    <w:p w14:paraId="42189EC6" w14:textId="4EC1A77C" w:rsidR="00355B34" w:rsidDel="00CF57BA" w:rsidRDefault="00620967">
      <w:pPr>
        <w:pStyle w:val="Heading1"/>
        <w:rPr>
          <w:ins w:id="2392" w:author="Fatima Pillosu" w:date="2021-02-15T16:44:00Z"/>
          <w:del w:id="2393" w:author="Fatima Maria Pillosu" w:date="2021-02-17T09:20:00Z"/>
        </w:rPr>
        <w:pPrChange w:id="2394" w:author="Fatima Maria Pillosu" w:date="2021-02-17T09:20:00Z">
          <w:pPr/>
        </w:pPrChange>
      </w:pPr>
      <w:ins w:id="2395" w:author="Fatima Maria Pillosu" w:date="2021-02-15T20:35:00Z">
        <w:r>
          <w:lastRenderedPageBreak/>
          <w:t>Methods</w:t>
        </w:r>
      </w:ins>
      <w:ins w:id="2396" w:author="Fatima Pillosu" w:date="2021-02-15T16:44:00Z">
        <w:del w:id="2397" w:author="Fatima Maria Pillosu" w:date="2021-02-17T09:20:00Z">
          <w:r w:rsidR="00355B34" w:rsidDel="00CF57BA">
            <w:delText xml:space="preserve">Due to the change in today’s forecasters role within the warning chain towards providing more impact-based forecasts to end-users (e.g. decision makers, emergency managers, or the public) and being the middleman between them and the developers of forecast products </w:delText>
          </w:r>
          <w:r w:rsidR="00355B34" w:rsidDel="00CF57BA">
            <w:fldChar w:fldCharType="begin" w:fldLock="1"/>
          </w:r>
          <w:r w:rsidR="00355B34" w:rsidRPr="001B4107" w:rsidDel="00CF57BA">
            <w:delInstrText>ADDIN CSL_CITATION {"citationItems":[{"id":"ITEM-1","itemData":{"ISBN":"9780262036061","author":[{"dropping-particle":"","family":"Hoffman","given":"Robert R.","non-dropping-particle":"","parse-names":false,"suffix":""},{"dropping-particle":"","family":"LaDue","given":"Daphne S.","non-dropping-particle":"","parse-names":false,"suffix":""},{"dropping-particle":"","family":"Mogil","given":"H. Michael","non-dropping-particle":"","parse-names":false,"suffix":""},{"dropping-particle":"","family":"Roebbe</w:delInstrText>
          </w:r>
          <w:r w:rsidR="00355B34" w:rsidRPr="007E528B" w:rsidDel="00CF57BA">
            <w:delInstrText>r","given":"Paul J.","non-dropping-particle":"","parse-names":false,"suffix":""},{"dropping-particle":"","family":"Trafton","given":"J. Gregory","non-dropping-particle":"","parse-names":false,"suffix":""}],"id":"ITEM-1","issued":{"date-parts":[["2017"]]},"publisher":"The MIT Press","title":"Minding the Weather: How Expert Forecasters Think","type":"book"},"uris":["http://www.mendeley.com/documents/?uuid=d7594e90-80c4-4b4f-a950-451199cf4e25"]},{"id":"ITEM-2","itemData":{"DOI":"10.1175/waf-d-19-0108.1","author":[{"dropping-particle":"","family":"Demuth","given":"Julie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roles","type":"article-journal","volume":"23"},"uris":["http://www.mendeley.com/documents/?uuid=d7a09696-bbc1-347e-b442-b80fecb56d15"]},{"id":"ITEM-4","itemData":{"DOI":"10.1175/2008BAMS2657.1","author":[{"dropping-particle":"","family":"Sills","given":"David M.L.","non-dropping-particle":"","parse-names":false,"suffix":""}],"container-title":"Bulletin of the American Meteorological Society","id":"ITEM-4","issue":"5","issued":{"date-parts":[["2009"]]},"page":"619-627","title":"On the MSC forecasters forums and the future role of the human forecaster","type":"article-journal","volume":"90"},"uris":["http://www.mendeley.com/documents/?uuid=ef8ad055-01ba-3343-af19-7e9ed8345fb7"]}],"mendeley":{"formattedCitation":"(Hoffman et al. 2017; Demuth et al. 2020; Novak et al. 2008; Sills 2009)","manualFormatting":"(Demuth et al. 2020; Hoffman et al. 2017; Sills 2009; Novak et al. 2008)","plainTextFormattedCitation":"(Hoffman et al. 2017; Demuth et al. 2020; Novak et al. 2008; Sills 2009)","previouslyFormattedCitation":"(Hoffman et al. 2017; Demuth et al. 2020; Novak et al. 2008; Sills 2009)"},"properties":{"noteIndex":0},"schema":"https://github.com/citation-style-language/schema/raw/master/csl-citation.json"}</w:delInstrText>
          </w:r>
          <w:r w:rsidR="00355B34" w:rsidDel="00CF57BA">
            <w:fldChar w:fldCharType="separate"/>
          </w:r>
          <w:r w:rsidR="00355B34" w:rsidRPr="001B4107" w:rsidDel="00CF57BA">
            <w:rPr>
              <w:noProof/>
            </w:rPr>
            <w:delText>(Demuth et al. 2020; Hoffman et al. 2017; Sills 2009; Novak et al. 2008)</w:delText>
          </w:r>
          <w:r w:rsidR="00355B34" w:rsidDel="00CF57BA">
            <w:fldChar w:fldCharType="end"/>
          </w:r>
          <w:r w:rsidR="00355B34" w:rsidDel="00CF57BA">
            <w:delText>, this study will focus on the training needs of forecasters.</w:delText>
          </w:r>
        </w:del>
      </w:ins>
    </w:p>
    <w:p w14:paraId="2ABEA8D5" w14:textId="77777777" w:rsidR="00355B34" w:rsidDel="00843AD4" w:rsidRDefault="00355B34">
      <w:pPr>
        <w:pStyle w:val="Heading1"/>
        <w:rPr>
          <w:ins w:id="2398" w:author="Fatima Pillosu" w:date="2021-02-15T17:16:00Z"/>
          <w:del w:id="2399" w:author="Fatima Maria Pillosu" w:date="2021-02-18T07:23:00Z"/>
        </w:rPr>
        <w:pPrChange w:id="2400" w:author="Fatima Maria Pillosu" w:date="2021-02-17T09:20:00Z">
          <w:pPr/>
        </w:pPrChange>
      </w:pPr>
    </w:p>
    <w:p w14:paraId="76912C67" w14:textId="77777777" w:rsidR="00C74596" w:rsidRDefault="00C74596">
      <w:pPr>
        <w:pStyle w:val="Heading1"/>
        <w:rPr>
          <w:ins w:id="2401" w:author="Fatima Maria Pillosu" w:date="2021-02-22T14:10:00Z"/>
        </w:rPr>
        <w:pPrChange w:id="2402" w:author="Fatima Maria Pillosu" w:date="2021-02-22T14:10:00Z">
          <w:pPr>
            <w:pStyle w:val="Heading2"/>
          </w:pPr>
        </w:pPrChange>
      </w:pPr>
    </w:p>
    <w:p w14:paraId="1130B4CA" w14:textId="7BAEA8DD" w:rsidR="00843AD4" w:rsidRDefault="00843AD4">
      <w:pPr>
        <w:pStyle w:val="Heading2"/>
        <w:numPr>
          <w:ilvl w:val="0"/>
          <w:numId w:val="28"/>
        </w:numPr>
        <w:rPr>
          <w:ins w:id="2403" w:author="Fatima Maria Pillosu" w:date="2021-02-18T07:23:00Z"/>
        </w:rPr>
        <w:pPrChange w:id="2404" w:author="Fatima Maria Pillosu" w:date="2021-03-18T16:02:00Z">
          <w:pPr/>
        </w:pPrChange>
      </w:pPr>
      <w:ins w:id="2405" w:author="Fatima Maria Pillosu" w:date="2021-02-18T07:23:00Z">
        <w:r>
          <w:t>Participants</w:t>
        </w:r>
      </w:ins>
    </w:p>
    <w:p w14:paraId="21C4E97F" w14:textId="0948E3D8" w:rsidR="00D374B7" w:rsidRDefault="00851CC6">
      <w:pPr>
        <w:rPr>
          <w:ins w:id="2406" w:author="Fatima Maria Pillosu" w:date="2021-02-20T07:21:00Z"/>
        </w:rPr>
      </w:pPr>
      <w:ins w:id="2407" w:author="Fatima Maria Pillosu" w:date="2021-02-20T06:50:00Z">
        <w:r>
          <w:t xml:space="preserve">This study aims at collecting independent local-expert feedback on (1) ecPoint-Rainfall performance in the prediction of extreme localized rainfall, and (2) its perceived usefulness in the creation of forecasts and warnings. </w:t>
        </w:r>
      </w:ins>
      <w:ins w:id="2408" w:author="Fatima Maria Pillosu" w:date="2021-02-20T06:49:00Z">
        <w:r>
          <w:t>The study is specifically interested at collecting such feedback from the perspective of operational forecasters at NHMSs</w:t>
        </w:r>
      </w:ins>
      <w:ins w:id="2409" w:author="Fatima Maria Pillosu" w:date="2021-02-20T06:51:00Z">
        <w:r>
          <w:t xml:space="preserve"> </w:t>
        </w:r>
      </w:ins>
      <w:ins w:id="2410" w:author="Fatima Maria Pillosu" w:date="2021-02-20T07:32:00Z">
        <w:r w:rsidR="00B93840" w:rsidRPr="0024797D">
          <w:rPr>
            <w:rPrChange w:id="2411" w:author="Fatima Maria Pillosu" w:date="2021-02-22T09:40:00Z">
              <w:rPr>
                <w:color w:val="FF0000"/>
              </w:rPr>
            </w:rPrChange>
          </w:rPr>
          <w:t>as</w:t>
        </w:r>
      </w:ins>
      <w:ins w:id="2412" w:author="Fatima Maria Pillosu" w:date="2021-02-20T07:33:00Z">
        <w:r w:rsidR="00B93840" w:rsidRPr="0024797D">
          <w:rPr>
            <w:rPrChange w:id="2413" w:author="Fatima Maria Pillosu" w:date="2021-02-22T09:40:00Z">
              <w:rPr>
                <w:color w:val="FF0000"/>
              </w:rPr>
            </w:rPrChange>
          </w:rPr>
          <w:t>, currently,</w:t>
        </w:r>
      </w:ins>
      <w:ins w:id="2414" w:author="Fatima Maria Pillosu" w:date="2021-02-20T06:51:00Z">
        <w:r w:rsidRPr="0024797D">
          <w:t xml:space="preserve"> they are assumed to be the main users of ecPoint-Rainfall.</w:t>
        </w:r>
      </w:ins>
      <w:ins w:id="2415" w:author="Fatima Maria Pillosu" w:date="2021-02-20T07:14:00Z">
        <w:r w:rsidR="00BF7B94" w:rsidRPr="0024797D">
          <w:rPr>
            <w:rPrChange w:id="2416" w:author="Fatima Maria Pillosu" w:date="2021-02-22T09:40:00Z">
              <w:rPr>
                <w:color w:val="FF0000"/>
              </w:rPr>
            </w:rPrChange>
          </w:rPr>
          <w:t xml:space="preserve"> </w:t>
        </w:r>
      </w:ins>
      <w:ins w:id="2417" w:author="Fatima Maria Pillosu" w:date="2021-02-20T07:28:00Z">
        <w:r w:rsidR="00D75C93" w:rsidRPr="0024797D">
          <w:t xml:space="preserve">To </w:t>
        </w:r>
      </w:ins>
      <w:ins w:id="2418" w:author="Fatima Maria Pillosu" w:date="2021-02-20T07:35:00Z">
        <w:r w:rsidR="00B93840" w:rsidRPr="0024797D">
          <w:rPr>
            <w:rPrChange w:id="2419" w:author="Fatima Maria Pillosu" w:date="2021-02-22T09:40:00Z">
              <w:rPr>
                <w:color w:val="FF0000"/>
              </w:rPr>
            </w:rPrChange>
          </w:rPr>
          <w:t>make any</w:t>
        </w:r>
      </w:ins>
      <w:ins w:id="2420" w:author="Fatima Maria Pillosu" w:date="2021-02-20T07:28:00Z">
        <w:r w:rsidR="00D75C93" w:rsidRPr="0024797D">
          <w:t xml:space="preserve"> communication</w:t>
        </w:r>
      </w:ins>
      <w:ins w:id="2421" w:author="Fatima Maria Pillosu" w:date="2021-02-20T07:35:00Z">
        <w:r w:rsidR="00B93840" w:rsidRPr="0024797D">
          <w:rPr>
            <w:rPrChange w:id="2422" w:author="Fatima Maria Pillosu" w:date="2021-02-22T09:40:00Z">
              <w:rPr>
                <w:color w:val="FF0000"/>
              </w:rPr>
            </w:rPrChange>
          </w:rPr>
          <w:t xml:space="preserve"> efficient</w:t>
        </w:r>
      </w:ins>
      <w:ins w:id="2423" w:author="Fatima Maria Pillosu" w:date="2021-02-20T07:37:00Z">
        <w:r w:rsidR="00D41C0A" w:rsidRPr="0024797D">
          <w:rPr>
            <w:rPrChange w:id="2424" w:author="Fatima Maria Pillosu" w:date="2021-02-22T09:40:00Z">
              <w:rPr>
                <w:color w:val="FF0000"/>
              </w:rPr>
            </w:rPrChange>
          </w:rPr>
          <w:t xml:space="preserve"> between the NHMSs and ecPoint developers</w:t>
        </w:r>
      </w:ins>
      <w:ins w:id="2425" w:author="Fatima Maria Pillosu" w:date="2021-02-20T07:29:00Z">
        <w:r w:rsidR="00D75C93" w:rsidRPr="0024797D">
          <w:t xml:space="preserve">, </w:t>
        </w:r>
      </w:ins>
      <w:ins w:id="2426" w:author="Fatima Maria Pillosu" w:date="2021-02-20T07:34:00Z">
        <w:r w:rsidR="00B93840" w:rsidRPr="0024797D">
          <w:t xml:space="preserve">a </w:t>
        </w:r>
      </w:ins>
      <w:ins w:id="2427" w:author="Fatima Maria Pillosu" w:date="2021-02-20T07:30:00Z">
        <w:r w:rsidR="00D75C93">
          <w:t>max</w:t>
        </w:r>
      </w:ins>
      <w:ins w:id="2428" w:author="Fatima Maria Pillosu" w:date="2021-02-20T07:31:00Z">
        <w:r w:rsidR="00D75C93">
          <w:t>imum</w:t>
        </w:r>
      </w:ins>
      <w:ins w:id="2429" w:author="Fatima Maria Pillosu" w:date="2021-02-20T07:34:00Z">
        <w:r w:rsidR="00B93840">
          <w:t xml:space="preserve"> of</w:t>
        </w:r>
      </w:ins>
      <w:ins w:id="2430" w:author="Fatima Maria Pillosu" w:date="2021-02-20T07:31:00Z">
        <w:r w:rsidR="00D75C93">
          <w:t xml:space="preserve"> </w:t>
        </w:r>
      </w:ins>
      <w:ins w:id="2431" w:author="Fatima Maria Pillosu" w:date="2021-02-20T07:29:00Z">
        <w:r w:rsidR="00D75C93">
          <w:t>t</w:t>
        </w:r>
      </w:ins>
      <w:ins w:id="2432" w:author="Fatima Maria Pillosu" w:date="2021-02-20T06:57:00Z">
        <w:r w:rsidR="00146322">
          <w:t>wo</w:t>
        </w:r>
      </w:ins>
      <w:ins w:id="2433" w:author="Fatima Maria Pillosu" w:date="2021-02-20T06:55:00Z">
        <w:r>
          <w:t xml:space="preserve"> contact </w:t>
        </w:r>
      </w:ins>
      <w:ins w:id="2434" w:author="Fatima Maria Pillosu" w:date="2021-02-20T06:57:00Z">
        <w:r w:rsidR="00146322">
          <w:t>people</w:t>
        </w:r>
      </w:ins>
      <w:ins w:id="2435" w:author="Fatima Maria Pillosu" w:date="2021-02-20T06:55:00Z">
        <w:r>
          <w:t xml:space="preserve"> </w:t>
        </w:r>
      </w:ins>
      <w:ins w:id="2436" w:author="Fatima Maria Pillosu" w:date="2021-02-22T14:15:00Z">
        <w:r w:rsidR="00993EAC">
          <w:t>was</w:t>
        </w:r>
      </w:ins>
      <w:ins w:id="2437" w:author="Fatima Maria Pillosu" w:date="2021-02-20T06:55:00Z">
        <w:r>
          <w:t xml:space="preserve"> identified at </w:t>
        </w:r>
      </w:ins>
      <w:ins w:id="2438" w:author="Fatima Maria Pillosu" w:date="2021-02-20T07:14:00Z">
        <w:r w:rsidR="0008152A">
          <w:t>each NHMS</w:t>
        </w:r>
      </w:ins>
      <w:ins w:id="2439" w:author="Fatima Maria Pillosu" w:date="2021-02-20T07:35:00Z">
        <w:r w:rsidR="00B93840">
          <w:t xml:space="preserve">. </w:t>
        </w:r>
      </w:ins>
      <w:ins w:id="2440" w:author="Fatima Maria Pillosu" w:date="2021-02-22T09:40:00Z">
        <w:r w:rsidR="0024797D">
          <w:t>T</w:t>
        </w:r>
      </w:ins>
      <w:ins w:id="2441" w:author="Fatima Maria Pillosu" w:date="2021-02-20T07:35:00Z">
        <w:r w:rsidR="00B93840">
          <w:t>hey help</w:t>
        </w:r>
      </w:ins>
      <w:ins w:id="2442" w:author="Fatima Maria Pillosu" w:date="2021-02-20T07:37:00Z">
        <w:r w:rsidR="00D41C0A">
          <w:t>ed</w:t>
        </w:r>
      </w:ins>
      <w:ins w:id="2443" w:author="Fatima Maria Pillosu" w:date="2021-02-20T07:23:00Z">
        <w:r w:rsidR="00D374B7" w:rsidRPr="00D374B7">
          <w:t xml:space="preserve"> </w:t>
        </w:r>
      </w:ins>
      <w:ins w:id="2444" w:author="Fatima Maria Pillosu" w:date="2021-02-20T07:30:00Z">
        <w:r w:rsidR="00D75C93">
          <w:t>as</w:t>
        </w:r>
      </w:ins>
      <w:ins w:id="2445" w:author="Fatima Maria Pillosu" w:date="2021-02-20T07:23:00Z">
        <w:r w:rsidR="00D374B7">
          <w:t xml:space="preserve"> intermediaries between ecPoint developers and operational forecasters.</w:t>
        </w:r>
      </w:ins>
      <w:ins w:id="2446" w:author="Fatima Maria Pillosu" w:date="2021-02-20T07:24:00Z">
        <w:r w:rsidR="00D374B7">
          <w:t xml:space="preserve"> </w:t>
        </w:r>
      </w:ins>
      <w:ins w:id="2447" w:author="Fatima Maria Pillosu" w:date="2021-02-20T07:36:00Z">
        <w:r w:rsidR="00D41C0A">
          <w:t>For this reason, they were</w:t>
        </w:r>
      </w:ins>
      <w:ins w:id="2448" w:author="Fatima Maria Pillosu" w:date="2021-02-20T07:25:00Z">
        <w:r w:rsidR="00D374B7">
          <w:t xml:space="preserve"> required to be </w:t>
        </w:r>
      </w:ins>
      <w:ins w:id="2449" w:author="Fatima Maria Pillosu" w:date="2021-02-20T07:23:00Z">
        <w:r w:rsidR="00D374B7">
          <w:t>operational forecasters</w:t>
        </w:r>
      </w:ins>
      <w:ins w:id="2450" w:author="Fatima Maria Pillosu" w:date="2021-02-20T07:26:00Z">
        <w:r w:rsidR="007257B5">
          <w:t xml:space="preserve"> </w:t>
        </w:r>
      </w:ins>
      <w:ins w:id="2451" w:author="Fatima Maria Pillosu" w:date="2021-02-20T07:39:00Z">
        <w:r w:rsidR="00D41C0A">
          <w:t xml:space="preserve">themselves </w:t>
        </w:r>
      </w:ins>
      <w:ins w:id="2452" w:author="Fatima Maria Pillosu" w:date="2021-02-20T07:26:00Z">
        <w:r w:rsidR="007257B5">
          <w:t xml:space="preserve">or </w:t>
        </w:r>
      </w:ins>
      <w:ins w:id="2453" w:author="Fatima Maria Pillosu" w:date="2021-02-20T07:23:00Z">
        <w:r w:rsidR="00D374B7">
          <w:t>have</w:t>
        </w:r>
      </w:ins>
      <w:ins w:id="2454" w:author="Fatima Maria Pillosu" w:date="2021-02-20T07:25:00Z">
        <w:r w:rsidR="00D374B7">
          <w:t xml:space="preserve"> </w:t>
        </w:r>
      </w:ins>
      <w:ins w:id="2455" w:author="Fatima Maria Pillosu" w:date="2021-02-20T07:23:00Z">
        <w:r w:rsidR="00D374B7">
          <w:t xml:space="preserve">direct experience on </w:t>
        </w:r>
      </w:ins>
      <w:ins w:id="2456" w:author="Fatima Maria Pillosu" w:date="2021-02-20T07:39:00Z">
        <w:r w:rsidR="00D41C0A">
          <w:t xml:space="preserve">the </w:t>
        </w:r>
      </w:ins>
      <w:ins w:id="2457" w:author="Fatima Maria Pillosu" w:date="2021-02-20T07:38:00Z">
        <w:r w:rsidR="00D41C0A">
          <w:t>operational forecasters</w:t>
        </w:r>
      </w:ins>
      <w:ins w:id="2458" w:author="Fatima Maria Pillosu" w:date="2021-02-20T07:39:00Z">
        <w:r w:rsidR="00D41C0A">
          <w:t>’</w:t>
        </w:r>
      </w:ins>
      <w:ins w:id="2459" w:author="Fatima Maria Pillosu" w:date="2021-02-20T07:31:00Z">
        <w:r w:rsidR="00D75C93">
          <w:t xml:space="preserve"> </w:t>
        </w:r>
      </w:ins>
      <w:ins w:id="2460" w:author="Fatima Maria Pillosu" w:date="2021-02-20T07:38:00Z">
        <w:r w:rsidR="00D41C0A">
          <w:t>procedures</w:t>
        </w:r>
      </w:ins>
      <w:ins w:id="2461" w:author="Fatima Maria Pillosu" w:date="2021-02-20T07:39:00Z">
        <w:r w:rsidR="00D41C0A">
          <w:t xml:space="preserve"> and</w:t>
        </w:r>
      </w:ins>
      <w:ins w:id="2462" w:author="Fatima Maria Pillosu" w:date="2021-02-20T07:38:00Z">
        <w:r w:rsidR="00D41C0A">
          <w:t xml:space="preserve"> preferences</w:t>
        </w:r>
      </w:ins>
      <w:ins w:id="2463" w:author="Fatima Maria Pillosu" w:date="2021-02-20T07:39:00Z">
        <w:r w:rsidR="00D41C0A">
          <w:t xml:space="preserve"> when forecasting extreme rainfall events</w:t>
        </w:r>
      </w:ins>
      <w:ins w:id="2464" w:author="Fatima Maria Pillosu" w:date="2021-02-20T07:38:00Z">
        <w:r w:rsidR="00D41C0A">
          <w:t>.</w:t>
        </w:r>
      </w:ins>
      <w:ins w:id="2465" w:author="Fatima Maria Pillosu" w:date="2021-02-20T07:40:00Z">
        <w:r w:rsidR="00D41C0A">
          <w:t xml:space="preserve"> </w:t>
        </w:r>
      </w:ins>
      <w:ins w:id="2466" w:author="Fatima Maria Pillosu" w:date="2021-02-22T09:41:00Z">
        <w:r w:rsidR="0024797D">
          <w:t>Moreover</w:t>
        </w:r>
      </w:ins>
      <w:ins w:id="2467" w:author="Fatima Maria Pillosu" w:date="2021-02-20T07:18:00Z">
        <w:r w:rsidR="00BE180A">
          <w:t xml:space="preserve">, the contact people </w:t>
        </w:r>
      </w:ins>
      <w:ins w:id="2468" w:author="Fatima Maria Pillosu" w:date="2021-02-20T07:15:00Z">
        <w:r w:rsidR="0008152A">
          <w:t>provide</w:t>
        </w:r>
      </w:ins>
      <w:ins w:id="2469" w:author="Fatima Maria Pillosu" w:date="2021-02-20T07:40:00Z">
        <w:r w:rsidR="00D41C0A">
          <w:t>d</w:t>
        </w:r>
      </w:ins>
      <w:ins w:id="2470" w:author="Fatima Maria Pillosu" w:date="2021-02-20T07:15:00Z">
        <w:r w:rsidR="0008152A">
          <w:t xml:space="preserve"> background information </w:t>
        </w:r>
      </w:ins>
      <w:ins w:id="2471" w:author="Fatima Maria Pillosu" w:date="2021-02-20T07:41:00Z">
        <w:r w:rsidR="00D41C0A">
          <w:t>on</w:t>
        </w:r>
      </w:ins>
      <w:ins w:id="2472" w:author="Fatima Maria Pillosu" w:date="2021-02-20T07:15:00Z">
        <w:r w:rsidR="0008152A">
          <w:t xml:space="preserve"> the NHMS</w:t>
        </w:r>
      </w:ins>
      <w:ins w:id="2473" w:author="Fatima Maria Pillosu" w:date="2021-02-20T07:42:00Z">
        <w:r w:rsidR="00CD3B3B">
          <w:t>.</w:t>
        </w:r>
      </w:ins>
    </w:p>
    <w:p w14:paraId="3467A894" w14:textId="3DB31860" w:rsidR="00D009E8" w:rsidRPr="00C74596" w:rsidRDefault="00571ED6">
      <w:pPr>
        <w:rPr>
          <w:ins w:id="2474" w:author="Fatima Maria Pillosu" w:date="2021-02-18T07:24:00Z"/>
          <w:color w:val="FF0000"/>
          <w:rPrChange w:id="2475" w:author="Fatima Maria Pillosu" w:date="2021-02-22T14:10:00Z">
            <w:rPr>
              <w:ins w:id="2476" w:author="Fatima Maria Pillosu" w:date="2021-02-18T07:24:00Z"/>
            </w:rPr>
          </w:rPrChange>
        </w:rPr>
      </w:pPr>
      <w:ins w:id="2477" w:author="Fatima Maria Pillosu" w:date="2021-02-20T07:43:00Z">
        <w:r>
          <w:t>The</w:t>
        </w:r>
        <w:r w:rsidRPr="00843AD4">
          <w:t xml:space="preserve"> Hungarian Meteorological Service (Országos Meteorológiai Szolgálat, OMSZ)</w:t>
        </w:r>
        <w:r>
          <w:t xml:space="preserve"> and the </w:t>
        </w:r>
        <w:r w:rsidRPr="00843AD4">
          <w:t>Costa Rican Meteorological Service (Instituto Meteorológico Nacional de Costa Rica, IMN)</w:t>
        </w:r>
        <w:r>
          <w:t xml:space="preserve"> participated to this study. </w:t>
        </w:r>
      </w:ins>
      <w:ins w:id="2478" w:author="Christel Prudhomme" w:date="2021-02-18T17:12:00Z">
        <w:del w:id="2479" w:author="Fatima Maria Pillosu" w:date="2021-02-20T07:44:00Z">
          <w:r w:rsidR="001F15E6" w:rsidDel="00571ED6">
            <w:delText xml:space="preserve">, with diverse </w:delText>
          </w:r>
          <w:r w:rsidR="005C5356" w:rsidDel="00571ED6">
            <w:delText>ex</w:delText>
          </w:r>
        </w:del>
      </w:ins>
      <w:ins w:id="2480" w:author="Christel Prudhomme" w:date="2021-02-18T17:13:00Z">
        <w:del w:id="2481" w:author="Fatima Maria Pillosu" w:date="2021-02-20T07:44:00Z">
          <w:r w:rsidR="005C5356" w:rsidDel="00571ED6">
            <w:delText>pertise and climate</w:delText>
          </w:r>
        </w:del>
      </w:ins>
    </w:p>
    <w:p w14:paraId="7429FC90" w14:textId="77777777" w:rsidR="00380372" w:rsidRDefault="005F1931">
      <w:pPr>
        <w:pStyle w:val="Heading2"/>
        <w:rPr>
          <w:ins w:id="2482" w:author="Fatima Maria Pillosu" w:date="2021-02-20T06:02:00Z"/>
        </w:rPr>
      </w:pPr>
      <w:commentRangeStart w:id="2483"/>
      <w:commentRangeStart w:id="2484"/>
      <w:ins w:id="2485" w:author="Fatima Maria Pillosu" w:date="2021-02-18T07:25:00Z">
        <w:r>
          <w:t>Experiment design</w:t>
        </w:r>
      </w:ins>
      <w:commentRangeEnd w:id="2483"/>
      <w:r w:rsidR="00CE2E41">
        <w:rPr>
          <w:rStyle w:val="CommentReference"/>
          <w:i w:val="0"/>
        </w:rPr>
        <w:commentReference w:id="2483"/>
      </w:r>
      <w:commentRangeEnd w:id="2484"/>
    </w:p>
    <w:p w14:paraId="764C9E43" w14:textId="50C40B0B" w:rsidR="00C74596" w:rsidRDefault="00C722E5" w:rsidP="00C74596">
      <w:pPr>
        <w:rPr>
          <w:ins w:id="2486" w:author="Fatima Maria Pillosu" w:date="2021-02-22T14:11:00Z"/>
        </w:rPr>
      </w:pPr>
      <w:r>
        <w:rPr>
          <w:rStyle w:val="CommentReference"/>
          <w:i/>
        </w:rPr>
        <w:commentReference w:id="2484"/>
      </w:r>
      <w:ins w:id="2487" w:author="Fatima Maria Pillosu" w:date="2021-02-20T07:53:00Z">
        <w:r w:rsidR="00D32A10" w:rsidRPr="00D32A10">
          <w:t xml:space="preserve"> </w:t>
        </w:r>
      </w:ins>
      <w:ins w:id="2488" w:author="Fatima Maria Pillosu" w:date="2021-02-22T09:43:00Z">
        <w:r w:rsidR="00860AAF">
          <w:t>An experiment in two phases was designed t</w:t>
        </w:r>
      </w:ins>
      <w:ins w:id="2489" w:author="Fatima Maria Pillosu" w:date="2021-02-20T06:26:00Z">
        <w:r w:rsidR="0088611C">
          <w:t xml:space="preserve">o </w:t>
        </w:r>
      </w:ins>
      <w:ins w:id="2490" w:author="Fatima Maria Pillosu" w:date="2021-02-20T07:59:00Z">
        <w:r w:rsidR="0081243C">
          <w:t>analyse forecasters</w:t>
        </w:r>
      </w:ins>
      <w:ins w:id="2491" w:author="Fatima Maria Pillosu" w:date="2021-02-20T08:00:00Z">
        <w:r w:rsidR="0092708D">
          <w:t xml:space="preserve"> perspective on</w:t>
        </w:r>
      </w:ins>
      <w:ins w:id="2492" w:author="Fatima Maria Pillosu" w:date="2021-02-22T09:42:00Z">
        <w:r w:rsidR="00860AAF">
          <w:t xml:space="preserve"> the </w:t>
        </w:r>
      </w:ins>
      <w:ins w:id="2493" w:author="Fatima Maria Pillosu" w:date="2021-02-20T08:00:00Z">
        <w:r w:rsidR="0092708D">
          <w:t>new product</w:t>
        </w:r>
      </w:ins>
      <w:ins w:id="2494" w:author="Fatima Maria Pillosu" w:date="2021-02-22T09:43:00Z">
        <w:r w:rsidR="00860AAF">
          <w:t>’s performance and its perceived usefulness</w:t>
        </w:r>
      </w:ins>
      <w:ins w:id="2495" w:author="Fatima Maria Pillosu" w:date="2021-02-22T09:44:00Z">
        <w:r w:rsidR="00860AAF">
          <w:t xml:space="preserve">. </w:t>
        </w:r>
      </w:ins>
      <w:ins w:id="2496" w:author="Fatima Maria" w:date="2021-02-24T11:05:00Z">
        <w:r w:rsidR="00D04231">
          <w:t xml:space="preserve">The experiment design is represented by the flowchart in </w:t>
        </w:r>
        <w:r w:rsidR="00D04231">
          <w:fldChar w:fldCharType="begin"/>
        </w:r>
        <w:r w:rsidR="00D04231">
          <w:instrText xml:space="preserve"> REF _Ref65057147 \h </w:instrText>
        </w:r>
      </w:ins>
      <w:r w:rsidR="00D04231">
        <w:fldChar w:fldCharType="separate"/>
      </w:r>
      <w:ins w:id="2497" w:author="Fatima Pillosu" w:date="2021-03-17T10:31:00Z">
        <w:r w:rsidR="00AB02D3">
          <w:t xml:space="preserve">Fig. </w:t>
        </w:r>
        <w:r w:rsidR="00AB02D3">
          <w:rPr>
            <w:noProof/>
          </w:rPr>
          <w:t>3</w:t>
        </w:r>
      </w:ins>
      <w:ins w:id="2498" w:author="Fatima Maria Pillosu" w:date="2021-03-14T09:06:00Z">
        <w:del w:id="2499" w:author="Fatima Pillosu" w:date="2021-03-17T10:30:00Z">
          <w:r w:rsidR="000113AA" w:rsidDel="00AB02D3">
            <w:delText xml:space="preserve">Fig. </w:delText>
          </w:r>
          <w:r w:rsidR="000113AA" w:rsidDel="00AB02D3">
            <w:rPr>
              <w:noProof/>
            </w:rPr>
            <w:delText>2</w:delText>
          </w:r>
        </w:del>
      </w:ins>
      <w:ins w:id="2500" w:author="Fatima Maria" w:date="2021-02-24T11:05:00Z">
        <w:r w:rsidR="00D04231">
          <w:fldChar w:fldCharType="end"/>
        </w:r>
        <w:r w:rsidR="00D04231">
          <w:t>.</w:t>
        </w:r>
      </w:ins>
    </w:p>
    <w:p w14:paraId="17B13914" w14:textId="5D85EFC7" w:rsidR="00C04065" w:rsidRDefault="005F1931">
      <w:pPr>
        <w:pStyle w:val="Heading3"/>
        <w:numPr>
          <w:ilvl w:val="0"/>
          <w:numId w:val="29"/>
        </w:numPr>
        <w:rPr>
          <w:ins w:id="2501" w:author="Fatima Maria Pillosu" w:date="2021-02-20T07:56:00Z"/>
        </w:rPr>
        <w:pPrChange w:id="2502" w:author="Fatima Maria Pillosu" w:date="2021-03-18T16:03:00Z">
          <w:pPr/>
        </w:pPrChange>
      </w:pPr>
      <w:ins w:id="2503" w:author="Fatima Maria Pillosu" w:date="2021-02-18T07:25:00Z">
        <w:r>
          <w:t>“REAL-TIME” PHASE</w:t>
        </w:r>
      </w:ins>
    </w:p>
    <w:p w14:paraId="70FCFBD7" w14:textId="31219651" w:rsidR="00F07E33" w:rsidRDefault="00342374" w:rsidP="00F07E33">
      <w:pPr>
        <w:rPr>
          <w:ins w:id="2504" w:author="Fatima Maria Pillosu" w:date="2021-02-22T14:23:00Z"/>
        </w:rPr>
      </w:pPr>
      <w:ins w:id="2505" w:author="Fatima Maria" w:date="2021-02-24T09:42:00Z">
        <w:r>
          <w:lastRenderedPageBreak/>
          <w:t>The</w:t>
        </w:r>
      </w:ins>
      <w:ins w:id="2506" w:author="Fatima Maria Pillosu" w:date="2021-02-22T14:07:00Z">
        <w:del w:id="2507" w:author="Fatima Maria" w:date="2021-02-24T09:42:00Z">
          <w:r w:rsidR="00C74596" w:rsidDel="00342374">
            <w:delText>First, a so called</w:delText>
          </w:r>
        </w:del>
        <w:r w:rsidR="00C74596">
          <w:t xml:space="preserve"> “real-time”</w:t>
        </w:r>
      </w:ins>
      <w:ins w:id="2508" w:author="Fatima Maria Pillosu" w:date="2021-02-22T14:21:00Z">
        <w:r w:rsidR="0058284A">
          <w:t xml:space="preserve"> p</w:t>
        </w:r>
      </w:ins>
      <w:ins w:id="2509" w:author="Fatima Maria Pillosu" w:date="2021-02-22T14:22:00Z">
        <w:r w:rsidR="0058284A">
          <w:t>hase</w:t>
        </w:r>
      </w:ins>
      <w:ins w:id="2510" w:author="Fatima Maria Pillosu" w:date="2021-02-22T14:07:00Z">
        <w:r w:rsidR="00C74596">
          <w:t xml:space="preserve"> aim</w:t>
        </w:r>
      </w:ins>
      <w:ins w:id="2511" w:author="Fatima Maria Pillosu" w:date="2021-02-22T14:21:00Z">
        <w:r w:rsidR="0058284A">
          <w:t>ed</w:t>
        </w:r>
      </w:ins>
      <w:ins w:id="2512" w:author="Fatima Maria Pillosu" w:date="2021-02-22T14:07:00Z">
        <w:r w:rsidR="00C74596">
          <w:t xml:space="preserve"> at </w:t>
        </w:r>
      </w:ins>
      <w:ins w:id="2513" w:author="Fatima Maria Pillosu" w:date="2021-02-22T14:18:00Z">
        <w:r w:rsidR="0058284A">
          <w:t xml:space="preserve">observing </w:t>
        </w:r>
        <w:r w:rsidR="0058284A" w:rsidRPr="005F1931">
          <w:t>how forecasters incorporate</w:t>
        </w:r>
      </w:ins>
      <w:ins w:id="2514" w:author="Fatima Maria" w:date="2021-02-24T09:42:00Z">
        <w:r>
          <w:t xml:space="preserve"> </w:t>
        </w:r>
      </w:ins>
      <w:ins w:id="2515" w:author="Fatima Maria Pillosu" w:date="2021-02-22T14:18:00Z">
        <w:del w:id="2516" w:author="Fatima Maria" w:date="2021-02-24T09:42:00Z">
          <w:r w:rsidR="0058284A" w:rsidRPr="005F1931" w:rsidDel="00342374">
            <w:delText xml:space="preserve"> </w:delText>
          </w:r>
        </w:del>
        <w:r w:rsidR="0058284A" w:rsidRPr="005F1931">
          <w:t>ecPoint-Rainfall</w:t>
        </w:r>
        <w:r w:rsidR="0058284A">
          <w:t xml:space="preserve"> </w:t>
        </w:r>
        <w:r w:rsidR="0058284A" w:rsidRPr="005F1931">
          <w:t>in their forecasting routines</w:t>
        </w:r>
      </w:ins>
      <w:ins w:id="2517" w:author="Fatima Maria Pillosu" w:date="2021-02-22T14:19:00Z">
        <w:r w:rsidR="0058284A">
          <w:t xml:space="preserve">, and </w:t>
        </w:r>
      </w:ins>
      <w:ins w:id="2518" w:author="Fatima Maria Pillosu" w:date="2021-02-22T14:22:00Z">
        <w:r w:rsidR="0058284A">
          <w:t>at collecting information abo</w:t>
        </w:r>
      </w:ins>
      <w:ins w:id="2519" w:author="Fatima Maria Pillosu" w:date="2021-02-22T14:23:00Z">
        <w:r w:rsidR="0058284A">
          <w:t>ut forecasters perspective about ecPoint-Rainfall performance under real-time operational constrains.</w:t>
        </w:r>
      </w:ins>
    </w:p>
    <w:p w14:paraId="5495EC07" w14:textId="56611AC7" w:rsidR="001B287D" w:rsidRDefault="00AF4C85">
      <w:pPr>
        <w:rPr>
          <w:ins w:id="2520" w:author="Fatima Maria Pillosu" w:date="2021-02-19T16:25:00Z"/>
        </w:rPr>
      </w:pPr>
      <w:ins w:id="2521" w:author="Fatima Maria Pillosu" w:date="2021-02-22T09:59:00Z">
        <w:r>
          <w:t xml:space="preserve">The first step </w:t>
        </w:r>
      </w:ins>
      <w:ins w:id="2522" w:author="Fatima Maria Pillosu" w:date="2021-02-22T14:23:00Z">
        <w:r w:rsidR="000D7D69">
          <w:t>in</w:t>
        </w:r>
      </w:ins>
      <w:ins w:id="2523" w:author="Fatima Maria Pillosu" w:date="2021-02-22T09:59:00Z">
        <w:r>
          <w:t xml:space="preserve"> the</w:t>
        </w:r>
      </w:ins>
      <w:ins w:id="2524" w:author="Fatima Maria Pillosu" w:date="2021-02-20T05:55:00Z">
        <w:r w:rsidR="00380372">
          <w:t xml:space="preserve"> “real-time” phase</w:t>
        </w:r>
      </w:ins>
      <w:ins w:id="2525" w:author="Fatima Maria Pillosu" w:date="2021-02-22T09:59:00Z">
        <w:r>
          <w:t xml:space="preserve"> was to provide</w:t>
        </w:r>
      </w:ins>
      <w:ins w:id="2526" w:author="Fatima Maria Pillosu" w:date="2021-02-22T10:00:00Z">
        <w:r>
          <w:t xml:space="preserve"> </w:t>
        </w:r>
        <w:r w:rsidRPr="005F1931">
          <w:t>remote training on ecPoint-Rainfall forecasts</w:t>
        </w:r>
      </w:ins>
      <w:ins w:id="2527" w:author="Fatima Maria Pillosu" w:date="2021-02-20T05:55:00Z">
        <w:r w:rsidR="00380372">
          <w:t xml:space="preserve"> </w:t>
        </w:r>
      </w:ins>
      <w:ins w:id="2528" w:author="Fatima Maria Pillosu" w:date="2021-02-22T10:00:00Z">
        <w:r>
          <w:t xml:space="preserve">to </w:t>
        </w:r>
      </w:ins>
      <w:ins w:id="2529" w:author="Fatima Maria Pillosu" w:date="2021-02-20T05:55:00Z">
        <w:r w:rsidR="00380372">
          <w:t>the intermediaries</w:t>
        </w:r>
        <w:r w:rsidR="00380372" w:rsidRPr="005F1931">
          <w:t xml:space="preserve">. </w:t>
        </w:r>
      </w:ins>
      <w:ins w:id="2530" w:author="Fatima Maria Pillosu" w:date="2021-02-22T14:24:00Z">
        <w:r w:rsidR="000D7D69">
          <w:t>L</w:t>
        </w:r>
      </w:ins>
      <w:ins w:id="2531" w:author="Fatima Maria Pillosu" w:date="2021-02-22T10:00:00Z">
        <w:r w:rsidRPr="005F1931">
          <w:t xml:space="preserve">inks to all </w:t>
        </w:r>
      </w:ins>
      <w:ins w:id="2532" w:author="Fatima Maria Pillosu" w:date="2021-02-22T12:17:00Z">
        <w:r w:rsidR="00031A58">
          <w:t>relevant</w:t>
        </w:r>
      </w:ins>
      <w:ins w:id="2533" w:author="Fatima Maria Pillosu" w:date="2021-02-22T10:00:00Z">
        <w:r w:rsidRPr="005F1931">
          <w:t xml:space="preserve"> online training material produced prior </w:t>
        </w:r>
      </w:ins>
      <w:ins w:id="2534" w:author="Fatima Maria Pillosu" w:date="2021-02-22T12:12:00Z">
        <w:r w:rsidR="00A52B47">
          <w:t>to</w:t>
        </w:r>
      </w:ins>
      <w:ins w:id="2535" w:author="Fatima Maria Pillosu" w:date="2021-02-22T10:00:00Z">
        <w:r w:rsidRPr="005F1931">
          <w:t xml:space="preserve"> the </w:t>
        </w:r>
        <w:r>
          <w:t>experiment</w:t>
        </w:r>
        <w:r w:rsidRPr="005F1931">
          <w:t xml:space="preserve"> (</w:t>
        </w:r>
        <w:r>
          <w:t xml:space="preserve">see </w:t>
        </w:r>
        <w:r w:rsidRPr="001B4107">
          <w:rPr>
            <w:szCs w:val="24"/>
          </w:rPr>
          <w:fldChar w:fldCharType="begin"/>
        </w:r>
        <w:r w:rsidRPr="0075624A">
          <w:rPr>
            <w:szCs w:val="24"/>
          </w:rPr>
          <w:instrText xml:space="preserve"> REF _Ref64526463 \h  \* MERGEFORMAT </w:instrText>
        </w:r>
      </w:ins>
      <w:r w:rsidRPr="001B4107">
        <w:rPr>
          <w:szCs w:val="24"/>
        </w:rPr>
      </w:r>
      <w:ins w:id="2536" w:author="Fatima Maria Pillosu" w:date="2021-02-22T10:00:00Z">
        <w:r w:rsidRPr="001B4107">
          <w:rPr>
            <w:szCs w:val="24"/>
          </w:rPr>
          <w:fldChar w:fldCharType="separate"/>
        </w:r>
      </w:ins>
      <w:ins w:id="2537" w:author="Fatima Pillosu" w:date="2021-03-17T10:31:00Z">
        <w:r w:rsidR="00AB02D3" w:rsidRPr="00DB56E2">
          <w:rPr>
            <w:szCs w:val="24"/>
          </w:rPr>
          <w:t>Table</w:t>
        </w:r>
        <w:r w:rsidR="00AB02D3" w:rsidRPr="00D52582">
          <w:rPr>
            <w:szCs w:val="24"/>
          </w:rPr>
          <w:t xml:space="preserve"> </w:t>
        </w:r>
        <w:r w:rsidR="00AB02D3" w:rsidRPr="00D52582">
          <w:rPr>
            <w:noProof/>
            <w:szCs w:val="24"/>
          </w:rPr>
          <w:t>1</w:t>
        </w:r>
      </w:ins>
      <w:ins w:id="2538" w:author="Fatima Maria Pillosu" w:date="2021-03-14T09:06:00Z">
        <w:del w:id="2539" w:author="Fatima Pillosu" w:date="2021-03-17T10:30:00Z">
          <w:r w:rsidR="000113AA" w:rsidRPr="007E528B" w:rsidDel="00AB02D3">
            <w:rPr>
              <w:szCs w:val="24"/>
            </w:rPr>
            <w:delText xml:space="preserve">Table </w:delText>
          </w:r>
          <w:r w:rsidR="000113AA" w:rsidRPr="007E528B" w:rsidDel="00AB02D3">
            <w:rPr>
              <w:noProof/>
              <w:szCs w:val="24"/>
            </w:rPr>
            <w:delText>1</w:delText>
          </w:r>
        </w:del>
      </w:ins>
      <w:ins w:id="2540" w:author="Fatima Maria Pillosu" w:date="2021-02-22T10:00:00Z">
        <w:r w:rsidRPr="001B4107">
          <w:rPr>
            <w:szCs w:val="24"/>
          </w:rPr>
          <w:fldChar w:fldCharType="end"/>
        </w:r>
        <w:r w:rsidRPr="005F1931">
          <w:t>)</w:t>
        </w:r>
        <w:r>
          <w:t xml:space="preserve"> </w:t>
        </w:r>
      </w:ins>
      <w:ins w:id="2541" w:author="Fatima Maria Pillosu" w:date="2021-02-22T10:01:00Z">
        <w:r>
          <w:t>were</w:t>
        </w:r>
      </w:ins>
      <w:ins w:id="2542" w:author="Fatima Maria Pillosu" w:date="2021-02-22T10:00:00Z">
        <w:r>
          <w:t xml:space="preserve"> sent </w:t>
        </w:r>
      </w:ins>
      <w:ins w:id="2543" w:author="Fatima Maria Pillosu" w:date="2021-02-22T12:12:00Z">
        <w:r w:rsidR="00A52B47">
          <w:t xml:space="preserve">out </w:t>
        </w:r>
      </w:ins>
      <w:ins w:id="2544" w:author="Fatima Maria Pillosu" w:date="2021-02-22T10:00:00Z">
        <w:r>
          <w:t>via email</w:t>
        </w:r>
      </w:ins>
      <w:ins w:id="2545" w:author="Fatima Maria Pillosu" w:date="2021-02-22T12:20:00Z">
        <w:r w:rsidR="00031A58">
          <w:t xml:space="preserve">, with </w:t>
        </w:r>
      </w:ins>
      <w:ins w:id="2546" w:author="Fatima Maria Pillosu" w:date="2021-02-22T10:01:00Z">
        <w:r w:rsidR="00193E43">
          <w:t xml:space="preserve">intermediaries </w:t>
        </w:r>
      </w:ins>
      <w:ins w:id="2547" w:author="Fatima Maria Pillosu" w:date="2021-02-22T12:20:00Z">
        <w:r w:rsidR="00031A58">
          <w:t>then</w:t>
        </w:r>
      </w:ins>
      <w:ins w:id="2548" w:author="Fatima Maria Pillosu" w:date="2021-02-22T10:01:00Z">
        <w:r w:rsidR="00193E43">
          <w:t xml:space="preserve"> </w:t>
        </w:r>
      </w:ins>
      <w:ins w:id="2549" w:author="Fatima Maria Pillosu" w:date="2021-02-22T11:49:00Z">
        <w:r w:rsidR="00BA27AD">
          <w:t>invited</w:t>
        </w:r>
      </w:ins>
      <w:ins w:id="2550" w:author="Fatima Maria Pillosu" w:date="2021-02-22T10:02:00Z">
        <w:r w:rsidR="00193E43">
          <w:t xml:space="preserve"> </w:t>
        </w:r>
      </w:ins>
      <w:ins w:id="2551" w:author="Fatima Maria Pillosu" w:date="2021-02-22T10:03:00Z">
        <w:r w:rsidR="00193E43">
          <w:t xml:space="preserve">to </w:t>
        </w:r>
      </w:ins>
      <w:ins w:id="2552" w:author="Fatima Maria Pillosu" w:date="2021-02-22T12:17:00Z">
        <w:r w:rsidR="00031A58">
          <w:t xml:space="preserve">email </w:t>
        </w:r>
      </w:ins>
      <w:ins w:id="2553" w:author="Fatima Maria Pillosu" w:date="2021-02-22T10:04:00Z">
        <w:r w:rsidR="00193E43">
          <w:t xml:space="preserve">the </w:t>
        </w:r>
      </w:ins>
      <w:ins w:id="2554" w:author="Fatima Maria Pillosu" w:date="2021-02-22T10:03:00Z">
        <w:r w:rsidR="00193E43">
          <w:t>ecPoint developers</w:t>
        </w:r>
      </w:ins>
      <w:ins w:id="2555" w:author="Fatima Maria Pillosu" w:date="2021-02-22T10:04:00Z">
        <w:r w:rsidR="00193E43">
          <w:t xml:space="preserve"> (Fatima Pillosu and </w:t>
        </w:r>
      </w:ins>
      <w:ins w:id="2556" w:author="Fatima Maria Pillosu" w:date="2021-02-22T10:05:00Z">
        <w:r w:rsidR="00193E43">
          <w:t>Tim Hewson</w:t>
        </w:r>
      </w:ins>
      <w:ins w:id="2557" w:author="Fatima Maria Pillosu" w:date="2021-02-22T10:04:00Z">
        <w:r w:rsidR="00193E43">
          <w:t>)</w:t>
        </w:r>
      </w:ins>
      <w:ins w:id="2558" w:author="Fatima Maria Pillosu" w:date="2021-02-22T10:03:00Z">
        <w:r w:rsidR="00193E43">
          <w:t xml:space="preserve"> </w:t>
        </w:r>
      </w:ins>
      <w:ins w:id="2559" w:author="Fatima Maria Pillosu" w:date="2021-02-22T12:12:00Z">
        <w:r w:rsidR="00A52B47">
          <w:t>with</w:t>
        </w:r>
      </w:ins>
      <w:ins w:id="2560" w:author="Fatima Maria Pillosu" w:date="2021-02-22T10:07:00Z">
        <w:r w:rsidR="00193E43">
          <w:t xml:space="preserve"> any</w:t>
        </w:r>
      </w:ins>
      <w:ins w:id="2561" w:author="Fatima Maria Pillosu" w:date="2021-02-22T10:03:00Z">
        <w:r w:rsidR="00193E43">
          <w:t xml:space="preserve"> </w:t>
        </w:r>
      </w:ins>
      <w:ins w:id="2562" w:author="Fatima Maria Pillosu" w:date="2021-02-22T12:12:00Z">
        <w:r w:rsidR="00A52B47">
          <w:t xml:space="preserve">related </w:t>
        </w:r>
      </w:ins>
      <w:ins w:id="2563" w:author="Fatima Maria Pillosu" w:date="2021-02-22T10:03:00Z">
        <w:r w:rsidR="00193E43">
          <w:t>questions</w:t>
        </w:r>
      </w:ins>
      <w:ins w:id="2564" w:author="Fatima Maria Pillosu" w:date="2021-02-22T12:20:00Z">
        <w:r w:rsidR="00031A58">
          <w:t>.</w:t>
        </w:r>
      </w:ins>
      <w:ins w:id="2565" w:author="Fatima Maria Pillosu" w:date="2021-02-22T12:13:00Z">
        <w:r w:rsidR="00A52B47">
          <w:t xml:space="preserve"> </w:t>
        </w:r>
      </w:ins>
      <w:ins w:id="2566" w:author="Fatima Maria Pillosu" w:date="2021-02-22T12:21:00Z">
        <w:r w:rsidR="00031A58">
          <w:t>A</w:t>
        </w:r>
      </w:ins>
      <w:ins w:id="2567" w:author="Fatima Maria Pillosu" w:date="2021-02-22T10:04:00Z">
        <w:r w:rsidR="00193E43">
          <w:t>nswe</w:t>
        </w:r>
      </w:ins>
      <w:ins w:id="2568" w:author="Fatima Maria Pillosu" w:date="2021-02-22T10:05:00Z">
        <w:r w:rsidR="00193E43">
          <w:t xml:space="preserve">rs </w:t>
        </w:r>
      </w:ins>
      <w:ins w:id="2569" w:author="Fatima Maria Pillosu" w:date="2021-02-22T12:21:00Z">
        <w:r w:rsidR="00031A58">
          <w:t xml:space="preserve">were also </w:t>
        </w:r>
      </w:ins>
      <w:ins w:id="2570" w:author="Fatima Maria Pillosu" w:date="2021-02-22T12:15:00Z">
        <w:r w:rsidR="00031A58">
          <w:t xml:space="preserve">provided </w:t>
        </w:r>
      </w:ins>
      <w:ins w:id="2571" w:author="Fatima Maria Pillosu" w:date="2021-02-22T12:21:00Z">
        <w:r w:rsidR="00031A58">
          <w:t>by</w:t>
        </w:r>
      </w:ins>
      <w:ins w:id="2572" w:author="Fatima Maria Pillosu" w:date="2021-02-22T10:05:00Z">
        <w:r w:rsidR="00193E43">
          <w:t xml:space="preserve"> email. Th</w:t>
        </w:r>
      </w:ins>
      <w:ins w:id="2573" w:author="Fatima Maria Pillosu" w:date="2021-02-22T12:15:00Z">
        <w:r w:rsidR="00031A58">
          <w:t>is</w:t>
        </w:r>
      </w:ins>
      <w:ins w:id="2574" w:author="Fatima Maria Pillosu" w:date="2021-02-22T10:05:00Z">
        <w:r w:rsidR="00193E43">
          <w:t xml:space="preserve"> </w:t>
        </w:r>
      </w:ins>
      <w:ins w:id="2575" w:author="Fatima Maria Pillosu" w:date="2021-02-22T12:21:00Z">
        <w:r w:rsidR="00031A58">
          <w:t xml:space="preserve">“email-exchange” approach to </w:t>
        </w:r>
      </w:ins>
      <w:ins w:id="2576" w:author="Fatima Maria Pillosu" w:date="2021-02-22T10:05:00Z">
        <w:r w:rsidR="00193E43">
          <w:t>train</w:t>
        </w:r>
      </w:ins>
      <w:ins w:id="2577" w:author="Fatima Maria Pillosu" w:date="2021-02-22T10:06:00Z">
        <w:r w:rsidR="00193E43">
          <w:t xml:space="preserve">ing </w:t>
        </w:r>
      </w:ins>
      <w:ins w:id="2578" w:author="Fatima Maria Pillosu" w:date="2021-02-22T12:21:00Z">
        <w:r w:rsidR="00031A58">
          <w:t xml:space="preserve">is </w:t>
        </w:r>
      </w:ins>
      <w:ins w:id="2579" w:author="Fatima Maria Pillosu" w:date="2021-02-22T12:22:00Z">
        <w:r w:rsidR="00031A58">
          <w:t>consistent with how the</w:t>
        </w:r>
      </w:ins>
      <w:ins w:id="2580" w:author="Fatima Maria Pillosu" w:date="2021-02-22T12:19:00Z">
        <w:r w:rsidR="00031A58">
          <w:t xml:space="preserve"> </w:t>
        </w:r>
      </w:ins>
      <w:ins w:id="2581" w:author="Fatima Maria Pillosu" w:date="2021-02-22T12:18:00Z">
        <w:r w:rsidR="00031A58">
          <w:t xml:space="preserve">bulk </w:t>
        </w:r>
      </w:ins>
      <w:ins w:id="2582" w:author="Fatima Maria Pillosu" w:date="2021-02-22T12:19:00Z">
        <w:r w:rsidR="00031A58">
          <w:t xml:space="preserve">of </w:t>
        </w:r>
      </w:ins>
      <w:ins w:id="2583" w:author="Fatima Maria Pillosu" w:date="2021-02-22T11:43:00Z">
        <w:r w:rsidR="00712B6A">
          <w:t>user support</w:t>
        </w:r>
      </w:ins>
      <w:ins w:id="2584" w:author="Fatima Maria Pillosu" w:date="2021-02-22T11:44:00Z">
        <w:r w:rsidR="00712B6A">
          <w:t xml:space="preserve"> at ECMWF</w:t>
        </w:r>
      </w:ins>
      <w:ins w:id="2585" w:author="Fatima Maria Pillosu" w:date="2021-02-22T12:22:00Z">
        <w:r w:rsidR="00031A58">
          <w:t xml:space="preserve"> functions</w:t>
        </w:r>
      </w:ins>
      <w:ins w:id="2586" w:author="Fatima Maria Pillosu" w:date="2021-02-22T12:19:00Z">
        <w:r w:rsidR="00031A58">
          <w:t>.</w:t>
        </w:r>
      </w:ins>
    </w:p>
    <w:p w14:paraId="33A8AB0C" w14:textId="58A569EF" w:rsidR="0057779D" w:rsidDel="006C3D5B" w:rsidRDefault="00DF35AE" w:rsidP="00342374">
      <w:pPr>
        <w:rPr>
          <w:del w:id="2587" w:author="Fatima Maria" w:date="2021-02-24T09:41:00Z"/>
        </w:rPr>
      </w:pPr>
      <w:ins w:id="2588" w:author="Christel Prudhomme" w:date="2021-02-18T17:17:00Z">
        <w:del w:id="2589" w:author="Fatima Maria Pillosu" w:date="2021-02-22T11:52:00Z">
          <w:r w:rsidDel="00F40E06">
            <w:delText xml:space="preserve"> it each</w:delText>
          </w:r>
        </w:del>
      </w:ins>
      <w:ins w:id="2590" w:author="Fatima Maria Pillosu" w:date="2021-02-18T07:26:00Z">
        <w:r w:rsidR="005F1931" w:rsidRPr="005F1931">
          <w:t xml:space="preserve">Whilst the remote training was taking place, the NHMSs </w:t>
        </w:r>
        <w:del w:id="2591" w:author="Hannah Cloke" w:date="2021-02-18T19:29:00Z">
          <w:r w:rsidR="005F1931" w:rsidRPr="005F1931" w:rsidDel="0064456D">
            <w:delText>started receiving</w:delText>
          </w:r>
        </w:del>
      </w:ins>
      <w:ins w:id="2592" w:author="Hannah Cloke" w:date="2021-02-18T19:29:00Z">
        <w:r w:rsidR="0064456D">
          <w:t>began to receive</w:t>
        </w:r>
      </w:ins>
      <w:ins w:id="2593" w:author="Fatima Maria Pillosu" w:date="2021-02-18T07:26:00Z">
        <w:r w:rsidR="005F1931" w:rsidRPr="005F1931">
          <w:t xml:space="preserve"> </w:t>
        </w:r>
        <w:del w:id="2594" w:author="Hannah Cloke" w:date="2021-02-18T19:29:00Z">
          <w:r w:rsidR="005F1931" w:rsidRPr="005F1931" w:rsidDel="0064456D">
            <w:delText xml:space="preserve">via ftp </w:delText>
          </w:r>
        </w:del>
        <w:r w:rsidR="005F1931" w:rsidRPr="005F1931">
          <w:t>the ecPoint-Rainfall forecasts</w:t>
        </w:r>
      </w:ins>
      <w:ins w:id="2595" w:author="Hannah Cloke" w:date="2021-02-18T19:29:00Z">
        <w:r w:rsidR="0064456D">
          <w:t xml:space="preserve"> </w:t>
        </w:r>
        <w:r w:rsidR="0064456D" w:rsidRPr="005F1931">
          <w:t xml:space="preserve">via </w:t>
        </w:r>
      </w:ins>
      <w:ins w:id="2596" w:author="Fatima Maria Pillosu" w:date="2021-02-22T11:56:00Z">
        <w:r w:rsidR="00A2610E">
          <w:t>f</w:t>
        </w:r>
      </w:ins>
      <w:ins w:id="2597" w:author="Fatima Maria Pillosu" w:date="2021-02-22T11:54:00Z">
        <w:r w:rsidR="00A2610E">
          <w:t xml:space="preserve">ile </w:t>
        </w:r>
      </w:ins>
      <w:ins w:id="2598" w:author="Fatima Maria Pillosu" w:date="2021-02-22T11:56:00Z">
        <w:r w:rsidR="00A2610E">
          <w:t>t</w:t>
        </w:r>
      </w:ins>
      <w:ins w:id="2599" w:author="Fatima Maria Pillosu" w:date="2021-02-22T11:54:00Z">
        <w:r w:rsidR="00A2610E">
          <w:t>ransfer protocol (</w:t>
        </w:r>
      </w:ins>
      <w:ins w:id="2600" w:author="Hannah Cloke" w:date="2021-02-18T19:29:00Z">
        <w:r w:rsidR="0064456D" w:rsidRPr="005F1931">
          <w:t>ftp</w:t>
        </w:r>
      </w:ins>
      <w:ins w:id="2601" w:author="Fatima Maria Pillosu" w:date="2021-02-22T11:54:00Z">
        <w:r w:rsidR="00A2610E">
          <w:t>)</w:t>
        </w:r>
      </w:ins>
      <w:ins w:id="2602" w:author="Fatima Maria Pillosu" w:date="2021-02-22T11:59:00Z">
        <w:r w:rsidR="00C179FE">
          <w:t xml:space="preserve"> for 12 months</w:t>
        </w:r>
      </w:ins>
      <w:ins w:id="2603" w:author="Fatima Maria Pillosu" w:date="2021-02-18T07:46:00Z">
        <w:r w:rsidR="00A070FE">
          <w:t xml:space="preserve">. </w:t>
        </w:r>
      </w:ins>
      <w:ins w:id="2604" w:author="Fatima Maria Pillosu" w:date="2021-02-18T08:12:00Z">
        <w:r w:rsidR="000A4983">
          <w:fldChar w:fldCharType="begin"/>
        </w:r>
        <w:r w:rsidR="000A4983">
          <w:instrText xml:space="preserve"> REF _Ref64528370 \h </w:instrText>
        </w:r>
      </w:ins>
      <w:r w:rsidR="000A4983">
        <w:fldChar w:fldCharType="separate"/>
      </w:r>
      <w:ins w:id="2605" w:author="Fatima Pillosu" w:date="2021-03-17T10:31:00Z">
        <w:r w:rsidR="00AB02D3">
          <w:t xml:space="preserve">Table </w:t>
        </w:r>
        <w:r w:rsidR="00AB02D3">
          <w:rPr>
            <w:noProof/>
          </w:rPr>
          <w:t>2</w:t>
        </w:r>
      </w:ins>
      <w:ins w:id="2606" w:author="Fatima Maria Pillosu" w:date="2021-02-18T08:12:00Z">
        <w:r w:rsidR="000A4983">
          <w:fldChar w:fldCharType="end"/>
        </w:r>
      </w:ins>
      <w:ins w:id="2607" w:author="Fatima Maria Pillosu" w:date="2021-02-18T07:26:00Z">
        <w:r w:rsidR="005F1931" w:rsidRPr="005F1931">
          <w:t xml:space="preserve"> </w:t>
        </w:r>
      </w:ins>
      <w:ins w:id="2608" w:author="Fatima Maria Pillosu" w:date="2021-02-18T08:12:00Z">
        <w:r w:rsidR="000A4983">
          <w:t>contains the details</w:t>
        </w:r>
      </w:ins>
      <w:ins w:id="2609" w:author="Fatima Maria Pillosu" w:date="2021-02-18T08:13:00Z">
        <w:r w:rsidR="000A4983">
          <w:t xml:space="preserve"> of the forecasts provided to IMN and OMSZ</w:t>
        </w:r>
      </w:ins>
      <w:ins w:id="2610" w:author="Fatima Maria Pillosu" w:date="2021-02-22T12:07:00Z">
        <w:r w:rsidR="000C5CD1">
          <w:t>.</w:t>
        </w:r>
      </w:ins>
      <w:ins w:id="2611" w:author="Fatima Maria Pillosu" w:date="2021-02-22T14:25:00Z">
        <w:r w:rsidR="000D7D69">
          <w:t xml:space="preserve"> </w:t>
        </w:r>
        <w:del w:id="2612" w:author="Fatima Maria" w:date="2021-02-24T09:45:00Z">
          <w:r w:rsidR="000D7D69" w:rsidDel="00342374">
            <w:delText xml:space="preserve">Assistance on how to </w:delText>
          </w:r>
        </w:del>
      </w:ins>
      <w:ins w:id="2613" w:author="Hannah Cloke" w:date="2021-02-18T19:30:00Z">
        <w:del w:id="2614" w:author="Fatima Maria" w:date="2021-02-24T09:45:00Z">
          <w:r w:rsidR="00E06E5B" w:rsidDel="00342374">
            <w:delText>thend</w:delText>
          </w:r>
          <w:commentRangeStart w:id="2615"/>
          <w:r w:rsidR="00E06E5B" w:rsidDel="00342374">
            <w:delText>12 months</w:delText>
          </w:r>
        </w:del>
      </w:ins>
      <w:commentRangeEnd w:id="2615"/>
      <w:del w:id="2616" w:author="Fatima Maria" w:date="2021-02-24T09:45:00Z">
        <w:r w:rsidR="00E06E5B" w:rsidDel="00342374">
          <w:rPr>
            <w:rStyle w:val="CommentReference"/>
          </w:rPr>
          <w:commentReference w:id="2615"/>
        </w:r>
      </w:del>
    </w:p>
    <w:p w14:paraId="08063684" w14:textId="77777777" w:rsidR="006C3D5B" w:rsidRDefault="006C3D5B" w:rsidP="00342374">
      <w:pPr>
        <w:rPr>
          <w:ins w:id="2617" w:author="Fatima Maria" w:date="2021-02-24T10:17:00Z"/>
        </w:rPr>
      </w:pPr>
    </w:p>
    <w:p w14:paraId="78751594" w14:textId="4CD7E579" w:rsidR="00342374" w:rsidRDefault="006C3D5B">
      <w:pPr>
        <w:rPr>
          <w:ins w:id="2618" w:author="Fatima Maria" w:date="2021-02-24T09:45:00Z"/>
        </w:rPr>
      </w:pPr>
      <w:ins w:id="2619" w:author="Fatima Maria" w:date="2021-02-24T10:17:00Z">
        <w:r>
          <w:t>The</w:t>
        </w:r>
      </w:ins>
      <w:ins w:id="2620" w:author="Fatima Maria" w:date="2021-02-24T10:18:00Z">
        <w:r>
          <w:t xml:space="preserve"> expected</w:t>
        </w:r>
      </w:ins>
      <w:ins w:id="2621" w:author="Fatima Maria" w:date="2021-02-24T10:17:00Z">
        <w:r>
          <w:t xml:space="preserve"> outcome </w:t>
        </w:r>
      </w:ins>
      <w:ins w:id="2622" w:author="Fatima Maria" w:date="2021-02-24T10:19:00Z">
        <w:r>
          <w:t>from</w:t>
        </w:r>
      </w:ins>
      <w:ins w:id="2623" w:author="Fatima Maria" w:date="2021-02-24T10:17:00Z">
        <w:r>
          <w:t xml:space="preserve"> the </w:t>
        </w:r>
      </w:ins>
      <w:ins w:id="2624" w:author="Fatima Maria" w:date="2021-02-24T10:18:00Z">
        <w:r>
          <w:t>“</w:t>
        </w:r>
      </w:ins>
      <w:ins w:id="2625" w:author="Fatima Maria" w:date="2021-02-24T10:17:00Z">
        <w:r>
          <w:t>real</w:t>
        </w:r>
      </w:ins>
      <w:ins w:id="2626" w:author="Fatima Maria" w:date="2021-02-24T10:18:00Z">
        <w:r>
          <w:t>-time” phase was a report from IMN and OMSZ stating (1) whether they developed their own products from ecPoint-Rainfall, (2)</w:t>
        </w:r>
      </w:ins>
      <w:ins w:id="2627" w:author="Fatima Maria" w:date="2021-02-24T10:20:00Z">
        <w:r>
          <w:t xml:space="preserve"> whether they used ecPoint-Rainfall in their operational routines,</w:t>
        </w:r>
      </w:ins>
      <w:ins w:id="2628" w:author="Fatima Maria" w:date="2021-02-24T10:22:00Z">
        <w:r>
          <w:t xml:space="preserve"> and if so</w:t>
        </w:r>
      </w:ins>
      <w:ins w:id="2629" w:author="Fatima Maria" w:date="2021-02-24T10:20:00Z">
        <w:r>
          <w:t xml:space="preserve"> (3) how they used the products developed </w:t>
        </w:r>
      </w:ins>
      <w:ins w:id="2630" w:author="Fatima Maria" w:date="2021-02-24T10:22:00Z">
        <w:r>
          <w:t>to forecast extreme rainfall and flash floods.</w:t>
        </w:r>
      </w:ins>
    </w:p>
    <w:p w14:paraId="0A9B5C09" w14:textId="77777777" w:rsidR="00C74596" w:rsidDel="00342374" w:rsidRDefault="00C74596">
      <w:pPr>
        <w:rPr>
          <w:ins w:id="2631" w:author="Fatima Maria Pillosu" w:date="2021-02-22T12:06:00Z"/>
          <w:del w:id="2632" w:author="Fatima Maria" w:date="2021-02-24T09:41:00Z"/>
        </w:rPr>
      </w:pPr>
    </w:p>
    <w:p w14:paraId="41CE4715" w14:textId="09106C10" w:rsidR="00284105" w:rsidRPr="00284105" w:rsidDel="00342374" w:rsidRDefault="0095474B">
      <w:pPr>
        <w:rPr>
          <w:ins w:id="2633" w:author="Fatima Maria Pillosu" w:date="2021-02-22T12:08:00Z"/>
          <w:del w:id="2634" w:author="Fatima Maria" w:date="2021-02-24T09:45:00Z"/>
          <w:rPrChange w:id="2635" w:author="Fatima Maria Pillosu" w:date="2021-02-22T12:08:00Z">
            <w:rPr>
              <w:ins w:id="2636" w:author="Fatima Maria Pillosu" w:date="2021-02-22T12:08:00Z"/>
              <w:del w:id="2637" w:author="Fatima Maria" w:date="2021-02-24T09:45:00Z"/>
              <w:color w:val="FF0000"/>
            </w:rPr>
          </w:rPrChange>
        </w:rPr>
      </w:pPr>
      <w:ins w:id="2638" w:author="Christel Prudhomme" w:date="2021-02-18T17:29:00Z">
        <w:del w:id="2639" w:author="Fatima Maria" w:date="2021-02-24T09:45:00Z">
          <w:r w:rsidRPr="00284105" w:rsidDel="00342374">
            <w:delText>d</w:delText>
          </w:r>
        </w:del>
      </w:ins>
    </w:p>
    <w:p w14:paraId="4676475D" w14:textId="13490DE6" w:rsidR="008945E1" w:rsidRDefault="008945E1">
      <w:pPr>
        <w:pStyle w:val="Heading3"/>
        <w:rPr>
          <w:ins w:id="2640" w:author="Fatima Maria Pillosu" w:date="2021-02-18T09:33:00Z"/>
        </w:rPr>
        <w:pPrChange w:id="2641" w:author="Fatima Maria" w:date="2021-02-24T09:46:00Z">
          <w:pPr/>
        </w:pPrChange>
      </w:pPr>
      <w:ins w:id="2642" w:author="Fatima Maria Pillosu" w:date="2021-02-18T09:33:00Z">
        <w:r>
          <w:t>OFF-LINE” PHASE</w:t>
        </w:r>
      </w:ins>
    </w:p>
    <w:p w14:paraId="30178482" w14:textId="18009C5B" w:rsidR="00C74596" w:rsidDel="00730A73" w:rsidRDefault="00342374">
      <w:pPr>
        <w:rPr>
          <w:del w:id="2643" w:author="Fatima Maria" w:date="2021-02-24T09:46:00Z"/>
        </w:rPr>
        <w:pPrChange w:id="2644" w:author="Fatima Maria" w:date="2021-02-24T11:28:00Z">
          <w:pPr>
            <w:ind w:firstLine="0"/>
          </w:pPr>
        </w:pPrChange>
      </w:pPr>
      <w:ins w:id="2645" w:author="Fatima Maria" w:date="2021-02-24T09:46:00Z">
        <w:r>
          <w:t>The</w:t>
        </w:r>
      </w:ins>
      <w:ins w:id="2646" w:author="Fatima Maria Pillosu" w:date="2021-02-22T14:07:00Z">
        <w:del w:id="2647" w:author="Fatima Maria" w:date="2021-02-24T09:46:00Z">
          <w:r w:rsidR="00C74596" w:rsidDel="00342374">
            <w:delText>A second</w:delText>
          </w:r>
        </w:del>
        <w:r w:rsidR="00C74596">
          <w:t xml:space="preserve"> “offline” phase aims at </w:t>
        </w:r>
        <w:del w:id="2648" w:author="Fatima Maria" w:date="2021-02-24T10:16:00Z">
          <w:r w:rsidR="00C74596" w:rsidDel="006C3D5B">
            <w:delText xml:space="preserve">understanding and </w:delText>
          </w:r>
        </w:del>
        <w:r w:rsidR="00C74596">
          <w:t>discussing</w:t>
        </w:r>
      </w:ins>
      <w:ins w:id="2649" w:author="Fatima Maria" w:date="2021-02-24T10:16:00Z">
        <w:r w:rsidR="006C3D5B">
          <w:t xml:space="preserve"> </w:t>
        </w:r>
      </w:ins>
      <w:ins w:id="2650" w:author="Fatima Maria" w:date="2021-02-24T10:17:00Z">
        <w:r w:rsidR="006C3D5B">
          <w:t xml:space="preserve">the </w:t>
        </w:r>
      </w:ins>
      <w:ins w:id="2651" w:author="Fatima Maria" w:date="2021-02-24T10:23:00Z">
        <w:r w:rsidR="00730A73">
          <w:t>content of the reports prepared at the end of the “real-time” phase</w:t>
        </w:r>
      </w:ins>
      <w:ins w:id="2652" w:author="Fatima Maria" w:date="2021-02-24T10:57:00Z">
        <w:r w:rsidR="007800E8">
          <w:t xml:space="preserve">, and </w:t>
        </w:r>
      </w:ins>
      <w:ins w:id="2653" w:author="Fatima Maria" w:date="2021-02-24T10:58:00Z">
        <w:r w:rsidR="007800E8" w:rsidRPr="008945E1">
          <w:t>aspects that might limit the adoption of ecPoint-Rainfall forecasts in</w:t>
        </w:r>
        <w:r w:rsidR="007800E8">
          <w:t xml:space="preserve"> the</w:t>
        </w:r>
        <w:r w:rsidR="007800E8" w:rsidRPr="008945E1">
          <w:t xml:space="preserve"> operational environment</w:t>
        </w:r>
        <w:r w:rsidR="007800E8">
          <w:t xml:space="preserve"> of IMN and OMSZ</w:t>
        </w:r>
      </w:ins>
      <w:ins w:id="2654" w:author="Fatima Maria" w:date="2021-02-24T10:23:00Z">
        <w:r w:rsidR="00730A73">
          <w:t>.</w:t>
        </w:r>
      </w:ins>
      <w:ins w:id="2655" w:author="Fatima Maria" w:date="2021-02-24T10:25:00Z">
        <w:r w:rsidR="00730A73">
          <w:t xml:space="preserve"> </w:t>
        </w:r>
      </w:ins>
      <w:ins w:id="2656" w:author="Fatima Maria Pillosu" w:date="2021-02-22T14:07:00Z">
        <w:del w:id="2657" w:author="Fatima Maria" w:date="2021-02-24T10:16:00Z">
          <w:r w:rsidR="00C74596" w:rsidDel="006C3D5B">
            <w:delText xml:space="preserve"> forecasters</w:delText>
          </w:r>
        </w:del>
        <w:del w:id="2658" w:author="Fatima Maria" w:date="2021-02-24T10:17:00Z">
          <w:r w:rsidR="00C74596" w:rsidDel="006C3D5B">
            <w:delText xml:space="preserve"> choices in the</w:delText>
          </w:r>
        </w:del>
        <w:del w:id="2659" w:author="Fatima Maria" w:date="2021-02-24T10:23:00Z">
          <w:r w:rsidR="00C74596" w:rsidDel="00730A73">
            <w:delText xml:space="preserve"> </w:delText>
          </w:r>
        </w:del>
        <w:del w:id="2660" w:author="Fatima Maria" w:date="2021-02-24T09:47:00Z">
          <w:r w:rsidR="00C74596" w:rsidDel="00342374">
            <w:delText>previous</w:delText>
          </w:r>
        </w:del>
        <w:del w:id="2661" w:author="Fatima Maria" w:date="2021-02-24T10:23:00Z">
          <w:r w:rsidR="00C74596" w:rsidDel="00730A73">
            <w:delText xml:space="preserve"> phase</w:delText>
          </w:r>
        </w:del>
        <w:del w:id="2662" w:author="Fatima Maria" w:date="2021-02-24T10:25:00Z">
          <w:r w:rsidR="00C74596" w:rsidDel="00730A73">
            <w:delText xml:space="preserve"> and evaluate whether the provided training material helped forecasters to use </w:delText>
          </w:r>
        </w:del>
        <w:del w:id="2663" w:author="Fatima Maria" w:date="2021-02-24T09:48:00Z">
          <w:r w:rsidR="00C74596" w:rsidDel="00342374">
            <w:delText>correctly the e</w:delText>
          </w:r>
        </w:del>
        <w:del w:id="2664" w:author="Fatima Maria" w:date="2021-02-24T10:25:00Z">
          <w:r w:rsidR="00C74596" w:rsidDel="00730A73">
            <w:delText>cPoint-Rainfall forecasts.</w:delText>
          </w:r>
        </w:del>
      </w:ins>
    </w:p>
    <w:p w14:paraId="46662D17" w14:textId="77777777" w:rsidR="00A867E3" w:rsidRDefault="00730A73" w:rsidP="007E528B">
      <w:pPr>
        <w:rPr>
          <w:ins w:id="2665" w:author="Fatima Maria" w:date="2021-02-24T11:28:00Z"/>
        </w:rPr>
      </w:pPr>
      <w:ins w:id="2666" w:author="Fatima Maria" w:date="2021-02-24T10:26:00Z">
        <w:r>
          <w:t xml:space="preserve">Informal discussions about the content of the reports were carried out. </w:t>
        </w:r>
      </w:ins>
      <w:commentRangeStart w:id="2667"/>
      <w:ins w:id="2668" w:author="Fatima Maria" w:date="2021-02-24T10:28:00Z">
        <w:r>
          <w:t xml:space="preserve">As shown by </w:t>
        </w:r>
        <w:r w:rsidRPr="008945E1">
          <w:fldChar w:fldCharType="begin" w:fldLock="1"/>
        </w:r>
        <w: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Pr="008945E1">
          <w:fldChar w:fldCharType="separate"/>
        </w:r>
        <w:r w:rsidRPr="008945E1">
          <w:rPr>
            <w:noProof/>
          </w:rPr>
          <w:t xml:space="preserve">Harding </w:t>
        </w:r>
        <w:r>
          <w:rPr>
            <w:noProof/>
          </w:rPr>
          <w:t>(</w:t>
        </w:r>
        <w:r w:rsidRPr="008945E1">
          <w:rPr>
            <w:noProof/>
          </w:rPr>
          <w:t>2018)</w:t>
        </w:r>
        <w:r w:rsidRPr="008945E1">
          <w:fldChar w:fldCharType="end"/>
        </w:r>
        <w:r>
          <w:t xml:space="preserve">, this approach can help interviewers to put </w:t>
        </w:r>
        <w:r w:rsidRPr="008945E1">
          <w:t xml:space="preserve">respondents at ease and </w:t>
        </w:r>
        <w:r>
          <w:t xml:space="preserve">do </w:t>
        </w:r>
        <w:r w:rsidRPr="008945E1">
          <w:t xml:space="preserve">not inhibit or constrain </w:t>
        </w:r>
        <w:r>
          <w:t xml:space="preserve">their comments </w:t>
        </w:r>
        <w:r w:rsidRPr="008945E1">
          <w:t>about</w:t>
        </w:r>
        <w:r>
          <w:t xml:space="preserve"> the topic of the discussion, </w:t>
        </w:r>
      </w:ins>
      <w:ins w:id="2669" w:author="Fatima Maria" w:date="2021-02-24T10:29:00Z">
        <w:r>
          <w:t>i</w:t>
        </w:r>
      </w:ins>
      <w:ins w:id="2670" w:author="Fatima Maria" w:date="2021-02-24T10:40:00Z">
        <w:r w:rsidR="005A2A22">
          <w:t>n this case</w:t>
        </w:r>
      </w:ins>
      <w:ins w:id="2671" w:author="Fatima Maria" w:date="2021-02-24T10:29:00Z">
        <w:r>
          <w:t xml:space="preserve"> ecPoint-Rainfall performance and its perceived usefulness.</w:t>
        </w:r>
      </w:ins>
      <w:commentRangeEnd w:id="2667"/>
      <w:ins w:id="2672" w:author="Fatima Maria" w:date="2021-02-24T10:54:00Z">
        <w:r w:rsidR="00A01A6E">
          <w:rPr>
            <w:rStyle w:val="CommentReference"/>
          </w:rPr>
          <w:commentReference w:id="2667"/>
        </w:r>
      </w:ins>
      <w:ins w:id="2673" w:author="Fatima Maria" w:date="2021-02-24T11:28:00Z">
        <w:r w:rsidR="00A867E3">
          <w:t xml:space="preserve"> </w:t>
        </w:r>
      </w:ins>
      <w:ins w:id="2674" w:author="Fatima Maria" w:date="2021-02-24T10:44:00Z">
        <w:r w:rsidR="005A2A22">
          <w:t xml:space="preserve">The informal discussions were conducted over two main steps. </w:t>
        </w:r>
      </w:ins>
    </w:p>
    <w:p w14:paraId="146E7F19" w14:textId="7D557AC4" w:rsidR="00C74596" w:rsidDel="00730A73" w:rsidRDefault="005A2A22">
      <w:pPr>
        <w:rPr>
          <w:del w:id="2675" w:author="Fatima Maria" w:date="2021-02-24T09:48:00Z"/>
        </w:rPr>
      </w:pPr>
      <w:ins w:id="2676" w:author="Fatima Maria" w:date="2021-02-24T10:45:00Z">
        <w:r>
          <w:lastRenderedPageBreak/>
          <w:t xml:space="preserve">The first step consisted in a </w:t>
        </w:r>
      </w:ins>
      <w:ins w:id="2677" w:author="Fatima Maria" w:date="2021-02-24T10:46:00Z">
        <w:r>
          <w:t xml:space="preserve">remote </w:t>
        </w:r>
        <w:r w:rsidRPr="008945E1">
          <w:t>discussion</w:t>
        </w:r>
      </w:ins>
      <w:ins w:id="2678" w:author="Fatima Maria" w:date="2021-02-24T10:45:00Z">
        <w:r>
          <w:t xml:space="preserve"> via videocall</w:t>
        </w:r>
      </w:ins>
      <w:ins w:id="2679" w:author="Fatima Maria" w:date="2021-02-24T10:46:00Z">
        <w:r>
          <w:t xml:space="preserve"> </w:t>
        </w:r>
      </w:ins>
      <w:ins w:id="2680" w:author="Fatima Maria" w:date="2021-02-24T10:56:00Z">
        <w:r w:rsidR="007800E8">
          <w:t xml:space="preserve">of </w:t>
        </w:r>
      </w:ins>
      <w:ins w:id="2681" w:author="Fatima Maria" w:date="2021-02-24T10:57:00Z">
        <w:r w:rsidR="007800E8">
          <w:t>one hour</w:t>
        </w:r>
      </w:ins>
      <w:ins w:id="2682" w:author="Fatima Maria" w:date="2021-02-24T10:59:00Z">
        <w:r w:rsidR="00C9326F">
          <w:t xml:space="preserve">, </w:t>
        </w:r>
        <w:r w:rsidR="00C9326F" w:rsidRPr="008945E1">
          <w:t xml:space="preserve">conducted on each </w:t>
        </w:r>
        <w:r w:rsidR="00C9326F">
          <w:t>NHMS</w:t>
        </w:r>
        <w:r w:rsidR="00C9326F" w:rsidRPr="008945E1">
          <w:t xml:space="preserve"> in turn.</w:t>
        </w:r>
      </w:ins>
      <w:ins w:id="2683" w:author="Fatima Maria" w:date="2021-02-24T11:00:00Z">
        <w:r w:rsidR="00C9326F">
          <w:t xml:space="preserve"> </w:t>
        </w:r>
      </w:ins>
      <w:ins w:id="2684" w:author="Fatima Maria" w:date="2021-02-24T11:13:00Z">
        <w:r w:rsidR="0073568F">
          <w:t>It was decided to guide the</w:t>
        </w:r>
      </w:ins>
      <w:ins w:id="2685" w:author="Fatima Maria" w:date="2021-02-24T11:00:00Z">
        <w:r w:rsidR="00C9326F">
          <w:t xml:space="preserve"> conversation </w:t>
        </w:r>
      </w:ins>
      <w:ins w:id="2686" w:author="Fatima Maria" w:date="2021-02-24T11:14:00Z">
        <w:r w:rsidR="0073568F">
          <w:t xml:space="preserve">with </w:t>
        </w:r>
      </w:ins>
    </w:p>
    <w:p w14:paraId="1427E619" w14:textId="5EE19873" w:rsidR="00CB285C" w:rsidDel="00730A73" w:rsidRDefault="008945E1">
      <w:pPr>
        <w:rPr>
          <w:ins w:id="2687" w:author="Fatima Maria Pillosu" w:date="2021-02-18T10:15:00Z"/>
          <w:del w:id="2688" w:author="Fatima Maria" w:date="2021-02-24T10:25:00Z"/>
        </w:rPr>
      </w:pPr>
      <w:ins w:id="2689" w:author="Fatima Maria Pillosu" w:date="2021-02-18T09:34:00Z">
        <w:del w:id="2690" w:author="Fatima Maria" w:date="2021-02-24T10:25:00Z">
          <w:r w:rsidRPr="008945E1" w:rsidDel="00730A73">
            <w:delText xml:space="preserve">The “offline phase” was designed to collect information </w:delText>
          </w:r>
        </w:del>
      </w:ins>
      <w:ins w:id="2691" w:author="Fatima Maria Pillosu" w:date="2021-02-18T09:35:00Z">
        <w:del w:id="2692" w:author="Fatima Maria" w:date="2021-02-24T10:25:00Z">
          <w:r w:rsidDel="00730A73">
            <w:delText xml:space="preserve">on the forecasters’ </w:delText>
          </w:r>
          <w:commentRangeStart w:id="2693"/>
          <w:commentRangeStart w:id="2694"/>
          <w:commentRangeStart w:id="2695"/>
          <w:r w:rsidDel="00730A73">
            <w:delText xml:space="preserve">perceived usefulness </w:delText>
          </w:r>
        </w:del>
      </w:ins>
      <w:commentRangeEnd w:id="2693"/>
      <w:del w:id="2696" w:author="Fatima Maria" w:date="2021-02-24T10:25:00Z">
        <w:r w:rsidR="00437C99" w:rsidDel="00730A73">
          <w:rPr>
            <w:rStyle w:val="CommentReference"/>
          </w:rPr>
          <w:commentReference w:id="2693"/>
        </w:r>
        <w:commentRangeEnd w:id="2694"/>
        <w:r w:rsidR="00305551" w:rsidDel="00730A73">
          <w:rPr>
            <w:rStyle w:val="CommentReference"/>
          </w:rPr>
          <w:commentReference w:id="2694"/>
        </w:r>
        <w:commentRangeEnd w:id="2695"/>
        <w:r w:rsidR="00DA17FD" w:rsidDel="00730A73">
          <w:rPr>
            <w:rStyle w:val="CommentReference"/>
          </w:rPr>
          <w:commentReference w:id="2695"/>
        </w:r>
      </w:del>
      <w:ins w:id="2697" w:author="Fatima Maria Pillosu" w:date="2021-02-18T09:35:00Z">
        <w:del w:id="2698" w:author="Fatima Maria" w:date="2021-02-24T10:25:00Z">
          <w:r w:rsidDel="00730A73">
            <w:delText>of ecPoint-Rainfall forecasts</w:delText>
          </w:r>
        </w:del>
      </w:ins>
      <w:ins w:id="2699" w:author="Fatima Maria Pillosu" w:date="2021-02-18T09:34:00Z">
        <w:del w:id="2700" w:author="Fatima Maria" w:date="2021-02-24T10:25:00Z">
          <w:r w:rsidRPr="008945E1" w:rsidDel="00730A73">
            <w:delText xml:space="preserve">. </w:delText>
          </w:r>
        </w:del>
      </w:ins>
    </w:p>
    <w:p w14:paraId="3283DC06" w14:textId="416EC1FF" w:rsidR="008945E1" w:rsidRPr="008945E1" w:rsidDel="00C9326F" w:rsidRDefault="008945E1">
      <w:pPr>
        <w:rPr>
          <w:ins w:id="2701" w:author="Fatima Maria Pillosu" w:date="2021-02-18T09:34:00Z"/>
          <w:del w:id="2702" w:author="Fatima Maria" w:date="2021-02-24T11:00:00Z"/>
        </w:rPr>
      </w:pPr>
      <w:ins w:id="2703" w:author="Fatima Maria Pillosu" w:date="2021-02-18T09:34:00Z">
        <w:del w:id="2704" w:author="Fatima Maria" w:date="2021-02-24T10:25:00Z">
          <w:r w:rsidRPr="008945E1" w:rsidDel="00730A73">
            <w:delText xml:space="preserve">A </w:delText>
          </w:r>
          <w:commentRangeStart w:id="2705"/>
          <w:r w:rsidRPr="008945E1" w:rsidDel="00730A73">
            <w:delText xml:space="preserve">qualitative analysis </w:delText>
          </w:r>
        </w:del>
      </w:ins>
      <w:commentRangeEnd w:id="2705"/>
      <w:del w:id="2706" w:author="Fatima Maria" w:date="2021-02-24T10:25:00Z">
        <w:r w:rsidR="00437C99" w:rsidDel="00730A73">
          <w:rPr>
            <w:rStyle w:val="CommentReference"/>
          </w:rPr>
          <w:commentReference w:id="2705"/>
        </w:r>
      </w:del>
      <w:ins w:id="2707" w:author="Fatima Maria Pillosu" w:date="2021-02-18T09:34:00Z">
        <w:del w:id="2708" w:author="Fatima Maria" w:date="2021-02-24T11:00:00Z">
          <w:r w:rsidRPr="008945E1" w:rsidDel="00C9326F">
            <w:delText xml:space="preserve">was adopted in this phase. </w:delText>
          </w:r>
        </w:del>
        <w:del w:id="2709" w:author="Fatima Maria" w:date="2021-02-24T10:04:00Z">
          <w:r w:rsidRPr="008945E1" w:rsidDel="00AB771D">
            <w:delText xml:space="preserve">This choice was theoretically and practically driven. </w:delText>
          </w:r>
        </w:del>
        <w:del w:id="2710" w:author="Fatima Maria" w:date="2021-02-24T09:50:00Z">
          <w:r w:rsidRPr="008945E1" w:rsidDel="00DA17FD">
            <w:delText xml:space="preserve">First, there was a commitment to seek to understand the </w:delText>
          </w:r>
        </w:del>
      </w:ins>
      <w:ins w:id="2711" w:author="Fatima Maria Pillosu" w:date="2021-02-18T09:37:00Z">
        <w:del w:id="2712" w:author="Fatima Maria" w:date="2021-02-24T09:50:00Z">
          <w:r w:rsidR="001953F0" w:rsidDel="00DA17FD">
            <w:delText xml:space="preserve">forecasters’ </w:delText>
          </w:r>
        </w:del>
      </w:ins>
      <w:ins w:id="2713" w:author="Fatima Maria Pillosu" w:date="2021-02-18T09:34:00Z">
        <w:del w:id="2714" w:author="Fatima Maria" w:date="2021-02-24T09:50:00Z">
          <w:r w:rsidRPr="008945E1" w:rsidDel="00DA17FD">
            <w:delText xml:space="preserve">perspectives about ecPoint-Rainfall. Second, the collection of meaningful quantitative data </w:delText>
          </w:r>
        </w:del>
      </w:ins>
      <w:ins w:id="2715" w:author="Fatima Maria Pillosu" w:date="2021-02-18T09:37:00Z">
        <w:del w:id="2716" w:author="Fatima Maria" w:date="2021-02-24T09:50:00Z">
          <w:r w:rsidR="001953F0" w:rsidDel="00DA17FD">
            <w:delText>would have been</w:delText>
          </w:r>
        </w:del>
      </w:ins>
      <w:ins w:id="2717" w:author="Fatima Maria Pillosu" w:date="2021-02-18T09:34:00Z">
        <w:del w:id="2718" w:author="Fatima Maria" w:date="2021-02-24T09:50:00Z">
          <w:r w:rsidRPr="008945E1" w:rsidDel="00DA17FD">
            <w:delText xml:space="preserve"> impossible due to the limited number of participants to the project. </w:delText>
          </w:r>
        </w:del>
        <w:del w:id="2719" w:author="Fatima Maria" w:date="2021-02-24T11:00:00Z">
          <w:r w:rsidRPr="008945E1" w:rsidDel="00C9326F">
            <w:delText xml:space="preserve">Yet, qualitative methods allowed </w:delText>
          </w:r>
        </w:del>
      </w:ins>
      <w:ins w:id="2720" w:author="Fatima Maria Pillosu" w:date="2021-02-18T09:37:00Z">
        <w:del w:id="2721" w:author="Fatima Maria" w:date="2021-02-24T11:00:00Z">
          <w:r w:rsidR="001953F0" w:rsidDel="00C9326F">
            <w:delText xml:space="preserve">the </w:delText>
          </w:r>
        </w:del>
      </w:ins>
      <w:ins w:id="2722" w:author="Fatima Maria Pillosu" w:date="2021-02-18T09:34:00Z">
        <w:del w:id="2723" w:author="Fatima Maria" w:date="2021-02-24T11:00:00Z">
          <w:r w:rsidRPr="008945E1" w:rsidDel="00C9326F">
            <w:delText>collect</w:delText>
          </w:r>
        </w:del>
      </w:ins>
      <w:ins w:id="2724" w:author="Fatima Maria Pillosu" w:date="2021-02-18T09:37:00Z">
        <w:del w:id="2725" w:author="Fatima Maria" w:date="2021-02-24T11:00:00Z">
          <w:r w:rsidR="001953F0" w:rsidDel="00C9326F">
            <w:delText>ion of</w:delText>
          </w:r>
        </w:del>
      </w:ins>
      <w:ins w:id="2726" w:author="Fatima Maria Pillosu" w:date="2021-02-18T09:34:00Z">
        <w:del w:id="2727" w:author="Fatima Maria" w:date="2021-02-24T11:00:00Z">
          <w:r w:rsidRPr="008945E1" w:rsidDel="00C9326F">
            <w:delText xml:space="preserve"> rich </w:delText>
          </w:r>
        </w:del>
      </w:ins>
      <w:ins w:id="2728" w:author="Fatima Maria Pillosu" w:date="2021-02-18T09:38:00Z">
        <w:del w:id="2729" w:author="Fatima Maria" w:date="2021-02-24T11:00:00Z">
          <w:r w:rsidR="001953F0" w:rsidDel="00C9326F">
            <w:delText>information about</w:delText>
          </w:r>
        </w:del>
      </w:ins>
      <w:ins w:id="2730" w:author="Fatima Maria Pillosu" w:date="2021-02-18T09:34:00Z">
        <w:del w:id="2731" w:author="Fatima Maria" w:date="2021-02-24T11:00:00Z">
          <w:r w:rsidRPr="008945E1" w:rsidDel="00C9326F">
            <w:delText xml:space="preserve"> </w:delText>
          </w:r>
        </w:del>
        <w:del w:id="2732" w:author="Fatima Maria" w:date="2021-02-24T10:05:00Z">
          <w:r w:rsidRPr="008945E1" w:rsidDel="00AB771D">
            <w:delText>aspects that might limit the adoption of ecPoint-Rainfall forecasts in operational environments.</w:delText>
          </w:r>
        </w:del>
      </w:ins>
      <w:ins w:id="2733" w:author="Fatima Maria Pillosu" w:date="2021-02-18T10:36:00Z">
        <w:del w:id="2734" w:author="Fatima Maria" w:date="2021-02-24T10:05:00Z">
          <w:r w:rsidR="00101967" w:rsidDel="00AB771D">
            <w:delText xml:space="preserve"> </w:delText>
          </w:r>
        </w:del>
      </w:ins>
      <w:ins w:id="2735" w:author="Fatima Maria Pillosu" w:date="2021-02-18T09:34:00Z">
        <w:del w:id="2736" w:author="Fatima Maria" w:date="2021-02-24T11:00:00Z">
          <w:r w:rsidRPr="008945E1" w:rsidDel="00C9326F">
            <w:delText>Structured or semi-structured interviews are commonly adopted to collect information about forecasters</w:delText>
          </w:r>
        </w:del>
      </w:ins>
      <w:ins w:id="2737" w:author="Christel Prudhomme" w:date="2021-02-18T17:35:00Z">
        <w:del w:id="2738" w:author="Fatima Maria" w:date="2021-02-24T11:00:00Z">
          <w:r w:rsidR="00792BEE" w:rsidDel="00C9326F">
            <w:delText>’</w:delText>
          </w:r>
        </w:del>
      </w:ins>
      <w:ins w:id="2739" w:author="Fatima Maria Pillosu" w:date="2021-02-18T09:34:00Z">
        <w:del w:id="2740" w:author="Fatima Maria" w:date="2021-02-24T11:00:00Z">
          <w:r w:rsidRPr="008945E1" w:rsidDel="00C9326F">
            <w:delText xml:space="preserve"> needs to improve </w:delText>
          </w:r>
        </w:del>
      </w:ins>
      <w:ins w:id="2741" w:author="Fatima Maria Pillosu" w:date="2021-02-18T09:39:00Z">
        <w:del w:id="2742" w:author="Fatima Maria" w:date="2021-02-24T11:00:00Z">
          <w:r w:rsidR="00AA5BD0" w:rsidDel="00C9326F">
            <w:delText xml:space="preserve">the </w:delText>
          </w:r>
        </w:del>
      </w:ins>
      <w:ins w:id="2743" w:author="Fatima Maria Pillosu" w:date="2021-02-18T09:34:00Z">
        <w:del w:id="2744" w:author="Fatima Maria" w:date="2021-02-24T11:00:00Z">
          <w:r w:rsidRPr="008945E1" w:rsidDel="00C9326F">
            <w:delText>predictions of high-impact weather</w:delText>
          </w:r>
        </w:del>
      </w:ins>
      <w:ins w:id="2745" w:author="Fatima Maria Pillosu" w:date="2021-02-18T09:39:00Z">
        <w:del w:id="2746" w:author="Fatima Maria" w:date="2021-02-24T11:00:00Z">
          <w:r w:rsidR="00AA5BD0" w:rsidDel="00C9326F">
            <w:delText xml:space="preserve"> and their communication to end-users</w:delText>
          </w:r>
        </w:del>
      </w:ins>
      <w:ins w:id="2747" w:author="Fatima Maria Pillosu" w:date="2021-02-18T09:34:00Z">
        <w:del w:id="2748" w:author="Fatima Maria" w:date="2021-02-24T11:00:00Z">
          <w:r w:rsidRPr="008945E1" w:rsidDel="00C9326F">
            <w:delText xml:space="preserve"> </w:delText>
          </w:r>
        </w:del>
      </w:ins>
      <w:ins w:id="2749" w:author="Fatima Maria Pillosu" w:date="2021-02-18T09:40:00Z">
        <w:del w:id="2750" w:author="Fatima Maria" w:date="2021-02-24T11:00:00Z">
          <w:r w:rsidR="00AA5BD0" w:rsidDel="00C9326F">
            <w:fldChar w:fldCharType="begin" w:fldLock="1"/>
          </w:r>
        </w:del>
      </w:ins>
      <w:del w:id="2751" w:author="Fatima Maria" w:date="2021-02-24T11:00:00Z">
        <w:r w:rsidR="00FA7AFD" w:rsidRPr="0073568F" w:rsidDel="00C9326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response","type":"article-journal","volume":"50"},"uris":["http://www.mendeley.com/documents/?uuid=c1457f1a-30a2-3bda-b518-c558842cf979"]}],"mendeley":{"formattedCitation":"(Demuth et al. 2020; Emerton et al. 2020)","plainTextFormattedCitation":"(Demuth et al. 2020; Emerton et al. 2020)","previouslyFormattedCitation":"(Demuth et al. 2020; Emerton et al. 2020)"},"properties":{"noteIndex":0},"schema":"https://github.com/citation-style-language/schema/raw/master/csl-citation.json"}</w:delInstrText>
        </w:r>
        <w:r w:rsidR="00AA5BD0" w:rsidDel="00C9326F">
          <w:fldChar w:fldCharType="separate"/>
        </w:r>
        <w:r w:rsidR="00AA5BD0" w:rsidRPr="00C9326F" w:rsidDel="00C9326F">
          <w:rPr>
            <w:noProof/>
          </w:rPr>
          <w:delText>(Demuth et al. 2020; Emerton et al. 2020)</w:delText>
        </w:r>
      </w:del>
      <w:ins w:id="2752" w:author="Fatima Maria Pillosu" w:date="2021-02-18T09:40:00Z">
        <w:del w:id="2753" w:author="Fatima Maria" w:date="2021-02-24T11:00:00Z">
          <w:r w:rsidR="00AA5BD0" w:rsidDel="00C9326F">
            <w:fldChar w:fldCharType="end"/>
          </w:r>
          <w:r w:rsidR="00AA5BD0" w:rsidDel="00C9326F">
            <w:delText xml:space="preserve">. </w:delText>
          </w:r>
        </w:del>
      </w:ins>
      <w:ins w:id="2754" w:author="Fatima Maria Pillosu" w:date="2021-02-18T09:34:00Z">
        <w:del w:id="2755" w:author="Fatima Maria" w:date="2021-02-24T10:09:00Z">
          <w:r w:rsidRPr="008945E1" w:rsidDel="00942C3E">
            <w:delText>However, for the goals of this study, best practice suggest that it would have been more appropriate to adopt in this phase a more informal discussion, approaching participants as fellow dialoguers rather than interviewers</w:delText>
          </w:r>
          <w:r w:rsidRPr="008945E1" w:rsidDel="00AB771D">
            <w:delText xml:space="preserve"> </w:delText>
          </w:r>
          <w:r w:rsidRPr="008945E1" w:rsidDel="00AB771D">
            <w:fldChar w:fldCharType="begin" w:fldLock="1"/>
          </w:r>
        </w:del>
      </w:ins>
      <w:del w:id="2756" w:author="Fatima Maria" w:date="2021-02-24T10:09:00Z">
        <w:r w:rsidR="00AA5BD0" w:rsidRPr="00942C3E" w:rsidDel="00AB771D">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del>
      <w:ins w:id="2757" w:author="Fatima Maria Pillosu" w:date="2021-02-18T09:34:00Z">
        <w:del w:id="2758" w:author="Fatima Maria" w:date="2021-02-24T10:09:00Z">
          <w:r w:rsidRPr="008945E1" w:rsidDel="00AB771D">
            <w:fldChar w:fldCharType="separate"/>
          </w:r>
          <w:r w:rsidRPr="00AB771D" w:rsidDel="00AB771D">
            <w:rPr>
              <w:noProof/>
            </w:rPr>
            <w:delText>(Harding 2018)</w:delText>
          </w:r>
          <w:r w:rsidRPr="008945E1" w:rsidDel="00AB771D">
            <w:fldChar w:fldCharType="end"/>
          </w:r>
          <w:r w:rsidRPr="008945E1" w:rsidDel="00942C3E">
            <w:delText xml:space="preserve">. </w:delText>
          </w:r>
        </w:del>
        <w:del w:id="2759" w:author="Fatima Maria" w:date="2021-02-24T10:08:00Z">
          <w:r w:rsidRPr="008945E1" w:rsidDel="00AB771D">
            <w:delText xml:space="preserve">Indeed, this would have allowed ecPoint developers to put respondents at ease and </w:delText>
          </w:r>
        </w:del>
      </w:ins>
      <w:ins w:id="2760" w:author="Fatima Maria Pillosu" w:date="2021-02-18T09:43:00Z">
        <w:del w:id="2761" w:author="Fatima Maria" w:date="2021-02-24T10:08:00Z">
          <w:r w:rsidR="00AA5BD0" w:rsidDel="00AB771D">
            <w:delText xml:space="preserve">do </w:delText>
          </w:r>
        </w:del>
      </w:ins>
      <w:ins w:id="2762" w:author="Fatima Maria Pillosu" w:date="2021-02-18T09:34:00Z">
        <w:del w:id="2763" w:author="Fatima Maria" w:date="2021-02-24T10:08:00Z">
          <w:r w:rsidRPr="008945E1" w:rsidDel="00AB771D">
            <w:delText xml:space="preserve">not inhibit or constrain </w:delText>
          </w:r>
        </w:del>
      </w:ins>
      <w:ins w:id="2764" w:author="Fatima Maria Pillosu" w:date="2021-02-18T09:41:00Z">
        <w:del w:id="2765" w:author="Fatima Maria" w:date="2021-02-24T10:08:00Z">
          <w:r w:rsidR="00AA5BD0" w:rsidDel="00AB771D">
            <w:delText>th</w:delText>
          </w:r>
        </w:del>
      </w:ins>
      <w:ins w:id="2766" w:author="Fatima Maria Pillosu" w:date="2021-02-18T09:42:00Z">
        <w:del w:id="2767" w:author="Fatima Maria" w:date="2021-02-24T10:08:00Z">
          <w:r w:rsidR="00AA5BD0" w:rsidDel="00AB771D">
            <w:delText xml:space="preserve">eir comments </w:delText>
          </w:r>
        </w:del>
      </w:ins>
      <w:ins w:id="2768" w:author="Fatima Maria Pillosu" w:date="2021-02-18T09:34:00Z">
        <w:del w:id="2769" w:author="Fatima Maria" w:date="2021-02-24T10:08:00Z">
          <w:r w:rsidRPr="008945E1" w:rsidDel="00AB771D">
            <w:delText>about</w:delText>
          </w:r>
        </w:del>
      </w:ins>
      <w:ins w:id="2770" w:author="Fatima Maria Pillosu" w:date="2021-02-18T09:42:00Z">
        <w:del w:id="2771" w:author="Fatima Maria" w:date="2021-02-24T10:08:00Z">
          <w:r w:rsidR="00AA5BD0" w:rsidDel="00AB771D">
            <w:delText xml:space="preserve"> ecPoint-Rainfall, its performance and its usefulness.</w:delText>
          </w:r>
        </w:del>
      </w:ins>
      <w:ins w:id="2772" w:author="Fatima Maria Pillosu" w:date="2021-02-18T09:34:00Z">
        <w:del w:id="2773" w:author="Fatima Maria" w:date="2021-02-24T10:08:00Z">
          <w:r w:rsidRPr="008945E1" w:rsidDel="00AB771D">
            <w:delText xml:space="preserve"> Moreover, ecPoint developers were looking to identify with this study key themes which could be used in subsequent, more structured, interviews with future ecPoint users. </w:delText>
          </w:r>
        </w:del>
      </w:ins>
    </w:p>
    <w:p w14:paraId="5E0EB5CB" w14:textId="41B43176" w:rsidR="00C6101B" w:rsidDel="00C9326F" w:rsidRDefault="008945E1">
      <w:pPr>
        <w:rPr>
          <w:ins w:id="2774" w:author="Fatima Maria Pillosu" w:date="2021-02-18T10:30:00Z"/>
          <w:del w:id="2775" w:author="Fatima Maria" w:date="2021-02-24T11:00:00Z"/>
        </w:rPr>
      </w:pPr>
      <w:commentRangeStart w:id="2776"/>
      <w:ins w:id="2777" w:author="Fatima Maria Pillosu" w:date="2021-02-18T09:34:00Z">
        <w:del w:id="2778" w:author="Fatima Maria" w:date="2021-02-24T11:00:00Z">
          <w:r w:rsidRPr="008945E1" w:rsidDel="00C9326F">
            <w:delText xml:space="preserve">All informal discussions </w:delText>
          </w:r>
        </w:del>
      </w:ins>
      <w:commentRangeEnd w:id="2776"/>
      <w:del w:id="2779" w:author="Fatima Maria" w:date="2021-02-24T11:00:00Z">
        <w:r w:rsidR="001C482C" w:rsidDel="00C9326F">
          <w:rPr>
            <w:rStyle w:val="CommentReference"/>
          </w:rPr>
          <w:commentReference w:id="2776"/>
        </w:r>
      </w:del>
      <w:ins w:id="2780" w:author="Fatima Maria Pillosu" w:date="2021-02-18T09:34:00Z">
        <w:del w:id="2781" w:author="Fatima Maria" w:date="2021-02-24T11:00:00Z">
          <w:r w:rsidRPr="008945E1" w:rsidDel="00C9326F">
            <w:delText xml:space="preserve">were electronically </w:delText>
          </w:r>
        </w:del>
        <w:del w:id="2782" w:author="Fatima Maria" w:date="2021-02-24T10:59:00Z">
          <w:r w:rsidRPr="008945E1" w:rsidDel="00C9326F">
            <w:delText xml:space="preserve">conducted on each </w:delText>
          </w:r>
        </w:del>
      </w:ins>
      <w:ins w:id="2783" w:author="Fatima Maria Pillosu" w:date="2021-02-18T09:43:00Z">
        <w:del w:id="2784" w:author="Fatima Maria" w:date="2021-02-24T10:59:00Z">
          <w:r w:rsidR="00AA5BD0" w:rsidDel="00C9326F">
            <w:delText>NHMS</w:delText>
          </w:r>
        </w:del>
      </w:ins>
      <w:ins w:id="2785" w:author="Fatima Maria Pillosu" w:date="2021-02-18T09:34:00Z">
        <w:del w:id="2786" w:author="Fatima Maria" w:date="2021-02-24T10:59:00Z">
          <w:r w:rsidRPr="008945E1" w:rsidDel="00C9326F">
            <w:delText xml:space="preserve"> in turn. </w:delText>
          </w:r>
        </w:del>
      </w:ins>
      <w:ins w:id="2787" w:author="Fatima Maria Pillosu" w:date="2021-02-18T10:24:00Z">
        <w:del w:id="2788" w:author="Fatima Maria" w:date="2021-02-24T11:00:00Z">
          <w:r w:rsidR="00A00505" w:rsidDel="00C9326F">
            <w:delText xml:space="preserve">Two </w:delText>
          </w:r>
          <w:r w:rsidR="00A00505" w:rsidRPr="008945E1" w:rsidDel="00C9326F">
            <w:delText>informal</w:delText>
          </w:r>
        </w:del>
      </w:ins>
      <w:ins w:id="2789" w:author="Fatima Maria Pillosu" w:date="2021-02-18T09:34:00Z">
        <w:del w:id="2790" w:author="Fatima Maria" w:date="2021-02-24T11:00:00Z">
          <w:r w:rsidRPr="008945E1" w:rsidDel="00C9326F">
            <w:delText xml:space="preserve"> discussion</w:delText>
          </w:r>
        </w:del>
      </w:ins>
      <w:ins w:id="2791" w:author="Fatima Maria Pillosu" w:date="2021-02-18T10:24:00Z">
        <w:del w:id="2792" w:author="Fatima Maria" w:date="2021-02-24T11:00:00Z">
          <w:r w:rsidR="00A00505" w:rsidDel="00C9326F">
            <w:delText>s</w:delText>
          </w:r>
        </w:del>
      </w:ins>
      <w:ins w:id="2793" w:author="Fatima Maria Pillosu" w:date="2021-02-18T09:34:00Z">
        <w:del w:id="2794" w:author="Fatima Maria" w:date="2021-02-24T11:00:00Z">
          <w:r w:rsidRPr="008945E1" w:rsidDel="00C9326F">
            <w:delText xml:space="preserve"> </w:delText>
          </w:r>
        </w:del>
      </w:ins>
      <w:ins w:id="2795" w:author="Fatima Maria Pillosu" w:date="2021-02-18T10:24:00Z">
        <w:del w:id="2796" w:author="Fatima Maria" w:date="2021-02-24T11:00:00Z">
          <w:r w:rsidR="00A00505" w:rsidDel="00C9326F">
            <w:delText xml:space="preserve">were planned. </w:delText>
          </w:r>
        </w:del>
      </w:ins>
    </w:p>
    <w:p w14:paraId="15CB9B6F" w14:textId="58F2936D" w:rsidR="004C6107" w:rsidDel="006B7C8C" w:rsidRDefault="00A00505">
      <w:pPr>
        <w:rPr>
          <w:ins w:id="2797" w:author="Fatima Maria Pillosu" w:date="2021-02-18T10:01:00Z"/>
          <w:del w:id="2798" w:author="Fatima Maria" w:date="2021-02-24T11:34:00Z"/>
        </w:rPr>
      </w:pPr>
      <w:ins w:id="2799" w:author="Fatima Maria Pillosu" w:date="2021-02-18T10:24:00Z">
        <w:del w:id="2800" w:author="Fatima Maria" w:date="2021-02-24T11:02:00Z">
          <w:r w:rsidDel="009114CB">
            <w:delText xml:space="preserve">The first </w:delText>
          </w:r>
        </w:del>
        <w:del w:id="2801" w:author="Fatima Maria" w:date="2021-02-24T09:52:00Z">
          <w:r w:rsidDel="00DA17FD">
            <w:delText xml:space="preserve">one </w:delText>
          </w:r>
        </w:del>
      </w:ins>
      <w:ins w:id="2802" w:author="Fatima Maria Pillosu" w:date="2021-02-18T10:25:00Z">
        <w:del w:id="2803" w:author="Fatima Maria" w:date="2021-02-24T09:52:00Z">
          <w:r w:rsidDel="00DA17FD">
            <w:delText>w</w:delText>
          </w:r>
        </w:del>
      </w:ins>
      <w:ins w:id="2804" w:author="Fatima Maria Pillosu" w:date="2021-02-18T10:24:00Z">
        <w:del w:id="2805" w:author="Fatima Maria" w:date="2021-02-24T09:52:00Z">
          <w:r w:rsidDel="00DA17FD">
            <w:delText>a</w:delText>
          </w:r>
        </w:del>
      </w:ins>
      <w:ins w:id="2806" w:author="Fatima Maria Pillosu" w:date="2021-02-18T09:34:00Z">
        <w:del w:id="2807" w:author="Fatima Maria" w:date="2021-02-24T09:52:00Z">
          <w:r w:rsidR="008945E1" w:rsidRPr="008945E1" w:rsidDel="00DA17FD">
            <w:delText xml:space="preserve">s arranged as a </w:delText>
          </w:r>
        </w:del>
        <w:del w:id="2808" w:author="Fatima Maria" w:date="2021-02-24T11:02:00Z">
          <w:r w:rsidR="008945E1" w:rsidRPr="008945E1" w:rsidDel="009114CB">
            <w:delText xml:space="preserve">videocall </w:delText>
          </w:r>
        </w:del>
        <w:del w:id="2809" w:author="Fatima Maria" w:date="2021-02-24T09:53:00Z">
          <w:r w:rsidR="008945E1" w:rsidRPr="008945E1" w:rsidDel="00DA17FD">
            <w:delText xml:space="preserve">of </w:delText>
          </w:r>
        </w:del>
        <w:del w:id="2810" w:author="Fatima Maria" w:date="2021-02-24T11:02:00Z">
          <w:r w:rsidR="008945E1" w:rsidRPr="008945E1" w:rsidDel="009114CB">
            <w:delText>one hour</w:delText>
          </w:r>
        </w:del>
      </w:ins>
      <w:ins w:id="2811" w:author="Fatima Maria Pillosu" w:date="2021-02-18T10:24:00Z">
        <w:del w:id="2812" w:author="Fatima Maria" w:date="2021-02-24T11:02:00Z">
          <w:r w:rsidDel="009114CB">
            <w:delText xml:space="preserve">, and </w:delText>
          </w:r>
        </w:del>
      </w:ins>
      <w:ins w:id="2813" w:author="Fatima Maria Pillosu" w:date="2021-02-18T10:25:00Z">
        <w:del w:id="2814" w:author="Fatima Maria" w:date="2021-02-24T11:02:00Z">
          <w:r w:rsidDel="009114CB">
            <w:delText xml:space="preserve">it </w:delText>
          </w:r>
        </w:del>
      </w:ins>
      <w:ins w:id="2815" w:author="Fatima Maria Pillosu" w:date="2021-02-18T09:34:00Z">
        <w:del w:id="2816" w:author="Fatima Maria" w:date="2021-02-24T11:02:00Z">
          <w:r w:rsidR="008945E1" w:rsidRPr="008945E1" w:rsidDel="009114CB">
            <w:delText xml:space="preserve">was guided </w:delText>
          </w:r>
        </w:del>
        <w:del w:id="2817" w:author="Fatima Maria" w:date="2021-02-24T11:13:00Z">
          <w:r w:rsidR="008945E1" w:rsidRPr="008945E1" w:rsidDel="0073568F">
            <w:delText>by</w:delText>
          </w:r>
        </w:del>
        <w:del w:id="2818" w:author="Fatima Maria" w:date="2021-02-24T11:14:00Z">
          <w:r w:rsidR="008945E1" w:rsidRPr="008945E1" w:rsidDel="0073568F">
            <w:delText xml:space="preserve"> </w:delText>
          </w:r>
        </w:del>
        <w:r w:rsidR="008945E1" w:rsidRPr="008945E1">
          <w:t>a list of open-ended questions</w:t>
        </w:r>
      </w:ins>
      <w:ins w:id="2819" w:author="Fatima Maria Pillosu" w:date="2021-02-18T09:58:00Z">
        <w:del w:id="2820" w:author="Fatima Maria" w:date="2021-02-24T09:54:00Z">
          <w:r w:rsidR="00DB7FF6" w:rsidDel="00DA17FD">
            <w:delText>,</w:delText>
          </w:r>
        </w:del>
      </w:ins>
      <w:ins w:id="2821" w:author="Fatima Maria Pillosu" w:date="2021-02-18T09:47:00Z">
        <w:del w:id="2822" w:author="Fatima Maria" w:date="2021-02-24T09:54:00Z">
          <w:r w:rsidR="00AA5BD0" w:rsidDel="00DA17FD">
            <w:delText xml:space="preserve"> collaboratively developed by Fatima Pillosu and Tim Hewson</w:delText>
          </w:r>
        </w:del>
      </w:ins>
      <w:ins w:id="2823" w:author="Fatima Maria Pillosu" w:date="2021-02-18T09:46:00Z">
        <w:del w:id="2824" w:author="Fatima Maria" w:date="2021-02-24T11:00:00Z">
          <w:r w:rsidR="00AA5BD0" w:rsidDel="00C9326F">
            <w:delText>.</w:delText>
          </w:r>
        </w:del>
      </w:ins>
      <w:ins w:id="2825" w:author="Fatima Maria" w:date="2021-02-24T11:00:00Z">
        <w:r w:rsidR="00C9326F">
          <w:t xml:space="preserve"> </w:t>
        </w:r>
      </w:ins>
      <w:ins w:id="2826" w:author="Fatima Maria" w:date="2021-02-24T11:14:00Z">
        <w:r w:rsidR="0073568F">
          <w:t>(</w:t>
        </w:r>
      </w:ins>
      <w:ins w:id="2827" w:author="Fatima Maria" w:date="2021-02-24T11:00:00Z">
        <w:r w:rsidR="00C9326F">
          <w:t xml:space="preserve">that can be </w:t>
        </w:r>
      </w:ins>
      <w:ins w:id="2828" w:author="Fatima Maria" w:date="2021-02-24T09:54:00Z">
        <w:r w:rsidR="00DA17FD">
          <w:t>found in A</w:t>
        </w:r>
      </w:ins>
      <w:ins w:id="2829" w:author="Fatima Maria" w:date="2021-02-24T09:55:00Z">
        <w:r w:rsidR="00DA17FD">
          <w:t>ppendix A</w:t>
        </w:r>
      </w:ins>
      <w:ins w:id="2830" w:author="Fatima Maria" w:date="2021-02-24T11:14:00Z">
        <w:r w:rsidR="0073568F">
          <w:t>)</w:t>
        </w:r>
      </w:ins>
      <w:ins w:id="2831" w:author="Fatima Maria" w:date="2021-02-24T09:55:00Z">
        <w:r w:rsidR="00DA17FD">
          <w:t>.</w:t>
        </w:r>
      </w:ins>
      <w:ins w:id="2832" w:author="Fatima Maria" w:date="2021-02-24T11:11:00Z">
        <w:r w:rsidR="0073568F">
          <w:t xml:space="preserve"> </w:t>
        </w:r>
      </w:ins>
      <w:commentRangeStart w:id="2833"/>
      <w:ins w:id="2834" w:author="Fatima Maria" w:date="2021-02-24T11:15:00Z">
        <w:r w:rsidR="0073568F" w:rsidRPr="008945E1">
          <w:fldChar w:fldCharType="begin" w:fldLock="1"/>
        </w:r>
        <w:r w:rsidR="0073568F">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0073568F" w:rsidRPr="008945E1">
          <w:fldChar w:fldCharType="separate"/>
        </w:r>
        <w:r w:rsidR="0073568F" w:rsidRPr="008945E1">
          <w:rPr>
            <w:noProof/>
          </w:rPr>
          <w:t xml:space="preserve">Harding </w:t>
        </w:r>
        <w:r w:rsidR="0073568F">
          <w:rPr>
            <w:noProof/>
          </w:rPr>
          <w:t>(</w:t>
        </w:r>
        <w:r w:rsidR="0073568F" w:rsidRPr="008945E1">
          <w:rPr>
            <w:noProof/>
          </w:rPr>
          <w:t>2018)</w:t>
        </w:r>
        <w:r w:rsidR="0073568F" w:rsidRPr="008945E1">
          <w:fldChar w:fldCharType="end"/>
        </w:r>
        <w:r w:rsidR="0073568F">
          <w:t xml:space="preserve"> shows that this approach allows the conversation to start</w:t>
        </w:r>
      </w:ins>
      <w:ins w:id="2835" w:author="Fatima Maria" w:date="2021-02-24T11:16:00Z">
        <w:r w:rsidR="0073568F">
          <w:t xml:space="preserve"> withou</w:t>
        </w:r>
      </w:ins>
      <w:ins w:id="2836" w:author="Fatima Maria" w:date="2021-02-24T11:19:00Z">
        <w:r w:rsidR="0073568F">
          <w:t>t compromising</w:t>
        </w:r>
      </w:ins>
      <w:ins w:id="2837" w:author="Fatima Maria" w:date="2021-02-24T11:16:00Z">
        <w:r w:rsidR="0073568F">
          <w:t xml:space="preserve"> t</w:t>
        </w:r>
      </w:ins>
      <w:ins w:id="2838" w:author="Fatima Maria" w:date="2021-02-24T11:23:00Z">
        <w:r w:rsidR="007E471B">
          <w:t>he</w:t>
        </w:r>
      </w:ins>
      <w:ins w:id="2839" w:author="Fatima Maria" w:date="2021-02-24T11:16:00Z">
        <w:r w:rsidR="0073568F">
          <w:t xml:space="preserve"> follow</w:t>
        </w:r>
      </w:ins>
      <w:ins w:id="2840" w:author="Fatima Maria" w:date="2021-02-24T11:23:00Z">
        <w:r w:rsidR="007E471B">
          <w:t>ing of</w:t>
        </w:r>
      </w:ins>
      <w:ins w:id="2841" w:author="Fatima Maria" w:date="2021-02-24T11:16:00Z">
        <w:r w:rsidR="0073568F">
          <w:t xml:space="preserve"> its own path</w:t>
        </w:r>
      </w:ins>
      <w:ins w:id="2842" w:author="Fatima Maria" w:date="2021-02-24T11:23:00Z">
        <w:r w:rsidR="007E471B">
          <w:t xml:space="preserve"> when required</w:t>
        </w:r>
      </w:ins>
      <w:ins w:id="2843" w:author="Fatima Maria" w:date="2021-02-24T11:24:00Z">
        <w:r w:rsidR="00FC46CF">
          <w:t xml:space="preserve"> (e.g. when forecasters thought there were important points to highlight about ecPoint-Rainfall performance that</w:t>
        </w:r>
      </w:ins>
      <w:ins w:id="2844" w:author="Fatima Maria" w:date="2021-02-24T11:25:00Z">
        <w:r w:rsidR="00FC46CF">
          <w:t xml:space="preserve"> were not coming out from the questions</w:t>
        </w:r>
      </w:ins>
      <w:ins w:id="2845" w:author="Fatima Maria" w:date="2021-02-24T11:24:00Z">
        <w:r w:rsidR="00FC46CF">
          <w:t>)</w:t>
        </w:r>
      </w:ins>
      <w:ins w:id="2846" w:author="Fatima Maria" w:date="2021-02-24T11:25:00Z">
        <w:r w:rsidR="00FC46CF">
          <w:t>.</w:t>
        </w:r>
      </w:ins>
      <w:commentRangeEnd w:id="2833"/>
      <w:ins w:id="2847" w:author="Fatima Maria" w:date="2021-02-24T11:26:00Z">
        <w:r w:rsidR="002A1946">
          <w:rPr>
            <w:rStyle w:val="CommentReference"/>
          </w:rPr>
          <w:commentReference w:id="2833"/>
        </w:r>
      </w:ins>
      <w:ins w:id="2848" w:author="Fatima Maria" w:date="2021-02-24T11:28:00Z">
        <w:r w:rsidR="00A867E3">
          <w:t xml:space="preserve"> </w:t>
        </w:r>
      </w:ins>
      <w:moveToRangeStart w:id="2849" w:author="Fatima Maria" w:date="2021-02-24T11:11:00Z" w:name="move65057520"/>
      <w:moveTo w:id="2850" w:author="Fatima Maria" w:date="2021-02-24T11:11:00Z">
        <w:r w:rsidR="0073568F">
          <w:t xml:space="preserve">The list of questions </w:t>
        </w:r>
        <w:r w:rsidR="0073568F" w:rsidRPr="008945E1">
          <w:t xml:space="preserve">was sent to </w:t>
        </w:r>
        <w:r w:rsidR="0073568F">
          <w:t>IMN and OMSZ</w:t>
        </w:r>
        <w:r w:rsidR="0073568F" w:rsidRPr="008945E1">
          <w:t xml:space="preserve"> one week before the videocall so they could prepare and feel more relaxed during the </w:t>
        </w:r>
        <w:del w:id="2851" w:author="Fatima Maria" w:date="2021-02-24T11:32:00Z">
          <w:r w:rsidR="0073568F" w:rsidRPr="008945E1" w:rsidDel="00B06D11">
            <w:delText>online conversation</w:delText>
          </w:r>
        </w:del>
      </w:moveTo>
      <w:ins w:id="2852" w:author="Fatima Maria" w:date="2021-02-24T11:32:00Z">
        <w:r w:rsidR="00B06D11">
          <w:t>videocall</w:t>
        </w:r>
      </w:ins>
      <w:moveTo w:id="2853" w:author="Fatima Maria" w:date="2021-02-24T11:11:00Z">
        <w:r w:rsidR="0073568F" w:rsidRPr="008945E1">
          <w:t>.</w:t>
        </w:r>
      </w:moveTo>
      <w:moveToRangeEnd w:id="2849"/>
      <w:ins w:id="2854" w:author="Fatima Maria" w:date="2021-02-24T11:32:00Z">
        <w:r w:rsidR="00A11897">
          <w:t xml:space="preserve"> </w:t>
        </w:r>
      </w:ins>
      <w:ins w:id="2855" w:author="Fatima Maria Pillosu" w:date="2021-02-18T09:59:00Z">
        <w:del w:id="2856" w:author="Fatima Maria" w:date="2021-02-24T11:32:00Z">
          <w:r w:rsidR="00DB7FF6" w:rsidDel="00A11897">
            <w:delText xml:space="preserve"> </w:delText>
          </w:r>
        </w:del>
      </w:ins>
      <w:ins w:id="2857" w:author="Fatima Maria Pillosu" w:date="2021-02-18T10:25:00Z">
        <w:r>
          <w:t>The list of question</w:t>
        </w:r>
      </w:ins>
      <w:ins w:id="2858" w:author="Fatima Maria Pillosu" w:date="2021-02-18T10:26:00Z">
        <w:r>
          <w:t xml:space="preserve">s was structured in two main sections. The first section </w:t>
        </w:r>
        <w:del w:id="2859" w:author="Fatima Maria" w:date="2021-02-24T11:04:00Z">
          <w:r w:rsidDel="009114CB">
            <w:delText xml:space="preserve">had </w:delText>
          </w:r>
          <w:r w:rsidRPr="008945E1" w:rsidDel="009114CB">
            <w:delText>broader objectives</w:delText>
          </w:r>
        </w:del>
      </w:ins>
      <w:ins w:id="2860" w:author="Fatima Maria" w:date="2021-02-24T11:03:00Z">
        <w:r w:rsidR="009114CB">
          <w:t>focused on</w:t>
        </w:r>
      </w:ins>
      <w:ins w:id="2861" w:author="Fatima Maria" w:date="2021-02-24T11:07:00Z">
        <w:r w:rsidR="00901E50">
          <w:t xml:space="preserve"> collecting</w:t>
        </w:r>
      </w:ins>
      <w:ins w:id="2862" w:author="Fatima Maria Pillosu" w:date="2021-02-18T10:26:00Z">
        <w:del w:id="2863" w:author="Fatima Maria" w:date="2021-02-24T11:03:00Z">
          <w:r w:rsidRPr="008945E1" w:rsidDel="009114CB">
            <w:delText xml:space="preserve">, asking </w:delText>
          </w:r>
        </w:del>
      </w:ins>
      <w:ins w:id="2864" w:author="Fatima Maria" w:date="2021-02-24T11:03:00Z">
        <w:r w:rsidR="009114CB">
          <w:t xml:space="preserve"> </w:t>
        </w:r>
      </w:ins>
      <w:ins w:id="2865" w:author="Fatima Maria Pillosu" w:date="2021-02-18T10:26:00Z">
        <w:r w:rsidRPr="008945E1">
          <w:t xml:space="preserve">background </w:t>
        </w:r>
      </w:ins>
      <w:ins w:id="2866" w:author="Fatima Maria Pillosu" w:date="2021-02-18T10:31:00Z">
        <w:r w:rsidR="00C6101B">
          <w:t>information</w:t>
        </w:r>
      </w:ins>
      <w:ins w:id="2867" w:author="Fatima Maria Pillosu" w:date="2021-02-18T10:26:00Z">
        <w:r w:rsidRPr="008945E1">
          <w:t xml:space="preserve"> </w:t>
        </w:r>
        <w:r>
          <w:t>to understand the context under which forecasters</w:t>
        </w:r>
        <w:del w:id="2868" w:author="Fatima Maria" w:date="2021-02-24T11:08:00Z">
          <w:r w:rsidDel="00901E50">
            <w:delText xml:space="preserve"> operate </w:delText>
          </w:r>
        </w:del>
        <w:del w:id="2869" w:author="Fatima Maria" w:date="2021-02-24T11:07:00Z">
          <w:r w:rsidDel="00901E50">
            <w:delText>to</w:delText>
          </w:r>
        </w:del>
        <w:r>
          <w:t xml:space="preserve"> formulate their predictions for extreme rainfall.</w:t>
        </w:r>
      </w:ins>
      <w:ins w:id="2870" w:author="Fatima Maria Pillosu" w:date="2021-02-18T10:27:00Z">
        <w:r>
          <w:t xml:space="preserve"> The second section </w:t>
        </w:r>
      </w:ins>
      <w:ins w:id="2871" w:author="Fatima Maria Pillosu" w:date="2021-02-18T10:31:00Z">
        <w:r w:rsidR="00C6101B">
          <w:t>focused</w:t>
        </w:r>
      </w:ins>
      <w:ins w:id="2872" w:author="Fatima Maria" w:date="2021-02-24T11:08:00Z">
        <w:r w:rsidR="00901E50">
          <w:t xml:space="preserve"> mainly</w:t>
        </w:r>
      </w:ins>
      <w:ins w:id="2873" w:author="Fatima Maria Pillosu" w:date="2021-02-18T10:31:00Z">
        <w:r w:rsidR="00C6101B">
          <w:t xml:space="preserve"> </w:t>
        </w:r>
      </w:ins>
      <w:ins w:id="2874" w:author="Fatima Maria Pillosu" w:date="2021-02-18T10:27:00Z">
        <w:r>
          <w:t xml:space="preserve">on </w:t>
        </w:r>
        <w:r w:rsidRPr="008945E1">
          <w:t>ecPoint-Rainfall</w:t>
        </w:r>
        <w:r>
          <w:t xml:space="preserve"> </w:t>
        </w:r>
        <w:r w:rsidRPr="008945E1">
          <w:t>performance</w:t>
        </w:r>
        <w:r>
          <w:t xml:space="preserve"> and its </w:t>
        </w:r>
      </w:ins>
      <w:ins w:id="2875" w:author="Fatima Maria" w:date="2021-02-24T11:08:00Z">
        <w:r w:rsidR="00901E50">
          <w:t xml:space="preserve">perceived </w:t>
        </w:r>
      </w:ins>
      <w:ins w:id="2876" w:author="Fatima Maria Pillosu" w:date="2021-02-18T10:27:00Z">
        <w:r>
          <w:t>usefulness.</w:t>
        </w:r>
      </w:ins>
      <w:ins w:id="2877" w:author="Fatima Maria" w:date="2021-02-24T11:34:00Z">
        <w:r w:rsidR="006B7C8C">
          <w:t xml:space="preserve"> At the end of the first step</w:t>
        </w:r>
      </w:ins>
      <w:ins w:id="2878" w:author="Fatima Maria Pillosu" w:date="2021-02-18T10:27:00Z">
        <w:del w:id="2879" w:author="Fatima Maria" w:date="2021-02-24T11:34:00Z">
          <w:r w:rsidDel="006B7C8C">
            <w:delText xml:space="preserve"> </w:delText>
          </w:r>
        </w:del>
        <w:del w:id="2880" w:author="Fatima Maria" w:date="2021-02-24T11:32:00Z">
          <w:r w:rsidDel="00A11897">
            <w:delText xml:space="preserve">Questions in this section </w:delText>
          </w:r>
        </w:del>
      </w:ins>
      <w:ins w:id="2881" w:author="Fatima Maria Pillosu" w:date="2021-02-18T10:28:00Z">
        <w:del w:id="2882" w:author="Fatima Maria" w:date="2021-02-24T11:32:00Z">
          <w:r w:rsidDel="00A11897">
            <w:delText>derived</w:delText>
          </w:r>
        </w:del>
      </w:ins>
      <w:ins w:id="2883" w:author="Fatima Maria Pillosu" w:date="2021-02-18T10:27:00Z">
        <w:del w:id="2884" w:author="Fatima Maria" w:date="2021-02-24T11:32:00Z">
          <w:r w:rsidDel="00A11897">
            <w:delText xml:space="preserve"> from</w:delText>
          </w:r>
        </w:del>
      </w:ins>
      <w:ins w:id="2885" w:author="Fatima Maria Pillosu" w:date="2021-02-18T10:28:00Z">
        <w:del w:id="2886" w:author="Fatima Maria" w:date="2021-02-24T11:32:00Z">
          <w:r w:rsidDel="00A11897">
            <w:delText xml:space="preserve"> the </w:delText>
          </w:r>
        </w:del>
      </w:ins>
      <w:ins w:id="2887" w:author="Fatima Maria Pillosu" w:date="2021-02-18T10:32:00Z">
        <w:del w:id="2888" w:author="Fatima Maria" w:date="2021-02-24T11:08:00Z">
          <w:r w:rsidR="00C6101B" w:rsidDel="00901E50">
            <w:delText>revision</w:delText>
          </w:r>
        </w:del>
      </w:ins>
      <w:ins w:id="2889" w:author="Fatima Maria Pillosu" w:date="2021-02-18T10:28:00Z">
        <w:del w:id="2890" w:author="Fatima Maria" w:date="2021-02-24T11:32:00Z">
          <w:r w:rsidDel="00A11897">
            <w:delText xml:space="preserve"> of the </w:delText>
          </w:r>
        </w:del>
      </w:ins>
      <w:ins w:id="2891" w:author="Fatima Maria Pillosu" w:date="2021-02-18T10:32:00Z">
        <w:del w:id="2892" w:author="Fatima Maria" w:date="2021-02-24T11:09:00Z">
          <w:r w:rsidR="00C6101B" w:rsidDel="00901E50">
            <w:delText>case studies</w:delText>
          </w:r>
        </w:del>
      </w:ins>
      <w:ins w:id="2893" w:author="Fatima Maria Pillosu" w:date="2021-02-18T10:34:00Z">
        <w:del w:id="2894" w:author="Fatima Maria" w:date="2021-02-24T11:09:00Z">
          <w:r w:rsidR="00523816" w:rsidDel="00901E50">
            <w:delText xml:space="preserve">’ </w:delText>
          </w:r>
        </w:del>
        <w:del w:id="2895" w:author="Fatima Maria" w:date="2021-02-24T11:32:00Z">
          <w:r w:rsidR="00523816" w:rsidDel="00A11897">
            <w:delText>outcomes</w:delText>
          </w:r>
        </w:del>
      </w:ins>
      <w:ins w:id="2896" w:author="Fatima Maria Pillosu" w:date="2021-02-18T10:28:00Z">
        <w:del w:id="2897" w:author="Fatima Maria" w:date="2021-02-24T11:32:00Z">
          <w:r w:rsidDel="00A11897">
            <w:delText xml:space="preserve"> </w:delText>
          </w:r>
        </w:del>
      </w:ins>
      <w:ins w:id="2898" w:author="Fatima Maria Pillosu" w:date="2021-02-18T10:34:00Z">
        <w:del w:id="2899" w:author="Fatima Maria" w:date="2021-02-24T11:09:00Z">
          <w:r w:rsidR="00523816" w:rsidDel="00901E50">
            <w:delText>presented in the</w:delText>
          </w:r>
        </w:del>
        <w:del w:id="2900" w:author="Fatima Maria" w:date="2021-02-24T11:32:00Z">
          <w:r w:rsidR="00523816" w:rsidDel="00A11897">
            <w:delText xml:space="preserve"> IMN and OMSZ</w:delText>
          </w:r>
        </w:del>
      </w:ins>
      <w:ins w:id="2901" w:author="Fatima Maria Pillosu" w:date="2021-02-18T10:28:00Z">
        <w:del w:id="2902" w:author="Fatima Maria" w:date="2021-02-24T11:32:00Z">
          <w:r w:rsidDel="00A11897">
            <w:delText xml:space="preserve"> </w:delText>
          </w:r>
        </w:del>
        <w:del w:id="2903" w:author="Fatima Maria" w:date="2021-02-24T11:09:00Z">
          <w:r w:rsidDel="00901E50">
            <w:delText>reports</w:delText>
          </w:r>
        </w:del>
      </w:ins>
      <w:ins w:id="2904" w:author="Fatima Maria Pillosu" w:date="2021-02-18T10:33:00Z">
        <w:del w:id="2905" w:author="Fatima Maria" w:date="2021-02-24T11:32:00Z">
          <w:r w:rsidR="00C6101B" w:rsidDel="00A11897">
            <w:delText xml:space="preserve">. </w:delText>
          </w:r>
        </w:del>
        <w:del w:id="2906" w:author="Fatima Maria" w:date="2021-02-24T11:10:00Z">
          <w:r w:rsidR="00C6101B" w:rsidDel="00901E50">
            <w:delText>Question</w:delText>
          </w:r>
        </w:del>
      </w:ins>
      <w:ins w:id="2907" w:author="Christel Prudhomme" w:date="2021-02-18T17:39:00Z">
        <w:del w:id="2908" w:author="Fatima Maria" w:date="2021-02-24T11:10:00Z">
          <w:r w:rsidR="00550367" w:rsidDel="00901E50">
            <w:delText>s</w:delText>
          </w:r>
        </w:del>
      </w:ins>
      <w:ins w:id="2909" w:author="Fatima Maria Pillosu" w:date="2021-02-18T10:33:00Z">
        <w:del w:id="2910" w:author="Fatima Maria" w:date="2021-02-24T11:10:00Z">
          <w:r w:rsidR="00C6101B" w:rsidDel="00901E50">
            <w:delText xml:space="preserve"> also derived from </w:delText>
          </w:r>
        </w:del>
      </w:ins>
      <w:ins w:id="2911" w:author="Fatima Maria Pillosu" w:date="2021-02-18T10:29:00Z">
        <w:del w:id="2912" w:author="Fatima Maria" w:date="2021-02-24T11:10:00Z">
          <w:r w:rsidR="00AC134E" w:rsidDel="00901E50">
            <w:delText>a separate</w:delText>
          </w:r>
          <w:r w:rsidDel="00901E50">
            <w:delText xml:space="preserve"> analysis carried out by ecPoint developers on the</w:delText>
          </w:r>
        </w:del>
      </w:ins>
      <w:ins w:id="2913" w:author="Fatima Maria Pillosu" w:date="2021-02-18T10:31:00Z">
        <w:del w:id="2914" w:author="Fatima Maria" w:date="2021-02-24T11:10:00Z">
          <w:r w:rsidR="00C6101B" w:rsidDel="00901E50">
            <w:delText xml:space="preserve"> same</w:delText>
          </w:r>
        </w:del>
      </w:ins>
      <w:ins w:id="2915" w:author="Fatima Maria Pillosu" w:date="2021-02-18T10:29:00Z">
        <w:del w:id="2916" w:author="Fatima Maria" w:date="2021-02-24T11:10:00Z">
          <w:r w:rsidDel="00901E50">
            <w:delText xml:space="preserve"> case studies</w:delText>
          </w:r>
        </w:del>
      </w:ins>
      <w:ins w:id="2917" w:author="Fatima Maria Pillosu" w:date="2021-02-18T10:34:00Z">
        <w:del w:id="2918" w:author="Fatima Maria" w:date="2021-02-24T11:10:00Z">
          <w:r w:rsidR="00523816" w:rsidDel="00901E50">
            <w:delText xml:space="preserve">. </w:delText>
          </w:r>
        </w:del>
      </w:ins>
      <w:moveFromRangeStart w:id="2919" w:author="Fatima Maria" w:date="2021-02-24T11:11:00Z" w:name="move65057520"/>
      <w:moveFrom w:id="2920" w:author="Fatima Maria" w:date="2021-02-24T11:11:00Z">
        <w:ins w:id="2921" w:author="Fatima Maria Pillosu" w:date="2021-02-18T10:34:00Z">
          <w:del w:id="2922" w:author="Fatima Maria" w:date="2021-02-24T11:32:00Z">
            <w:r w:rsidR="00523816" w:rsidDel="00A11897">
              <w:delText xml:space="preserve">The list of questions </w:delText>
            </w:r>
          </w:del>
        </w:ins>
        <w:ins w:id="2923" w:author="Fatima Maria Pillosu" w:date="2021-02-18T09:59:00Z">
          <w:del w:id="2924" w:author="Fatima Maria" w:date="2021-02-24T11:32:00Z">
            <w:r w:rsidR="00DB7FF6" w:rsidRPr="008945E1" w:rsidDel="00A11897">
              <w:delText xml:space="preserve">was sent to </w:delText>
            </w:r>
          </w:del>
        </w:ins>
        <w:ins w:id="2925" w:author="Fatima Maria Pillosu" w:date="2021-02-18T10:35:00Z">
          <w:del w:id="2926" w:author="Fatima Maria" w:date="2021-02-24T11:32:00Z">
            <w:r w:rsidR="00523816" w:rsidDel="00A11897">
              <w:delText>IMN and OMSZ</w:delText>
            </w:r>
          </w:del>
        </w:ins>
        <w:ins w:id="2927" w:author="Fatima Maria Pillosu" w:date="2021-02-18T09:59:00Z">
          <w:del w:id="2928" w:author="Fatima Maria" w:date="2021-02-24T11:32:00Z">
            <w:r w:rsidR="00DB7FF6" w:rsidRPr="008945E1" w:rsidDel="00A11897">
              <w:delText xml:space="preserve"> one week before the videocall so they could prepare and feel more relaxed during the online conversation.</w:delText>
            </w:r>
          </w:del>
        </w:ins>
        <w:ins w:id="2929" w:author="Fatima Maria Pillosu" w:date="2021-02-18T09:46:00Z">
          <w:del w:id="2930" w:author="Fatima Maria" w:date="2021-02-24T11:32:00Z">
            <w:r w:rsidR="00AA5BD0" w:rsidDel="00A11897">
              <w:delText xml:space="preserve"> </w:delText>
            </w:r>
          </w:del>
        </w:ins>
      </w:moveFrom>
      <w:moveFromRangeEnd w:id="2919"/>
      <w:ins w:id="2931" w:author="Fatima Maria Pillosu" w:date="2021-02-18T09:34:00Z">
        <w:del w:id="2932" w:author="Fatima Maria" w:date="2021-02-24T11:32:00Z">
          <w:r w:rsidR="008945E1" w:rsidRPr="008945E1" w:rsidDel="00A11897">
            <w:delText xml:space="preserve">This approach was adopted for its flexibility. </w:delText>
          </w:r>
        </w:del>
      </w:ins>
      <w:commentRangeStart w:id="2933"/>
      <w:commentRangeStart w:id="2934"/>
      <w:ins w:id="2935" w:author="Fatima Maria Pillosu" w:date="2021-02-18T09:53:00Z">
        <w:del w:id="2936" w:author="Fatima Maria" w:date="2021-02-24T11:25:00Z">
          <w:r w:rsidR="00DB7FF6" w:rsidDel="00FC46CF">
            <w:delText>I</w:delText>
          </w:r>
        </w:del>
      </w:ins>
      <w:ins w:id="2937" w:author="Fatima Maria Pillosu" w:date="2021-02-18T09:34:00Z">
        <w:del w:id="2938" w:author="Fatima Maria" w:date="2021-02-24T11:25:00Z">
          <w:r w:rsidR="008945E1" w:rsidRPr="008945E1" w:rsidDel="00FC46CF">
            <w:delText xml:space="preserve">t </w:delText>
          </w:r>
        </w:del>
      </w:ins>
      <w:ins w:id="2939" w:author="Fatima Maria Pillosu" w:date="2021-02-18T09:53:00Z">
        <w:del w:id="2940" w:author="Fatima Maria" w:date="2021-02-24T11:25:00Z">
          <w:r w:rsidR="00DB7FF6" w:rsidDel="00FC46CF">
            <w:delText xml:space="preserve">indeed </w:delText>
          </w:r>
        </w:del>
      </w:ins>
      <w:ins w:id="2941" w:author="Fatima Maria Pillosu" w:date="2021-02-18T09:34:00Z">
        <w:del w:id="2942" w:author="Fatima Maria" w:date="2021-02-24T11:25:00Z">
          <w:r w:rsidR="008945E1" w:rsidRPr="008945E1" w:rsidDel="00FC46CF">
            <w:delText>allowed the conversation to start but, at the same time, allowed the conversation to follow its own path on what forecasters thought were the most important points to highlight</w:delText>
          </w:r>
        </w:del>
      </w:ins>
      <w:ins w:id="2943" w:author="Fatima Maria Pillosu" w:date="2021-02-18T09:53:00Z">
        <w:del w:id="2944" w:author="Fatima Maria" w:date="2021-02-24T11:25:00Z">
          <w:r w:rsidR="00DB7FF6" w:rsidDel="00FC46CF">
            <w:delText xml:space="preserve">. </w:delText>
          </w:r>
        </w:del>
      </w:ins>
      <w:ins w:id="2945" w:author="Fatima Maria Pillosu" w:date="2021-02-18T09:54:00Z">
        <w:del w:id="2946" w:author="Fatima Maria" w:date="2021-02-24T11:25:00Z">
          <w:r w:rsidR="00DB7FF6" w:rsidDel="00FC46CF">
            <w:delText xml:space="preserve">This </w:delText>
          </w:r>
        </w:del>
      </w:ins>
      <w:ins w:id="2947" w:author="Fatima Maria Pillosu" w:date="2021-02-18T09:56:00Z">
        <w:del w:id="2948" w:author="Fatima Maria" w:date="2021-02-24T11:25:00Z">
          <w:r w:rsidR="00DB7FF6" w:rsidDel="00FC46CF">
            <w:delText>feature proved to be a</w:delText>
          </w:r>
        </w:del>
      </w:ins>
      <w:ins w:id="2949" w:author="Fatima Maria Pillosu" w:date="2021-02-18T09:54:00Z">
        <w:del w:id="2950" w:author="Fatima Maria" w:date="2021-02-24T11:25:00Z">
          <w:r w:rsidR="00DB7FF6" w:rsidRPr="008945E1" w:rsidDel="00FC46CF">
            <w:delText>n incredible source of information for ecPoint developers</w:delText>
          </w:r>
          <w:r w:rsidR="00DB7FF6" w:rsidDel="00FC46CF">
            <w:delText xml:space="preserve"> because it brought to their attention </w:delText>
          </w:r>
        </w:del>
      </w:ins>
      <w:ins w:id="2951" w:author="Fatima Maria Pillosu" w:date="2021-02-18T09:55:00Z">
        <w:del w:id="2952" w:author="Fatima Maria" w:date="2021-02-24T11:25:00Z">
          <w:r w:rsidR="00DB7FF6" w:rsidDel="00FC46CF">
            <w:delText xml:space="preserve">topics that were not anticipated. </w:delText>
          </w:r>
        </w:del>
      </w:ins>
      <w:ins w:id="2953" w:author="Fatima Maria Pillosu" w:date="2021-02-18T09:57:00Z">
        <w:del w:id="2954" w:author="Fatima Maria" w:date="2021-02-24T11:25:00Z">
          <w:r w:rsidR="00DB7FF6" w:rsidDel="00FC46CF">
            <w:delText>This i</w:delText>
          </w:r>
          <w:r w:rsidR="00DB7FF6" w:rsidRPr="008945E1" w:rsidDel="00FC46CF">
            <w:delText xml:space="preserve">nclude more questions or probes in the original list to be then asked or followed up with the </w:delText>
          </w:r>
          <w:r w:rsidR="00DB7FF6" w:rsidDel="00FC46CF">
            <w:delText>interlocutors at the o</w:delText>
          </w:r>
        </w:del>
      </w:ins>
      <w:ins w:id="2955" w:author="Fatima Maria Pillosu" w:date="2021-02-18T09:58:00Z">
        <w:del w:id="2956" w:author="Fatima Maria" w:date="2021-02-24T11:25:00Z">
          <w:r w:rsidR="00DB7FF6" w:rsidDel="00FC46CF">
            <w:delText>ther NHMS</w:delText>
          </w:r>
        </w:del>
      </w:ins>
      <w:commentRangeEnd w:id="2933"/>
      <w:del w:id="2957" w:author="Fatima Maria" w:date="2021-02-24T11:25:00Z">
        <w:r w:rsidR="000E198B" w:rsidDel="00FC46CF">
          <w:rPr>
            <w:rStyle w:val="CommentReference"/>
          </w:rPr>
          <w:commentReference w:id="2933"/>
        </w:r>
        <w:commentRangeEnd w:id="2934"/>
        <w:r w:rsidR="003D7B8A" w:rsidDel="00FC46CF">
          <w:rPr>
            <w:rStyle w:val="CommentReference"/>
          </w:rPr>
          <w:commentReference w:id="2934"/>
        </w:r>
      </w:del>
      <w:ins w:id="2958" w:author="Fatima Maria Pillosu" w:date="2021-02-18T09:58:00Z">
        <w:del w:id="2959" w:author="Fatima Maria" w:date="2021-02-24T11:25:00Z">
          <w:r w:rsidR="00DB7FF6" w:rsidDel="00FC46CF">
            <w:delText>.</w:delText>
          </w:r>
        </w:del>
      </w:ins>
      <w:ins w:id="2960" w:author="Fatima Maria Pillosu" w:date="2021-02-18T10:37:00Z">
        <w:del w:id="2961" w:author="Fatima Maria" w:date="2021-02-24T11:25:00Z">
          <w:r w:rsidR="000A127E" w:rsidDel="00FC46CF">
            <w:delText xml:space="preserve"> </w:delText>
          </w:r>
        </w:del>
      </w:ins>
      <w:ins w:id="2962" w:author="Fatima Maria Pillosu" w:date="2021-02-18T10:04:00Z">
        <w:del w:id="2963" w:author="Fatima Maria" w:date="2021-02-24T11:01:00Z">
          <w:r w:rsidR="003F78FB" w:rsidDel="009114CB">
            <w:delText xml:space="preserve">The complete list of questions </w:delText>
          </w:r>
        </w:del>
      </w:ins>
      <w:ins w:id="2964" w:author="Fatima Maria Pillosu" w:date="2021-02-18T15:26:00Z">
        <w:del w:id="2965" w:author="Fatima Maria" w:date="2021-02-24T11:01:00Z">
          <w:r w:rsidR="005B3996" w:rsidDel="009114CB">
            <w:delText xml:space="preserve">asked </w:delText>
          </w:r>
          <w:r w:rsidR="002251B2" w:rsidDel="009114CB">
            <w:delText>during the discussions is available in Appendix A</w:delText>
          </w:r>
        </w:del>
      </w:ins>
      <w:ins w:id="2966" w:author="Fatima Maria Pillosu" w:date="2021-02-18T10:05:00Z">
        <w:del w:id="2967" w:author="Fatima Maria" w:date="2021-02-24T11:01:00Z">
          <w:r w:rsidR="003F78FB" w:rsidDel="009114CB">
            <w:delText xml:space="preserve">. </w:delText>
          </w:r>
        </w:del>
      </w:ins>
    </w:p>
    <w:p w14:paraId="1FD95480" w14:textId="6DEAA5A1" w:rsidR="006B7C8C" w:rsidRDefault="003F78FB" w:rsidP="006B7C8C">
      <w:pPr>
        <w:rPr>
          <w:ins w:id="2968" w:author="Fatima Maria" w:date="2021-02-24T11:36:00Z"/>
        </w:rPr>
      </w:pPr>
      <w:ins w:id="2969" w:author="Fatima Maria Pillosu" w:date="2021-02-18T10:06:00Z">
        <w:del w:id="2970" w:author="Fatima Maria" w:date="2021-02-24T11:34:00Z">
          <w:r w:rsidDel="006B7C8C">
            <w:delText xml:space="preserve">At the </w:delText>
          </w:r>
        </w:del>
      </w:ins>
      <w:ins w:id="2971" w:author="Fatima Maria Pillosu" w:date="2021-02-18T10:07:00Z">
        <w:del w:id="2972" w:author="Fatima Maria" w:date="2021-02-24T11:34:00Z">
          <w:r w:rsidDel="006B7C8C">
            <w:delText>end of the</w:delText>
          </w:r>
        </w:del>
      </w:ins>
      <w:ins w:id="2973" w:author="Fatima Maria Pillosu" w:date="2021-02-18T10:37:00Z">
        <w:del w:id="2974" w:author="Fatima Maria" w:date="2021-02-24T11:34:00Z">
          <w:r w:rsidR="000A127E" w:rsidDel="006B7C8C">
            <w:delText xml:space="preserve"> first</w:delText>
          </w:r>
        </w:del>
      </w:ins>
      <w:ins w:id="2975" w:author="Fatima Maria Pillosu" w:date="2021-02-18T10:07:00Z">
        <w:del w:id="2976" w:author="Fatima Maria" w:date="2021-02-24T11:34:00Z">
          <w:r w:rsidDel="006B7C8C">
            <w:delText xml:space="preserve"> informal conversation</w:delText>
          </w:r>
        </w:del>
      </w:ins>
      <w:ins w:id="2977" w:author="Fatima Maria Pillosu" w:date="2021-02-18T10:08:00Z">
        <w:del w:id="2978" w:author="Fatima Maria" w:date="2021-02-24T11:34:00Z">
          <w:r w:rsidDel="006B7C8C">
            <w:delText>s</w:delText>
          </w:r>
        </w:del>
      </w:ins>
      <w:ins w:id="2979" w:author="Fatima Maria Pillosu" w:date="2021-02-18T10:07:00Z">
        <w:del w:id="2980" w:author="Fatima Maria" w:date="2021-02-24T11:34:00Z">
          <w:r w:rsidDel="006B7C8C">
            <w:delText xml:space="preserve">, </w:delText>
          </w:r>
          <w:r w:rsidRPr="008945E1" w:rsidDel="006B7C8C">
            <w:delText>e</w:delText>
          </w:r>
        </w:del>
      </w:ins>
      <w:ins w:id="2981" w:author="Fatima Maria" w:date="2021-02-24T11:34:00Z">
        <w:r w:rsidR="006B7C8C">
          <w:t>, e</w:t>
        </w:r>
      </w:ins>
      <w:ins w:id="2982" w:author="Fatima Maria Pillosu" w:date="2021-02-18T10:07:00Z">
        <w:r w:rsidRPr="008945E1">
          <w:t>cPoint</w:t>
        </w:r>
        <w:del w:id="2983" w:author="Fatima Maria" w:date="2021-02-24T12:26:00Z">
          <w:r w:rsidRPr="008945E1" w:rsidDel="00400FE1">
            <w:delText>-Rainfall</w:delText>
          </w:r>
        </w:del>
      </w:ins>
      <w:ins w:id="2984" w:author="Fatima Maria Pillosu" w:date="2021-02-18T10:08:00Z">
        <w:r>
          <w:t xml:space="preserve"> developers</w:t>
        </w:r>
      </w:ins>
      <w:ins w:id="2985" w:author="Fatima Maria" w:date="2021-02-24T11:36:00Z">
        <w:r w:rsidR="006B7C8C">
          <w:t xml:space="preserve"> summarized </w:t>
        </w:r>
      </w:ins>
      <w:ins w:id="2986" w:author="Fatima Maria" w:date="2021-02-24T11:40:00Z">
        <w:r w:rsidR="006B7C8C">
          <w:t>forecasters</w:t>
        </w:r>
      </w:ins>
      <w:ins w:id="2987" w:author="Fatima Maria" w:date="2021-02-24T12:26:00Z">
        <w:r w:rsidR="00400FE1">
          <w:t xml:space="preserve"> answers and</w:t>
        </w:r>
      </w:ins>
      <w:ins w:id="2988" w:author="Fatima Maria" w:date="2021-02-24T11:36:00Z">
        <w:r w:rsidR="006B7C8C">
          <w:t xml:space="preserve"> </w:t>
        </w:r>
      </w:ins>
      <w:ins w:id="2989" w:author="Fatima Maria" w:date="2021-02-24T11:39:00Z">
        <w:r w:rsidR="006B7C8C">
          <w:t>needs</w:t>
        </w:r>
      </w:ins>
      <w:ins w:id="2990" w:author="Fatima Maria" w:date="2021-02-24T11:40:00Z">
        <w:r w:rsidR="006B7C8C">
          <w:t>, products- and training-wise</w:t>
        </w:r>
      </w:ins>
      <w:ins w:id="2991" w:author="Fatima Maria" w:date="2021-02-24T12:26:00Z">
        <w:r w:rsidR="00400FE1">
          <w:t>,</w:t>
        </w:r>
      </w:ins>
      <w:ins w:id="2992" w:author="Fatima Maria" w:date="2021-02-24T12:25:00Z">
        <w:r w:rsidR="00400FE1">
          <w:t xml:space="preserve"> via a thematic analysis </w:t>
        </w:r>
        <w:r w:rsidR="00400FE1" w:rsidRPr="008945E1">
          <w:fldChar w:fldCharType="begin" w:fldLock="1"/>
        </w:r>
        <w:r w:rsidR="00400FE1" w:rsidRPr="008945E1">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00400FE1" w:rsidRPr="008945E1">
          <w:fldChar w:fldCharType="separate"/>
        </w:r>
        <w:r w:rsidR="00400FE1" w:rsidRPr="008945E1">
          <w:rPr>
            <w:noProof/>
          </w:rPr>
          <w:t>(Harding 2018)</w:t>
        </w:r>
        <w:r w:rsidR="00400FE1" w:rsidRPr="008945E1">
          <w:fldChar w:fldCharType="end"/>
        </w:r>
        <w:r w:rsidR="00400FE1" w:rsidRPr="00400FE1">
          <w:t xml:space="preserve"> </w:t>
        </w:r>
        <w:r w:rsidR="00400FE1" w:rsidRPr="008945E1">
          <w:t xml:space="preserve">to </w:t>
        </w:r>
      </w:ins>
      <w:ins w:id="2993" w:author="Fatima Maria" w:date="2021-02-24T12:26:00Z">
        <w:r w:rsidR="00400FE1">
          <w:t>highlight</w:t>
        </w:r>
      </w:ins>
      <w:ins w:id="2994" w:author="Fatima Maria" w:date="2021-02-24T12:25:00Z">
        <w:r w:rsidR="00400FE1" w:rsidRPr="008945E1">
          <w:t xml:space="preserve"> </w:t>
        </w:r>
        <w:r w:rsidR="00400FE1">
          <w:t>similarities</w:t>
        </w:r>
        <w:r w:rsidR="00400FE1" w:rsidRPr="008945E1">
          <w:t xml:space="preserve"> </w:t>
        </w:r>
      </w:ins>
      <w:ins w:id="2995" w:author="Fatima Maria" w:date="2021-02-24T12:26:00Z">
        <w:r w:rsidR="00400FE1">
          <w:t>and/</w:t>
        </w:r>
      </w:ins>
      <w:ins w:id="2996" w:author="Fatima Maria" w:date="2021-02-24T12:25:00Z">
        <w:r w:rsidR="00400FE1" w:rsidRPr="008945E1">
          <w:t>or differences between</w:t>
        </w:r>
        <w:r w:rsidR="00400FE1">
          <w:t xml:space="preserve"> forecasters</w:t>
        </w:r>
      </w:ins>
      <w:ins w:id="2997" w:author="Fatima Maria" w:date="2021-02-24T12:26:00Z">
        <w:r w:rsidR="00400FE1">
          <w:t xml:space="preserve"> at IMN and OMSZ. </w:t>
        </w:r>
      </w:ins>
      <w:ins w:id="2998" w:author="Fatima Maria" w:date="2021-02-24T12:27:00Z">
        <w:r w:rsidR="00400FE1">
          <w:t>The outcomes of that analysis allowed ecPoint</w:t>
        </w:r>
      </w:ins>
      <w:ins w:id="2999" w:author="Fatima Maria" w:date="2021-02-24T11:56:00Z">
        <w:r w:rsidR="00503E06">
          <w:t xml:space="preserve"> developers </w:t>
        </w:r>
      </w:ins>
      <w:ins w:id="3000" w:author="Fatima Maria" w:date="2021-02-24T12:27:00Z">
        <w:r w:rsidR="00400FE1">
          <w:t xml:space="preserve">to </w:t>
        </w:r>
      </w:ins>
      <w:ins w:id="3001" w:author="Fatima Maria" w:date="2021-02-24T11:56:00Z">
        <w:r w:rsidR="00503E06">
          <w:t xml:space="preserve">create </w:t>
        </w:r>
      </w:ins>
      <w:ins w:id="3002" w:author="Fatima Maria" w:date="2021-02-24T11:57:00Z">
        <w:r w:rsidR="00503E06">
          <w:t>two</w:t>
        </w:r>
      </w:ins>
      <w:ins w:id="3003" w:author="Fatima Maria" w:date="2021-02-24T11:56:00Z">
        <w:r w:rsidR="00503E06">
          <w:t xml:space="preserve"> new</w:t>
        </w:r>
      </w:ins>
      <w:ins w:id="3004" w:author="Fatima Maria" w:date="2021-02-24T11:41:00Z">
        <w:r w:rsidR="00F44CC2">
          <w:t xml:space="preserve"> set</w:t>
        </w:r>
      </w:ins>
      <w:ins w:id="3005" w:author="Fatima Maria" w:date="2021-02-24T11:57:00Z">
        <w:r w:rsidR="00503E06">
          <w:t>s</w:t>
        </w:r>
      </w:ins>
      <w:ins w:id="3006" w:author="Fatima Maria" w:date="2021-02-24T11:41:00Z">
        <w:r w:rsidR="00F44CC2">
          <w:t xml:space="preserve"> of</w:t>
        </w:r>
      </w:ins>
      <w:ins w:id="3007" w:author="Fatima Maria" w:date="2021-02-24T11:43:00Z">
        <w:r w:rsidR="004B779A">
          <w:t xml:space="preserve"> ecPoint-Rainfall</w:t>
        </w:r>
      </w:ins>
      <w:ins w:id="3008" w:author="Fatima Maria" w:date="2021-02-24T11:41:00Z">
        <w:r w:rsidR="00F44CC2">
          <w:t xml:space="preserve"> products</w:t>
        </w:r>
      </w:ins>
      <w:ins w:id="3009" w:author="Fatima Maria" w:date="2021-02-24T11:56:00Z">
        <w:r w:rsidR="00503E06">
          <w:t xml:space="preserve"> </w:t>
        </w:r>
      </w:ins>
      <w:ins w:id="3010" w:author="Fatima Maria" w:date="2021-02-24T12:11:00Z">
        <w:r w:rsidR="00091A89">
          <w:t>tailored to</w:t>
        </w:r>
      </w:ins>
      <w:ins w:id="3011" w:author="Fatima Maria" w:date="2021-02-24T11:56:00Z">
        <w:r w:rsidR="00503E06">
          <w:t xml:space="preserve"> IMN and OMS</w:t>
        </w:r>
      </w:ins>
      <w:ins w:id="3012" w:author="Fatima Maria" w:date="2021-02-24T11:57:00Z">
        <w:r w:rsidR="00503E06">
          <w:t xml:space="preserve">Z needs, respectively. </w:t>
        </w:r>
      </w:ins>
      <w:ins w:id="3013" w:author="Fatima Maria" w:date="2021-02-24T11:58:00Z">
        <w:r w:rsidR="00035754">
          <w:t xml:space="preserve">Such new products were also </w:t>
        </w:r>
      </w:ins>
      <w:ins w:id="3014" w:author="Fatima Maria" w:date="2021-02-24T11:44:00Z">
        <w:r w:rsidR="004B779A">
          <w:t xml:space="preserve">accompanied by </w:t>
        </w:r>
      </w:ins>
      <w:ins w:id="3015" w:author="Fatima Maria" w:date="2021-02-24T11:58:00Z">
        <w:r w:rsidR="00035754">
          <w:t>a new set of specific</w:t>
        </w:r>
      </w:ins>
      <w:ins w:id="3016" w:author="Fatima Maria" w:date="2021-02-24T11:42:00Z">
        <w:r w:rsidR="004B779A">
          <w:t xml:space="preserve"> training material</w:t>
        </w:r>
      </w:ins>
      <w:ins w:id="3017" w:author="Fatima Maria" w:date="2021-02-24T11:59:00Z">
        <w:r w:rsidR="00035754">
          <w:t>, whose language was</w:t>
        </w:r>
      </w:ins>
      <w:ins w:id="3018" w:author="Fatima Maria" w:date="2021-02-24T12:00:00Z">
        <w:r w:rsidR="00035754">
          <w:t xml:space="preserve"> better</w:t>
        </w:r>
      </w:ins>
      <w:ins w:id="3019" w:author="Fatima Maria" w:date="2021-02-24T11:59:00Z">
        <w:r w:rsidR="00035754">
          <w:t xml:space="preserve"> tailored</w:t>
        </w:r>
      </w:ins>
      <w:ins w:id="3020" w:author="Fatima Maria" w:date="2021-02-24T12:00:00Z">
        <w:r w:rsidR="00035754">
          <w:t xml:space="preserve"> to </w:t>
        </w:r>
      </w:ins>
      <w:ins w:id="3021" w:author="Fatima Maria" w:date="2021-02-24T12:01:00Z">
        <w:r w:rsidR="00035754">
          <w:t>users’</w:t>
        </w:r>
      </w:ins>
      <w:ins w:id="3022" w:author="Fatima Maria" w:date="2021-02-24T12:02:00Z">
        <w:r w:rsidR="005322FC">
          <w:t xml:space="preserve"> and ecPoint-Rai</w:t>
        </w:r>
      </w:ins>
      <w:ins w:id="3023" w:author="Fatima Maria" w:date="2021-02-24T12:03:00Z">
        <w:r w:rsidR="005322FC">
          <w:t>nfall forecasts’</w:t>
        </w:r>
      </w:ins>
      <w:ins w:id="3024" w:author="Fatima Maria" w:date="2021-02-24T12:01:00Z">
        <w:r w:rsidR="00035754">
          <w:t xml:space="preserve"> characteristics </w:t>
        </w:r>
      </w:ins>
      <w:ins w:id="3025" w:author="Fatima Maria" w:date="2021-02-24T12:03:00Z">
        <w:r w:rsidR="005322FC">
          <w:t>than</w:t>
        </w:r>
      </w:ins>
      <w:ins w:id="3026" w:author="Fatima Maria" w:date="2021-02-24T12:01:00Z">
        <w:r w:rsidR="00035754">
          <w:t xml:space="preserve"> the original documentation provided.</w:t>
        </w:r>
      </w:ins>
      <w:ins w:id="3027" w:author="Fatima Maria" w:date="2021-02-24T12:00:00Z">
        <w:r w:rsidR="00035754">
          <w:t xml:space="preserve"> </w:t>
        </w:r>
      </w:ins>
    </w:p>
    <w:p w14:paraId="6934E3AB" w14:textId="11B71C6E" w:rsidR="006B7C8C" w:rsidRDefault="00294050">
      <w:pPr>
        <w:rPr>
          <w:ins w:id="3028" w:author="Fatima Maria" w:date="2021-02-24T11:35:00Z"/>
        </w:rPr>
      </w:pPr>
      <w:ins w:id="3029" w:author="Fatima Maria" w:date="2021-02-24T11:45:00Z">
        <w:r>
          <w:t xml:space="preserve">The second step consisted in a remote discussion </w:t>
        </w:r>
      </w:ins>
      <w:ins w:id="3030" w:author="Fatima Maria" w:date="2021-02-24T11:48:00Z">
        <w:r w:rsidR="00786DC2">
          <w:t>about the new products and training material created by the ecPoint developers.</w:t>
        </w:r>
      </w:ins>
      <w:ins w:id="3031" w:author="Fatima Maria" w:date="2021-02-24T12:08:00Z">
        <w:r w:rsidR="00091A89">
          <w:t xml:space="preserve"> Th</w:t>
        </w:r>
      </w:ins>
      <w:ins w:id="3032" w:author="Fatima Maria" w:date="2021-02-24T12:12:00Z">
        <w:r w:rsidR="002A5B08">
          <w:t>e</w:t>
        </w:r>
      </w:ins>
      <w:ins w:id="3033" w:author="Fatima Maria" w:date="2021-02-24T12:08:00Z">
        <w:r w:rsidR="00091A89">
          <w:t xml:space="preserve"> discussion was </w:t>
        </w:r>
      </w:ins>
      <w:ins w:id="3034" w:author="Fatima Maria" w:date="2021-02-24T12:09:00Z">
        <w:r w:rsidR="00091A89">
          <w:t>carried out</w:t>
        </w:r>
      </w:ins>
      <w:ins w:id="3035" w:author="Fatima Maria" w:date="2021-02-24T12:08:00Z">
        <w:r w:rsidR="00091A89">
          <w:t xml:space="preserve"> via email to </w:t>
        </w:r>
      </w:ins>
      <w:ins w:id="3036" w:author="Fatima Maria" w:date="2021-02-24T12:09:00Z">
        <w:r w:rsidR="00091A89">
          <w:t>be consistent with how the bulk of user support at ECMWF functions.</w:t>
        </w:r>
      </w:ins>
      <w:ins w:id="3037" w:author="Fatima Maria" w:date="2021-02-24T12:12:00Z">
        <w:r w:rsidR="002A5B08">
          <w:t xml:space="preserve"> </w:t>
        </w:r>
      </w:ins>
      <w:ins w:id="3038" w:author="Fatima Maria" w:date="2021-02-24T12:14:00Z">
        <w:r w:rsidR="002A5B08">
          <w:t xml:space="preserve">After sending </w:t>
        </w:r>
      </w:ins>
      <w:ins w:id="3039" w:author="Fatima Maria" w:date="2021-02-24T12:15:00Z">
        <w:r w:rsidR="002A5B08">
          <w:t xml:space="preserve">via email </w:t>
        </w:r>
      </w:ins>
      <w:ins w:id="3040" w:author="Fatima Maria" w:date="2021-02-24T12:14:00Z">
        <w:r w:rsidR="002A5B08">
          <w:t>t</w:t>
        </w:r>
      </w:ins>
      <w:ins w:id="3041" w:author="Fatima Maria" w:date="2021-02-24T12:07:00Z">
        <w:r w:rsidR="00091A89">
          <w:t>he new set of products and training</w:t>
        </w:r>
      </w:ins>
      <w:ins w:id="3042" w:author="Fatima Maria" w:date="2021-02-24T12:15:00Z">
        <w:r w:rsidR="002A5B08">
          <w:t>,</w:t>
        </w:r>
      </w:ins>
      <w:ins w:id="3043" w:author="Fatima Maria" w:date="2021-02-24T12:18:00Z">
        <w:r w:rsidR="00124112">
          <w:t xml:space="preserve"> forecasters were asked to revise their initial forecasts for th</w:t>
        </w:r>
      </w:ins>
      <w:ins w:id="3044" w:author="Fatima Maria" w:date="2021-02-24T12:19:00Z">
        <w:r w:rsidR="00124112">
          <w:t>e case studies included in the report written at the end of the “real-time” phase. Specifically, they were asked whether they</w:t>
        </w:r>
      </w:ins>
      <w:ins w:id="3045" w:author="Fatima Maria" w:date="2021-02-24T12:20:00Z">
        <w:r w:rsidR="00124112">
          <w:t xml:space="preserve"> would have changed their</w:t>
        </w:r>
      </w:ins>
      <w:ins w:id="3046" w:author="Fatima Maria" w:date="2021-02-24T12:19:00Z">
        <w:r w:rsidR="00124112">
          <w:t xml:space="preserve"> initial forecasts</w:t>
        </w:r>
      </w:ins>
      <w:ins w:id="3047" w:author="Fatima Maria" w:date="2021-02-24T12:20:00Z">
        <w:r w:rsidR="00124112">
          <w:t xml:space="preserve">. For example, would they have changed the level of warning initially forecast for an area? Would they have changed the </w:t>
        </w:r>
        <w:r w:rsidR="00124112">
          <w:lastRenderedPageBreak/>
          <w:t>areas at higher risk of experiencing the highest rainfall? Finally, forecasters were asked whether they perceived</w:t>
        </w:r>
      </w:ins>
      <w:ins w:id="3048" w:author="Fatima Maria" w:date="2021-02-24T12:21:00Z">
        <w:r w:rsidR="00124112">
          <w:t xml:space="preserve"> that </w:t>
        </w:r>
      </w:ins>
      <w:ins w:id="3049" w:author="Fatima Maria" w:date="2021-02-24T12:20:00Z">
        <w:r w:rsidR="00124112">
          <w:t xml:space="preserve">the new set of products </w:t>
        </w:r>
      </w:ins>
      <w:ins w:id="3050" w:author="Fatima Maria" w:date="2021-02-24T12:21:00Z">
        <w:r w:rsidR="00124112">
          <w:t>and training were more useful in the creation of the revised forecasts</w:t>
        </w:r>
      </w:ins>
      <w:ins w:id="3051" w:author="Fatima Maria" w:date="2021-02-24T12:22:00Z">
        <w:r w:rsidR="00400FE1">
          <w:t xml:space="preserve"> compared to the products IMN and OMSZ developed</w:t>
        </w:r>
      </w:ins>
      <w:ins w:id="3052" w:author="Fatima Maria" w:date="2021-02-24T12:23:00Z">
        <w:r w:rsidR="00400FE1">
          <w:t xml:space="preserve"> and the training material they received</w:t>
        </w:r>
      </w:ins>
      <w:ins w:id="3053" w:author="Fatima Maria" w:date="2021-02-24T12:22:00Z">
        <w:r w:rsidR="00400FE1">
          <w:t xml:space="preserve"> at the </w:t>
        </w:r>
      </w:ins>
      <w:ins w:id="3054" w:author="Fatima Maria" w:date="2021-02-24T12:23:00Z">
        <w:r w:rsidR="00400FE1">
          <w:t>beginning of the real-time phase.</w:t>
        </w:r>
      </w:ins>
      <w:ins w:id="3055" w:author="Fatima Maria Pillosu" w:date="2021-02-18T10:08:00Z">
        <w:del w:id="3056" w:author="Fatima Maria" w:date="2021-02-24T12:09:00Z">
          <w:r w:rsidR="003F78FB" w:rsidDel="00091A89">
            <w:delText xml:space="preserve"> </w:delText>
          </w:r>
        </w:del>
      </w:ins>
      <w:ins w:id="3057" w:author="Fatima Maria Pillosu" w:date="2021-02-18T10:09:00Z">
        <w:del w:id="3058" w:author="Fatima Maria" w:date="2021-02-24T11:42:00Z">
          <w:r w:rsidR="003F78FB" w:rsidDel="004B779A">
            <w:delText>generated</w:delText>
          </w:r>
        </w:del>
      </w:ins>
      <w:ins w:id="3059" w:author="Fatima Maria Pillosu" w:date="2021-02-18T10:08:00Z">
        <w:del w:id="3060" w:author="Fatima Maria" w:date="2021-02-24T11:42:00Z">
          <w:r w:rsidR="003F78FB" w:rsidDel="004B779A">
            <w:delText xml:space="preserve"> </w:delText>
          </w:r>
        </w:del>
      </w:ins>
      <w:ins w:id="3061" w:author="Fatima Maria Pillosu" w:date="2021-02-18T10:09:00Z">
        <w:del w:id="3062" w:author="Fatima Maria" w:date="2021-02-24T11:42:00Z">
          <w:r w:rsidR="00AC5538" w:rsidDel="004B779A">
            <w:delText xml:space="preserve">a </w:delText>
          </w:r>
        </w:del>
      </w:ins>
      <w:ins w:id="3063" w:author="Fatima Maria Pillosu" w:date="2021-02-18T10:08:00Z">
        <w:del w:id="3064" w:author="Fatima Maria" w:date="2021-02-24T11:42:00Z">
          <w:r w:rsidR="003F78FB" w:rsidDel="004B779A">
            <w:delText>new set of training material</w:delText>
          </w:r>
        </w:del>
      </w:ins>
      <w:ins w:id="3065" w:author="Fatima Maria Pillosu" w:date="2021-02-18T10:09:00Z">
        <w:del w:id="3066" w:author="Fatima Maria" w:date="2021-02-24T11:42:00Z">
          <w:r w:rsidR="003F78FB" w:rsidDel="004B779A">
            <w:delText xml:space="preserve"> </w:delText>
          </w:r>
        </w:del>
      </w:ins>
    </w:p>
    <w:p w14:paraId="5CF1E625" w14:textId="0B4FC109" w:rsidR="00577B25" w:rsidDel="00400FE1" w:rsidRDefault="00AC5538">
      <w:pPr>
        <w:rPr>
          <w:ins w:id="3067" w:author="Fatima Maria Pillosu" w:date="2021-02-18T10:41:00Z"/>
          <w:del w:id="3068" w:author="Fatima Maria" w:date="2021-02-24T12:23:00Z"/>
        </w:rPr>
      </w:pPr>
      <w:ins w:id="3069" w:author="Fatima Maria Pillosu" w:date="2021-02-18T10:10:00Z">
        <w:del w:id="3070" w:author="Fatima Maria" w:date="2021-02-24T12:23:00Z">
          <w:r w:rsidDel="00400FE1">
            <w:delText xml:space="preserve">in which they tailored </w:delText>
          </w:r>
        </w:del>
      </w:ins>
      <w:ins w:id="3071" w:author="Fatima Maria Pillosu" w:date="2021-02-18T10:11:00Z">
        <w:del w:id="3072" w:author="Fatima Maria" w:date="2021-02-24T12:23:00Z">
          <w:r w:rsidDel="00400FE1">
            <w:delText>ecPoint-Rainfall</w:delText>
          </w:r>
        </w:del>
      </w:ins>
      <w:ins w:id="3073" w:author="Fatima Maria Pillosu" w:date="2021-02-18T10:10:00Z">
        <w:del w:id="3074" w:author="Fatima Maria" w:date="2021-02-24T12:23:00Z">
          <w:r w:rsidDel="00400FE1">
            <w:delText xml:space="preserve"> products to the needs of IMN and OMSZ</w:delText>
          </w:r>
        </w:del>
      </w:ins>
      <w:ins w:id="3075" w:author="Fatima Maria Pillosu" w:date="2021-02-18T10:40:00Z">
        <w:del w:id="3076" w:author="Fatima Maria" w:date="2021-02-24T12:23:00Z">
          <w:r w:rsidR="00577B25" w:rsidDel="00400FE1">
            <w:delText xml:space="preserve"> </w:delText>
          </w:r>
          <w:r w:rsidR="00577B25" w:rsidRPr="008945E1" w:rsidDel="00400FE1">
            <w:delText>(e.g. combination map plots of probabilities exceeding a threshold and a specific percentile, CDFs, meteograms</w:delText>
          </w:r>
          <w:r w:rsidR="00577B25" w:rsidDel="00400FE1">
            <w:delText>, maps displaying the G_WTs</w:delText>
          </w:r>
          <w:r w:rsidR="00577B25" w:rsidRPr="008945E1" w:rsidDel="00400FE1">
            <w:delText>)</w:delText>
          </w:r>
          <w:r w:rsidR="00577B25" w:rsidDel="00400FE1">
            <w:delText>.</w:delText>
          </w:r>
        </w:del>
      </w:ins>
      <w:ins w:id="3077" w:author="Fatima Maria Pillosu" w:date="2021-02-18T10:41:00Z">
        <w:del w:id="3078" w:author="Fatima Maria" w:date="2021-02-24T12:23:00Z">
          <w:r w:rsidR="00577B25" w:rsidDel="00400FE1">
            <w:delText xml:space="preserve"> They also tailored the </w:delText>
          </w:r>
        </w:del>
      </w:ins>
      <w:ins w:id="3079" w:author="Fatima Maria Pillosu" w:date="2021-02-18T10:10:00Z">
        <w:del w:id="3080" w:author="Fatima Maria" w:date="2021-02-24T12:23:00Z">
          <w:r w:rsidDel="00400FE1">
            <w:delText xml:space="preserve">language </w:delText>
          </w:r>
        </w:del>
      </w:ins>
      <w:ins w:id="3081" w:author="Fatima Maria Pillosu" w:date="2021-02-18T10:41:00Z">
        <w:del w:id="3082" w:author="Fatima Maria" w:date="2021-02-24T12:23:00Z">
          <w:r w:rsidR="00577B25" w:rsidDel="00400FE1">
            <w:delText xml:space="preserve">used </w:delText>
          </w:r>
        </w:del>
      </w:ins>
      <w:ins w:id="3083" w:author="Fatima Maria Pillosu" w:date="2021-02-18T10:10:00Z">
        <w:del w:id="3084" w:author="Fatima Maria" w:date="2021-02-24T12:23:00Z">
          <w:r w:rsidDel="00400FE1">
            <w:delText>to explain those products</w:delText>
          </w:r>
        </w:del>
      </w:ins>
      <w:ins w:id="3085" w:author="Fatima Maria Pillosu" w:date="2021-02-18T10:11:00Z">
        <w:del w:id="3086" w:author="Fatima Maria" w:date="2021-02-24T12:23:00Z">
          <w:r w:rsidDel="00400FE1">
            <w:delText>. The outcomes were tested and discussed with IMN and OMSZ i</w:delText>
          </w:r>
        </w:del>
      </w:ins>
      <w:ins w:id="3087" w:author="Fatima Maria Pillosu" w:date="2021-02-18T10:12:00Z">
        <w:del w:id="3088" w:author="Fatima Maria" w:date="2021-02-24T12:23:00Z">
          <w:r w:rsidDel="00400FE1">
            <w:delText>n the second round of discussion</w:delText>
          </w:r>
        </w:del>
      </w:ins>
      <w:ins w:id="3089" w:author="Fatima Maria Pillosu" w:date="2021-02-18T10:37:00Z">
        <w:del w:id="3090" w:author="Fatima Maria" w:date="2021-02-24T12:23:00Z">
          <w:r w:rsidR="000A127E" w:rsidDel="00400FE1">
            <w:delText>s</w:delText>
          </w:r>
        </w:del>
      </w:ins>
      <w:ins w:id="3091" w:author="Fatima Maria Pillosu" w:date="2021-02-18T10:12:00Z">
        <w:del w:id="3092" w:author="Fatima Maria" w:date="2021-02-24T12:23:00Z">
          <w:r w:rsidDel="00400FE1">
            <w:delText>.</w:delText>
          </w:r>
        </w:del>
      </w:ins>
      <w:ins w:id="3093" w:author="Fatima Maria Pillosu" w:date="2021-02-18T10:37:00Z">
        <w:del w:id="3094" w:author="Fatima Maria" w:date="2021-02-24T12:23:00Z">
          <w:r w:rsidR="000A127E" w:rsidDel="00400FE1">
            <w:delText xml:space="preserve"> This round was carried out via email </w:delText>
          </w:r>
        </w:del>
      </w:ins>
      <w:ins w:id="3095" w:author="Fatima Maria Pillosu" w:date="2021-02-18T10:38:00Z">
        <w:del w:id="3096" w:author="Fatima Maria" w:date="2021-02-24T12:23:00Z">
          <w:r w:rsidR="000A127E" w:rsidDel="00400FE1">
            <w:delText>with Costa Rica and via videocall with Hungary. I</w:delText>
          </w:r>
        </w:del>
      </w:ins>
      <w:ins w:id="3097" w:author="Fatima Maria Pillosu" w:date="2021-02-18T10:12:00Z">
        <w:del w:id="3098" w:author="Fatima Maria" w:date="2021-02-24T12:23:00Z">
          <w:r w:rsidDel="00400FE1">
            <w:delText>n that occasion,</w:delText>
          </w:r>
        </w:del>
      </w:ins>
      <w:ins w:id="3099" w:author="Fatima Maria Pillosu" w:date="2021-02-18T10:38:00Z">
        <w:del w:id="3100" w:author="Fatima Maria" w:date="2021-02-24T12:23:00Z">
          <w:r w:rsidR="000A127E" w:rsidDel="00400FE1">
            <w:delText xml:space="preserve"> ecPoint developers presented the revised products and trai</w:delText>
          </w:r>
        </w:del>
      </w:ins>
      <w:ins w:id="3101" w:author="Fatima Maria Pillosu" w:date="2021-02-18T10:39:00Z">
        <w:del w:id="3102" w:author="Fatima Maria" w:date="2021-02-24T12:23:00Z">
          <w:r w:rsidR="000A127E" w:rsidDel="00400FE1">
            <w:delText>ning material to</w:delText>
          </w:r>
        </w:del>
      </w:ins>
      <w:ins w:id="3103" w:author="Fatima Maria Pillosu" w:date="2021-02-18T10:12:00Z">
        <w:del w:id="3104" w:author="Fatima Maria" w:date="2021-02-24T12:23:00Z">
          <w:r w:rsidDel="00400FE1">
            <w:delText xml:space="preserve"> IMN and OMSZ</w:delText>
          </w:r>
        </w:del>
      </w:ins>
      <w:ins w:id="3105" w:author="Fatima Maria Pillosu" w:date="2021-02-18T10:39:00Z">
        <w:del w:id="3106" w:author="Fatima Maria" w:date="2021-02-24T12:23:00Z">
          <w:r w:rsidR="000A127E" w:rsidDel="00400FE1">
            <w:delText xml:space="preserve">. They then </w:delText>
          </w:r>
        </w:del>
      </w:ins>
      <w:ins w:id="3107" w:author="Fatima Maria Pillosu" w:date="2021-02-18T10:12:00Z">
        <w:del w:id="3108" w:author="Fatima Maria" w:date="2021-02-24T12:23:00Z">
          <w:r w:rsidDel="00400FE1">
            <w:delText xml:space="preserve">expressed their opinion about whether such products and that training material would have been more helpful in the creation of their forecasts. </w:delText>
          </w:r>
        </w:del>
      </w:ins>
    </w:p>
    <w:p w14:paraId="44BF9C75" w14:textId="15794E78" w:rsidR="000E3972" w:rsidDel="00400FE1" w:rsidRDefault="00304914">
      <w:pPr>
        <w:rPr>
          <w:ins w:id="3109" w:author="Fatima Maria Pillosu" w:date="2021-02-19T16:22:00Z"/>
          <w:del w:id="3110" w:author="Fatima Maria" w:date="2021-02-24T12:24:00Z"/>
        </w:rPr>
        <w:pPrChange w:id="3111" w:author="Fatima Maria Pillosu" w:date="2021-02-19T16:22:00Z">
          <w:pPr>
            <w:pStyle w:val="Heading1"/>
          </w:pPr>
        </w:pPrChange>
      </w:pPr>
      <w:commentRangeStart w:id="3112"/>
      <w:ins w:id="3113" w:author="Fatima Maria Pillosu" w:date="2021-02-18T10:41:00Z">
        <w:del w:id="3114" w:author="Fatima Maria" w:date="2021-02-24T12:24:00Z">
          <w:r w:rsidDel="00400FE1">
            <w:delText>Fi</w:delText>
          </w:r>
        </w:del>
      </w:ins>
      <w:ins w:id="3115" w:author="Fatima Maria Pillosu" w:date="2021-02-18T10:42:00Z">
        <w:del w:id="3116" w:author="Fatima Maria" w:date="2021-02-24T12:24:00Z">
          <w:r w:rsidDel="00400FE1">
            <w:delText>nally, ecPoint developers conducted a</w:delText>
          </w:r>
          <w:r w:rsidRPr="008945E1" w:rsidDel="00400FE1">
            <w:delText xml:space="preserve"> thematic analysis </w:delText>
          </w:r>
          <w:r w:rsidRPr="008945E1" w:rsidDel="00400FE1">
            <w:fldChar w:fldCharType="begin" w:fldLock="1"/>
          </w:r>
          <w:r w:rsidRPr="00400FE1" w:rsidDel="00400FE1">
            <w:rPr>
              <w:rPrChange w:id="3117" w:author="Fatima Maria" w:date="2021-02-24T12:24:00Z">
                <w:rPr/>
              </w:rPrChange>
            </w:rPr>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r w:rsidRPr="008945E1" w:rsidDel="00400FE1">
            <w:fldChar w:fldCharType="separate"/>
          </w:r>
          <w:r w:rsidRPr="00400FE1" w:rsidDel="00400FE1">
            <w:rPr>
              <w:noProof/>
              <w:rPrChange w:id="3118" w:author="Fatima Maria" w:date="2021-02-24T12:24:00Z">
                <w:rPr>
                  <w:noProof/>
                </w:rPr>
              </w:rPrChange>
            </w:rPr>
            <w:delText>(Harding 2018)</w:delText>
          </w:r>
          <w:r w:rsidRPr="008945E1" w:rsidDel="00400FE1">
            <w:fldChar w:fldCharType="end"/>
          </w:r>
          <w:r w:rsidRPr="008945E1" w:rsidDel="00400FE1">
            <w:delText xml:space="preserve"> to examine </w:delText>
          </w:r>
          <w:r w:rsidDel="00400FE1">
            <w:delText>similarities</w:delText>
          </w:r>
          <w:r w:rsidRPr="008945E1" w:rsidDel="00400FE1">
            <w:delText xml:space="preserve"> or differences between</w:delText>
          </w:r>
          <w:r w:rsidDel="00400FE1">
            <w:delText xml:space="preserve"> forecasters at IMN and OMS</w:delText>
          </w:r>
        </w:del>
      </w:ins>
      <w:ins w:id="3119" w:author="Fatima Maria Pillosu" w:date="2021-02-18T10:43:00Z">
        <w:del w:id="3120" w:author="Fatima Maria" w:date="2021-02-24T12:24:00Z">
          <w:r w:rsidR="006F0422" w:rsidDel="00400FE1">
            <w:delText>Z</w:delText>
          </w:r>
        </w:del>
      </w:ins>
      <w:commentRangeEnd w:id="3112"/>
      <w:del w:id="3121" w:author="Fatima Maria" w:date="2021-02-24T12:24:00Z">
        <w:r w:rsidR="00CE2E41" w:rsidDel="00400FE1">
          <w:rPr>
            <w:rStyle w:val="CommentReference"/>
          </w:rPr>
          <w:commentReference w:id="3112"/>
        </w:r>
      </w:del>
      <w:ins w:id="3122" w:author="Fatima Maria Pillosu" w:date="2021-02-18T10:43:00Z">
        <w:del w:id="3123" w:author="Fatima Maria" w:date="2021-02-24T12:24:00Z">
          <w:r w:rsidR="006F0422" w:rsidDel="00400FE1">
            <w:delText>.</w:delText>
          </w:r>
        </w:del>
      </w:ins>
      <w:ins w:id="3124" w:author="Fatima Maria Pillosu" w:date="2021-02-18T10:42:00Z">
        <w:del w:id="3125" w:author="Fatima Maria" w:date="2021-02-24T12:24:00Z">
          <w:r w:rsidDel="00400FE1">
            <w:delText xml:space="preserve"> </w:delText>
          </w:r>
        </w:del>
      </w:ins>
    </w:p>
    <w:p w14:paraId="36255C52" w14:textId="77777777" w:rsidR="009621B5" w:rsidDel="00212129" w:rsidRDefault="009621B5" w:rsidP="009621B5">
      <w:pPr>
        <w:pStyle w:val="Heading2"/>
        <w:rPr>
          <w:ins w:id="3126" w:author="Fatima Maria Pillosu" w:date="2021-02-22T12:07:00Z"/>
          <w:del w:id="3127" w:author="Fatima Pillosu" w:date="2021-02-25T09:36:00Z"/>
        </w:rPr>
      </w:pPr>
      <w:ins w:id="3128" w:author="Fatima Maria Pillosu" w:date="2021-02-19T16:22:00Z">
        <w:r>
          <w:t>Data analysis</w:t>
        </w:r>
      </w:ins>
    </w:p>
    <w:p w14:paraId="7C9262BD" w14:textId="77777777" w:rsidR="000C5CD1" w:rsidRDefault="000C5CD1">
      <w:pPr>
        <w:pStyle w:val="Heading2"/>
        <w:rPr>
          <w:ins w:id="3129" w:author="Fatima Maria Pillosu" w:date="2021-02-22T12:07:00Z"/>
        </w:rPr>
        <w:pPrChange w:id="3130" w:author="Fatima Pillosu" w:date="2021-02-25T09:36:00Z">
          <w:pPr/>
        </w:pPrChange>
      </w:pPr>
    </w:p>
    <w:p w14:paraId="097E052A" w14:textId="77777777" w:rsidR="000C5CD1" w:rsidRDefault="000C5CD1">
      <w:pPr>
        <w:pStyle w:val="Heading3"/>
        <w:numPr>
          <w:ilvl w:val="0"/>
          <w:numId w:val="30"/>
        </w:numPr>
        <w:rPr>
          <w:ins w:id="3131" w:author="Fatima Maria Pillosu" w:date="2021-02-22T12:07:00Z"/>
        </w:rPr>
        <w:pPrChange w:id="3132" w:author="Fatima Maria Pillosu" w:date="2021-03-18T16:03:00Z">
          <w:pPr>
            <w:pStyle w:val="Heading3"/>
          </w:pPr>
        </w:pPrChange>
      </w:pPr>
      <w:ins w:id="3133" w:author="Fatima Maria Pillosu" w:date="2021-02-22T12:07:00Z">
        <w:r>
          <w:t>“REAL-TIME” PHASE</w:t>
        </w:r>
      </w:ins>
    </w:p>
    <w:p w14:paraId="3E22D9EB" w14:textId="77777777" w:rsidR="000C5CD1" w:rsidRPr="0075624A" w:rsidRDefault="000C5CD1" w:rsidP="000C5CD1">
      <w:pPr>
        <w:rPr>
          <w:ins w:id="3134" w:author="Fatima Maria Pillosu" w:date="2021-02-22T12:07:00Z"/>
          <w:color w:val="FF0000"/>
        </w:rPr>
      </w:pPr>
      <w:commentRangeStart w:id="3135"/>
      <w:commentRangeStart w:id="3136"/>
      <w:ins w:id="3137" w:author="Fatima Maria Pillosu" w:date="2021-02-22T12:07:00Z">
        <w:r w:rsidRPr="0075624A">
          <w:rPr>
            <w:color w:val="FF0000"/>
          </w:rPr>
          <w:t>The data analysis in this phase consisted in the analysis of case studies. This decision was due to a pragmatic reason. The volume of data available to participants (only one year of forecasts) was not particularly large. This would have indeed made difficult other more systematic analysis</w:t>
        </w:r>
        <w:commentRangeEnd w:id="3135"/>
        <w:r w:rsidRPr="0075624A">
          <w:rPr>
            <w:rStyle w:val="CommentReference"/>
            <w:color w:val="FF0000"/>
          </w:rPr>
          <w:commentReference w:id="3135"/>
        </w:r>
        <w:commentRangeEnd w:id="3136"/>
        <w:r w:rsidRPr="0075624A">
          <w:rPr>
            <w:rStyle w:val="CommentReference"/>
            <w:color w:val="FF0000"/>
          </w:rPr>
          <w:commentReference w:id="3136"/>
        </w:r>
        <w:r w:rsidRPr="0075624A">
          <w:rPr>
            <w:color w:val="FF0000"/>
          </w:rPr>
          <w:t>.</w:t>
        </w:r>
      </w:ins>
    </w:p>
    <w:p w14:paraId="5A0ECF95" w14:textId="77777777" w:rsidR="000C5CD1" w:rsidRPr="0075624A" w:rsidRDefault="000C5CD1" w:rsidP="000C5CD1">
      <w:pPr>
        <w:rPr>
          <w:ins w:id="3138" w:author="Fatima Maria Pillosu" w:date="2021-02-22T12:07:00Z"/>
          <w:color w:val="FF0000"/>
        </w:rPr>
      </w:pPr>
      <w:ins w:id="3139" w:author="Fatima Maria Pillosu" w:date="2021-02-22T12:07:00Z">
        <w:r w:rsidRPr="0075624A">
          <w:rPr>
            <w:color w:val="FF0000"/>
          </w:rPr>
          <w:t>The “real-time” was concluded with both countries submitting an independent report about the ecPoint-Rainfall performance. Costa Rica and Hungary were left free in the choice of the case studies to analyse, the number of case studies to include in the report, and the analyses to carry out (e.g. run experiments with high resolution models to compare them with ecPoint-Rainfall, compare the new forecasts with the products that they normally use when predicting extreme localized rainfall, or compare the forecasts with in-situ observations). The only request from ecPoint developers was to state at the end of the report whether forecasters considered that ecPoint-Rainfall was a useful product to have when preparing their forecasts, and whether it might have changed the final forecast created with their standard products. This information will then be the main subject of the discussions in the “offline” phase.</w:t>
        </w:r>
      </w:ins>
    </w:p>
    <w:p w14:paraId="2B3D068A" w14:textId="65019A01" w:rsidR="000C7BE5" w:rsidRPr="007E528B" w:rsidRDefault="000C7BE5">
      <w:pPr>
        <w:rPr>
          <w:ins w:id="3140" w:author="Fatima Maria Pillosu" w:date="2021-02-18T14:45:00Z"/>
          <w:b/>
        </w:rPr>
        <w:sectPr w:rsidR="000C7BE5" w:rsidRPr="007E528B" w:rsidSect="00F66924">
          <w:pgSz w:w="11906" w:h="16838"/>
          <w:pgMar w:top="1418" w:right="1418" w:bottom="1418" w:left="1418" w:header="709" w:footer="709" w:gutter="0"/>
          <w:lnNumType w:countBy="1" w:restart="continuous"/>
          <w:cols w:space="708"/>
          <w:docGrid w:linePitch="360"/>
        </w:sectPr>
        <w:pPrChange w:id="3141" w:author="Fatima Maria Pillosu" w:date="2021-02-22T12:07:00Z">
          <w:pPr>
            <w:pStyle w:val="Heading1"/>
          </w:pPr>
        </w:pPrChange>
      </w:pPr>
    </w:p>
    <w:p w14:paraId="073B96D8" w14:textId="1E4E524B" w:rsidR="000E3972" w:rsidRDefault="000E3972" w:rsidP="000E3972">
      <w:pPr>
        <w:pStyle w:val="Heading1"/>
        <w:rPr>
          <w:ins w:id="3142" w:author="Fatima Maria Pillosu" w:date="2021-03-18T16:03:00Z"/>
        </w:rPr>
      </w:pPr>
      <w:ins w:id="3143" w:author="Fatima Maria Pillosu" w:date="2021-02-18T14:45:00Z">
        <w:r>
          <w:lastRenderedPageBreak/>
          <w:t>Results</w:t>
        </w:r>
      </w:ins>
    </w:p>
    <w:p w14:paraId="3484C4C6" w14:textId="78FFB6DB" w:rsidR="0097632F" w:rsidRDefault="0097632F" w:rsidP="00EA2DC3">
      <w:pPr>
        <w:pStyle w:val="Heading2"/>
        <w:numPr>
          <w:ilvl w:val="0"/>
          <w:numId w:val="31"/>
        </w:numPr>
        <w:rPr>
          <w:ins w:id="3144" w:author="Fatima Maria Pillosu" w:date="2021-03-18T16:10:00Z"/>
        </w:rPr>
      </w:pPr>
      <w:ins w:id="3145" w:author="Fatima Maria Pillosu" w:date="2021-03-18T16:10:00Z">
        <w:r>
          <w:t>Products developed from ecPoint-Rainfall</w:t>
        </w:r>
      </w:ins>
    </w:p>
    <w:p w14:paraId="0516E8B9" w14:textId="072A92A0" w:rsidR="0097632F" w:rsidRDefault="0097632F" w:rsidP="0097632F">
      <w:pPr>
        <w:pStyle w:val="Heading3"/>
        <w:numPr>
          <w:ilvl w:val="0"/>
          <w:numId w:val="33"/>
        </w:numPr>
        <w:rPr>
          <w:ins w:id="3146" w:author="Fatima Maria Pillosu" w:date="2021-03-18T16:11:00Z"/>
        </w:rPr>
      </w:pPr>
      <w:ins w:id="3147" w:author="Fatima Maria Pillosu" w:date="2021-03-18T16:11:00Z">
        <w:r>
          <w:t>IMN</w:t>
        </w:r>
      </w:ins>
    </w:p>
    <w:p w14:paraId="0747A758" w14:textId="14060805" w:rsidR="0097632F" w:rsidRPr="00950FFF" w:rsidRDefault="0097632F">
      <w:pPr>
        <w:rPr>
          <w:ins w:id="3148" w:author="Fatima Maria Pillosu" w:date="2021-03-18T16:11:00Z"/>
        </w:rPr>
        <w:pPrChange w:id="3149" w:author="Fatima Maria Pillosu" w:date="2021-03-18T16:11:00Z">
          <w:pPr>
            <w:pStyle w:val="Heading3"/>
            <w:numPr>
              <w:numId w:val="33"/>
            </w:numPr>
          </w:pPr>
        </w:pPrChange>
      </w:pPr>
      <w:ins w:id="3150" w:author="Fatima Maria Pillosu" w:date="2021-03-18T16:11:00Z">
        <w:r>
          <w:t xml:space="preserve">IMN </w:t>
        </w:r>
      </w:ins>
      <w:ins w:id="3151" w:author="Fatima Maria Pillosu" w:date="2021-03-18T16:12:00Z">
        <w:r>
          <w:t xml:space="preserve">developed </w:t>
        </w:r>
      </w:ins>
      <w:ins w:id="3152" w:author="Fatima Maria Pillosu" w:date="2021-03-18T16:11:00Z">
        <w:r>
          <w:t xml:space="preserve">a </w:t>
        </w:r>
      </w:ins>
      <w:ins w:id="3153" w:author="Fatima Maria Pillosu" w:date="2021-03-18T16:12:00Z">
        <w:r>
          <w:t xml:space="preserve">map </w:t>
        </w:r>
      </w:ins>
      <w:ins w:id="3154" w:author="Fatima Maria Pillosu" w:date="2021-03-18T16:11:00Z">
        <w:r>
          <w:t>plot</w:t>
        </w:r>
      </w:ins>
      <w:ins w:id="3155" w:author="Fatima Maria Pillosu" w:date="2021-03-18T16:12:00Z">
        <w:r>
          <w:t xml:space="preserve"> displaying the </w:t>
        </w:r>
      </w:ins>
      <w:ins w:id="3156" w:author="Fatima Maria Pillosu" w:date="2021-03-18T16:11:00Z">
        <w:r>
          <w:t>85</w:t>
        </w:r>
        <w:r w:rsidRPr="0097632F">
          <w:rPr>
            <w:vertAlign w:val="superscript"/>
            <w:rPrChange w:id="3157" w:author="Fatima Maria Pillosu" w:date="2021-03-18T16:11:00Z">
              <w:rPr/>
            </w:rPrChange>
          </w:rPr>
          <w:t>th</w:t>
        </w:r>
        <w:r>
          <w:t xml:space="preserve"> </w:t>
        </w:r>
      </w:ins>
      <w:ins w:id="3158" w:author="Fatima Maria Pillosu" w:date="2021-03-18T16:12:00Z">
        <w:r>
          <w:t>percentile of ecPoint-Rainfall (</w:t>
        </w:r>
      </w:ins>
      <w:ins w:id="3159" w:author="Fatima Maria Pillosu" w:date="2021-03-18T16:19:00Z">
        <w:r w:rsidR="00A55948">
          <w:fldChar w:fldCharType="begin"/>
        </w:r>
        <w:r w:rsidR="00A55948">
          <w:instrText xml:space="preserve"> REF _Ref66976808 \h </w:instrText>
        </w:r>
      </w:ins>
      <w:r w:rsidR="00A55948">
        <w:fldChar w:fldCharType="separate"/>
      </w:r>
      <w:ins w:id="3160" w:author="Fatima Maria Pillosu" w:date="2021-03-18T16:19:00Z">
        <w:r w:rsidR="00A55948">
          <w:t xml:space="preserve">Fig. </w:t>
        </w:r>
        <w:r w:rsidR="00A55948">
          <w:rPr>
            <w:noProof/>
          </w:rPr>
          <w:t>4</w:t>
        </w:r>
        <w:r w:rsidR="00A55948">
          <w:fldChar w:fldCharType="end"/>
        </w:r>
      </w:ins>
      <w:ins w:id="3161" w:author="Fatima Maria Pillosu" w:date="2021-03-18T17:10:00Z">
        <w:r w:rsidR="005347D8">
          <w:t>a</w:t>
        </w:r>
      </w:ins>
      <w:ins w:id="3162" w:author="Fatima Maria Pillosu" w:date="2021-03-18T16:12:00Z">
        <w:r>
          <w:t>)</w:t>
        </w:r>
      </w:ins>
      <w:ins w:id="3163" w:author="Fatima Maria Pillosu" w:date="2021-03-18T16:19:00Z">
        <w:r w:rsidR="00A55948">
          <w:t>.</w:t>
        </w:r>
      </w:ins>
      <w:ins w:id="3164" w:author="Fatima Maria Pillosu" w:date="2021-03-18T16:20:00Z">
        <w:r w:rsidR="00A55948">
          <w:t xml:space="preserve"> IMN reported that it was not conducted a specific study to choose th</w:t>
        </w:r>
      </w:ins>
      <w:ins w:id="3165" w:author="Fatima Maria Pillosu" w:date="2021-03-18T17:09:00Z">
        <w:r w:rsidR="00592645">
          <w:t>at</w:t>
        </w:r>
      </w:ins>
      <w:ins w:id="3166" w:author="Fatima Maria Pillosu" w:date="2021-03-18T16:20:00Z">
        <w:r w:rsidR="00A55948">
          <w:t xml:space="preserve"> sp</w:t>
        </w:r>
      </w:ins>
      <w:ins w:id="3167" w:author="Fatima Maria Pillosu" w:date="2021-03-18T16:21:00Z">
        <w:r w:rsidR="00A55948">
          <w:t>ecific percentile. They reported that</w:t>
        </w:r>
      </w:ins>
      <w:ins w:id="3168" w:author="Fatima Maria Pillosu" w:date="2021-03-18T17:10:00Z">
        <w:r w:rsidR="00592645">
          <w:t>,</w:t>
        </w:r>
      </w:ins>
      <w:ins w:id="3169" w:author="Fatima Maria Pillosu" w:date="2021-03-18T16:21:00Z">
        <w:r w:rsidR="00A55948">
          <w:t xml:space="preserve"> based on past experienced, the 85</w:t>
        </w:r>
        <w:r w:rsidR="00A55948" w:rsidRPr="00A55948">
          <w:rPr>
            <w:vertAlign w:val="superscript"/>
            <w:rPrChange w:id="3170" w:author="Fatima Maria Pillosu" w:date="2021-03-18T16:21:00Z">
              <w:rPr/>
            </w:rPrChange>
          </w:rPr>
          <w:t>th</w:t>
        </w:r>
        <w:r w:rsidR="00A55948">
          <w:t xml:space="preserve"> percentile would have </w:t>
        </w:r>
      </w:ins>
      <w:ins w:id="3171" w:author="Fatima Maria Pillosu" w:date="2021-03-18T17:10:00Z">
        <w:r w:rsidR="00592645">
          <w:t xml:space="preserve">probably provided </w:t>
        </w:r>
      </w:ins>
      <w:ins w:id="3172" w:author="Fatima Maria Pillosu" w:date="2021-03-18T16:21:00Z">
        <w:r w:rsidR="00A55948">
          <w:t>a “</w:t>
        </w:r>
        <w:r w:rsidR="00A55948" w:rsidRPr="00A55948">
          <w:rPr>
            <w:i/>
            <w:iCs/>
            <w:rPrChange w:id="3173" w:author="Fatima Maria Pillosu" w:date="2021-03-18T16:22:00Z">
              <w:rPr/>
            </w:rPrChange>
          </w:rPr>
          <w:t>balanced</w:t>
        </w:r>
        <w:r w:rsidR="00A55948">
          <w:t xml:space="preserve">” </w:t>
        </w:r>
      </w:ins>
      <w:ins w:id="3174" w:author="Fatima Maria Pillosu" w:date="2021-03-18T17:10:00Z">
        <w:r w:rsidR="00592645">
          <w:t xml:space="preserve">forecast, </w:t>
        </w:r>
      </w:ins>
      <w:ins w:id="3175" w:author="Fatima Maria Pillosu" w:date="2021-03-18T16:22:00Z">
        <w:r w:rsidR="00A55948">
          <w:t xml:space="preserve">avoiding </w:t>
        </w:r>
        <w:r w:rsidR="00494A27">
          <w:t>overestima</w:t>
        </w:r>
      </w:ins>
      <w:ins w:id="3176" w:author="Fatima Maria Pillosu" w:date="2021-03-18T17:10:00Z">
        <w:r w:rsidR="00592645">
          <w:t>tions</w:t>
        </w:r>
      </w:ins>
      <w:ins w:id="3177" w:author="Fatima Maria Pillosu" w:date="2021-03-18T16:22:00Z">
        <w:r w:rsidR="00A55948">
          <w:t xml:space="preserve">. </w:t>
        </w:r>
      </w:ins>
    </w:p>
    <w:p w14:paraId="188C88C5" w14:textId="5F2D4B3C" w:rsidR="0097632F" w:rsidRDefault="0097632F" w:rsidP="0097632F">
      <w:pPr>
        <w:pStyle w:val="Heading3"/>
        <w:ind w:firstLine="170"/>
        <w:rPr>
          <w:ins w:id="3178" w:author="Fatima Maria Pillosu" w:date="2021-03-18T16:22:00Z"/>
        </w:rPr>
      </w:pPr>
      <w:ins w:id="3179" w:author="Fatima Maria Pillosu" w:date="2021-03-18T16:11:00Z">
        <w:r>
          <w:t>OMSZ</w:t>
        </w:r>
      </w:ins>
    </w:p>
    <w:p w14:paraId="7A1D52AC" w14:textId="562B747E" w:rsidR="00584860" w:rsidRPr="00584860" w:rsidRDefault="005347D8" w:rsidP="00584860">
      <w:pPr>
        <w:rPr>
          <w:ins w:id="3180" w:author="Fatima Maria Pillosu" w:date="2021-03-18T17:16:00Z"/>
          <w:iCs/>
        </w:rPr>
      </w:pPr>
      <w:ins w:id="3181" w:author="Fatima Maria Pillosu" w:date="2021-03-18T17:10:00Z">
        <w:r>
          <w:t>OMSZ crea</w:t>
        </w:r>
      </w:ins>
      <w:ins w:id="3182" w:author="Fatima Maria Pillosu" w:date="2021-03-18T17:11:00Z">
        <w:r>
          <w:t xml:space="preserve">ted </w:t>
        </w:r>
      </w:ins>
      <w:ins w:id="3183" w:author="Fatima Maria Pillosu" w:date="2021-03-18T17:12:00Z">
        <w:r w:rsidR="006B43B7">
          <w:t>t</w:t>
        </w:r>
      </w:ins>
      <w:ins w:id="3184" w:author="Fatima Maria Pillosu" w:date="2021-03-18T17:13:00Z">
        <w:r w:rsidR="006B43B7">
          <w:t xml:space="preserve">wo products from ecPoint Rainfall. The first one is </w:t>
        </w:r>
      </w:ins>
      <w:ins w:id="3185" w:author="Fatima Maria Pillosu" w:date="2021-03-18T17:11:00Z">
        <w:r>
          <w:t>a meteogram</w:t>
        </w:r>
      </w:ins>
      <w:ins w:id="3186" w:author="Fatima Maria Pillosu" w:date="2021-03-18T17:13:00Z">
        <w:r w:rsidR="006B43B7">
          <w:t xml:space="preserve"> (</w:t>
        </w:r>
        <w:r w:rsidR="006B43B7">
          <w:fldChar w:fldCharType="begin"/>
        </w:r>
        <w:r w:rsidR="006B43B7">
          <w:instrText xml:space="preserve"> REF _Ref66976808 \h </w:instrText>
        </w:r>
      </w:ins>
      <w:r w:rsidR="006B43B7">
        <w:fldChar w:fldCharType="separate"/>
      </w:r>
      <w:ins w:id="3187" w:author="Fatima Maria Pillosu" w:date="2021-03-18T17:13:00Z">
        <w:r w:rsidR="006B43B7">
          <w:t xml:space="preserve">Fig. </w:t>
        </w:r>
        <w:r w:rsidR="006B43B7">
          <w:rPr>
            <w:noProof/>
          </w:rPr>
          <w:t>4</w:t>
        </w:r>
        <w:r w:rsidR="006B43B7">
          <w:fldChar w:fldCharType="end"/>
        </w:r>
        <w:r w:rsidR="006B43B7">
          <w:t>b)</w:t>
        </w:r>
      </w:ins>
      <w:ins w:id="3188" w:author="Fatima Maria Pillosu" w:date="2021-03-18T17:11:00Z">
        <w:r>
          <w:t xml:space="preserve"> that displays </w:t>
        </w:r>
      </w:ins>
      <w:ins w:id="3189" w:author="Fatima Maria Pillosu" w:date="2021-03-18T17:12:00Z">
        <w:r w:rsidR="006B43B7">
          <w:t>12-hourly precipitation from the ECMWF ENS in blue and ecPoint-Rainfall in orange (first panel), rate of convective precipitation ratio (second panel), 700 hPa wind speed (third panel), and CAPE (</w:t>
        </w:r>
      </w:ins>
      <w:ins w:id="3190" w:author="Fatima Maria Pillosu" w:date="2021-03-18T17:13:00Z">
        <w:r w:rsidR="006B43B7">
          <w:t>fo</w:t>
        </w:r>
      </w:ins>
      <w:ins w:id="3191" w:author="Fatima Maria Pillosu" w:date="2021-03-18T17:14:00Z">
        <w:r w:rsidR="006B43B7">
          <w:t>urth</w:t>
        </w:r>
      </w:ins>
      <w:ins w:id="3192" w:author="Fatima Maria Pillosu" w:date="2021-03-18T17:12:00Z">
        <w:r w:rsidR="006B43B7">
          <w:t xml:space="preserve"> panel) from ECMWF ENS.</w:t>
        </w:r>
      </w:ins>
      <w:ins w:id="3193" w:author="Fatima Maria Pillosu" w:date="2021-03-18T17:14:00Z">
        <w:r w:rsidR="006B43B7">
          <w:t xml:space="preserve"> The second, third and fourth panel represent the values of </w:t>
        </w:r>
      </w:ins>
      <w:ins w:id="3194" w:author="Fatima Maria Pillosu" w:date="2021-03-18T17:15:00Z">
        <w:r w:rsidR="006B43B7">
          <w:t>three out of the five</w:t>
        </w:r>
        <w:r w:rsidR="006B43B7" w:rsidRPr="006B43B7">
          <w:t xml:space="preserve"> </w:t>
        </w:r>
        <w:r w:rsidR="006B43B7">
          <w:t xml:space="preserve">predictors used in the </w:t>
        </w:r>
      </w:ins>
      <w:ins w:id="3195" w:author="Fatima Maria Pillosu" w:date="2021-03-18T17:16:00Z">
        <w:r w:rsidR="006B43B7">
          <w:t xml:space="preserve">12-hourly post-processed </w:t>
        </w:r>
      </w:ins>
      <w:ins w:id="3196" w:author="Fatima Maria Pillosu" w:date="2021-03-18T17:15:00Z">
        <w:r w:rsidR="006B43B7">
          <w:t>rainfall</w:t>
        </w:r>
      </w:ins>
      <w:ins w:id="3197" w:author="Fatima Maria Pillosu" w:date="2021-03-18T17:16:00Z">
        <w:r w:rsidR="006B43B7">
          <w:t xml:space="preserve">. </w:t>
        </w:r>
        <w:r w:rsidR="00584860">
          <w:t xml:space="preserve">The second product consists in the a map plot </w:t>
        </w:r>
        <w:r w:rsidR="00584860">
          <w:rPr>
            <w:iCs/>
          </w:rPr>
          <w:t>that displays</w:t>
        </w:r>
        <w:r w:rsidR="00584860" w:rsidRPr="00584860">
          <w:rPr>
            <w:iCs/>
          </w:rPr>
          <w:t xml:space="preserve"> the 90</w:t>
        </w:r>
        <w:proofErr w:type="gramStart"/>
        <w:r w:rsidR="00584860" w:rsidRPr="00584860">
          <w:rPr>
            <w:iCs/>
            <w:vertAlign w:val="superscript"/>
          </w:rPr>
          <w:t xml:space="preserve">th </w:t>
        </w:r>
        <w:r w:rsidR="00584860" w:rsidRPr="00584860">
          <w:rPr>
            <w:iCs/>
          </w:rPr>
          <w:t xml:space="preserve"> (</w:t>
        </w:r>
        <w:proofErr w:type="gramEnd"/>
        <w:r w:rsidR="00584860" w:rsidRPr="00584860">
          <w:rPr>
            <w:iCs/>
          </w:rPr>
          <w:t>top number), 75</w:t>
        </w:r>
        <w:r w:rsidR="00584860" w:rsidRPr="00584860">
          <w:rPr>
            <w:iCs/>
            <w:vertAlign w:val="superscript"/>
          </w:rPr>
          <w:t>th</w:t>
        </w:r>
        <w:r w:rsidR="00584860" w:rsidRPr="00584860">
          <w:rPr>
            <w:iCs/>
          </w:rPr>
          <w:t>, 50</w:t>
        </w:r>
        <w:r w:rsidR="00584860" w:rsidRPr="00584860">
          <w:rPr>
            <w:iCs/>
            <w:vertAlign w:val="superscript"/>
          </w:rPr>
          <w:t>th</w:t>
        </w:r>
        <w:r w:rsidR="00584860" w:rsidRPr="00584860">
          <w:rPr>
            <w:iCs/>
          </w:rPr>
          <w:t>, 25</w:t>
        </w:r>
        <w:r w:rsidR="00584860" w:rsidRPr="00584860">
          <w:rPr>
            <w:iCs/>
            <w:vertAlign w:val="superscript"/>
          </w:rPr>
          <w:t>th</w:t>
        </w:r>
        <w:r w:rsidR="00584860" w:rsidRPr="00584860">
          <w:rPr>
            <w:iCs/>
          </w:rPr>
          <w:t xml:space="preserve"> and 10</w:t>
        </w:r>
        <w:r w:rsidR="00584860" w:rsidRPr="00584860">
          <w:rPr>
            <w:iCs/>
            <w:vertAlign w:val="superscript"/>
          </w:rPr>
          <w:t>th</w:t>
        </w:r>
        <w:r w:rsidR="00584860" w:rsidRPr="00584860">
          <w:rPr>
            <w:iCs/>
          </w:rPr>
          <w:t xml:space="preserve"> (bottom number) percentiles </w:t>
        </w:r>
      </w:ins>
      <w:ins w:id="3198" w:author="Fatima Maria Pillosu" w:date="2021-03-18T17:17:00Z">
        <w:r w:rsidR="00584860">
          <w:rPr>
            <w:iCs/>
          </w:rPr>
          <w:t xml:space="preserve">for ecPoint-Rainfall </w:t>
        </w:r>
      </w:ins>
      <w:ins w:id="3199" w:author="Fatima Maria Pillosu" w:date="2021-03-18T17:16:00Z">
        <w:r w:rsidR="00584860" w:rsidRPr="00584860">
          <w:rPr>
            <w:iCs/>
          </w:rPr>
          <w:t>for each grid box (of 0.5 degree resolution).</w:t>
        </w:r>
      </w:ins>
    </w:p>
    <w:p w14:paraId="3DB7BAA6" w14:textId="167B86A2" w:rsidR="00EA2DC3" w:rsidRDefault="00364AF8">
      <w:pPr>
        <w:pStyle w:val="Heading2"/>
        <w:ind w:left="1134" w:hanging="425"/>
        <w:rPr>
          <w:ins w:id="3200" w:author="Fatima Maria Pillosu" w:date="2021-03-18T16:04:00Z"/>
        </w:rPr>
        <w:pPrChange w:id="3201" w:author="Fatima Maria Pillosu" w:date="2021-03-18T17:18:00Z">
          <w:pPr/>
        </w:pPrChange>
      </w:pPr>
      <w:ins w:id="3202" w:author="Fatima Maria Pillosu" w:date="2021-03-18T17:17:00Z">
        <w:r>
          <w:t xml:space="preserve">Results of the </w:t>
        </w:r>
      </w:ins>
      <w:ins w:id="3203" w:author="Fatima Maria Pillosu" w:date="2021-03-18T17:18:00Z">
        <w:r>
          <w:t>independent verification</w:t>
        </w:r>
      </w:ins>
      <w:ins w:id="3204" w:author="Fatima Maria Pillosu" w:date="2021-03-18T17:17:00Z">
        <w:r>
          <w:t xml:space="preserve"> </w:t>
        </w:r>
      </w:ins>
      <w:ins w:id="3205" w:author="Fatima Maria Pillosu" w:date="2021-03-18T17:18:00Z">
        <w:r>
          <w:t>carried out on</w:t>
        </w:r>
      </w:ins>
      <w:ins w:id="3206" w:author="Fatima Maria Pillosu" w:date="2021-03-18T17:17:00Z">
        <w:r>
          <w:t xml:space="preserve"> ecPoint-Rainfall</w:t>
        </w:r>
      </w:ins>
    </w:p>
    <w:p w14:paraId="156D7CFC" w14:textId="0DC735AD" w:rsidR="00EA2DC3" w:rsidRDefault="00EA2DC3" w:rsidP="00EA2DC3">
      <w:pPr>
        <w:pStyle w:val="Heading3"/>
        <w:numPr>
          <w:ilvl w:val="0"/>
          <w:numId w:val="32"/>
        </w:numPr>
        <w:rPr>
          <w:ins w:id="3207" w:author="Fatima Maria Pillosu" w:date="2021-03-18T16:08:00Z"/>
        </w:rPr>
      </w:pPr>
      <w:ins w:id="3208" w:author="Fatima Maria Pillosu" w:date="2021-03-18T16:04:00Z">
        <w:r>
          <w:t>IMN</w:t>
        </w:r>
      </w:ins>
    </w:p>
    <w:p w14:paraId="305B26E1" w14:textId="734AEFBA" w:rsidR="005A0D4D" w:rsidRDefault="0097632F" w:rsidP="00950FFF">
      <w:pPr>
        <w:rPr>
          <w:ins w:id="3209" w:author="Fatima Maria Pillosu" w:date="2021-03-18T17:23:00Z"/>
        </w:rPr>
      </w:pPr>
      <w:ins w:id="3210" w:author="Fatima Maria Pillosu" w:date="2021-03-18T16:08:00Z">
        <w:r>
          <w:t xml:space="preserve">IMN </w:t>
        </w:r>
      </w:ins>
      <w:ins w:id="3211" w:author="Fatima Maria Pillosu" w:date="2021-03-18T17:23:00Z">
        <w:r w:rsidR="005A0D4D">
          <w:t xml:space="preserve">chose an extreme rainfall event occurred </w:t>
        </w:r>
      </w:ins>
      <w:ins w:id="3212" w:author="Fatima Maria Pillosu" w:date="2021-03-19T05:35:00Z">
        <w:r w:rsidR="0091223D">
          <w:t>between</w:t>
        </w:r>
      </w:ins>
      <w:ins w:id="3213" w:author="Fatima Maria Pillosu" w:date="2021-03-18T17:23:00Z">
        <w:r w:rsidR="005A0D4D">
          <w:t xml:space="preserve"> </w:t>
        </w:r>
        <w:r w:rsidR="005A0D4D" w:rsidRPr="00361AB3">
          <w:t>October 3rd and 5th, 2018</w:t>
        </w:r>
      </w:ins>
      <w:ins w:id="3214" w:author="Fatima Maria Pillosu" w:date="2021-03-19T05:42:00Z">
        <w:r w:rsidR="0059114A">
          <w:t xml:space="preserve"> to evaluate the performance </w:t>
        </w:r>
      </w:ins>
      <w:ins w:id="3215" w:author="Fatima Maria Pillosu" w:date="2021-03-19T05:43:00Z">
        <w:r w:rsidR="0059114A">
          <w:t>of ecPoint-Rainfall in predicting extreme localize rainfall events.</w:t>
        </w:r>
      </w:ins>
      <w:ins w:id="3216" w:author="Fatima Maria Pillosu" w:date="2021-03-18T17:23:00Z">
        <w:r w:rsidR="005A0D4D">
          <w:t xml:space="preserve"> </w:t>
        </w:r>
      </w:ins>
      <w:ins w:id="3217" w:author="Fatima Maria Pillosu" w:date="2021-03-19T05:32:00Z">
        <w:r w:rsidR="00A2195C">
          <w:t xml:space="preserve">A trough evolved into an almost stationary low pressure over the Caribbean Sea, generating extreme rainfall in Region Pacifico Norte (especially in the Nicoya Peninsula), </w:t>
        </w:r>
      </w:ins>
      <w:ins w:id="3218" w:author="Fatima Maria Pillosu" w:date="2021-03-19T05:33:00Z">
        <w:r w:rsidR="00A2195C">
          <w:t xml:space="preserve">Pacifico Central </w:t>
        </w:r>
        <w:r w:rsidR="00A2195C">
          <w:lastRenderedPageBreak/>
          <w:t xml:space="preserve">and Pacifico Sur. </w:t>
        </w:r>
      </w:ins>
      <w:ins w:id="3219" w:author="Fatima Maria Pillosu" w:date="2021-03-19T05:36:00Z">
        <w:r w:rsidR="0091223D">
          <w:t>On October 3</w:t>
        </w:r>
        <w:r w:rsidR="0091223D" w:rsidRPr="0091223D">
          <w:rPr>
            <w:vertAlign w:val="superscript"/>
            <w:rPrChange w:id="3220" w:author="Fatima Maria Pillosu" w:date="2021-03-19T05:36:00Z">
              <w:rPr/>
            </w:rPrChange>
          </w:rPr>
          <w:t>rd</w:t>
        </w:r>
      </w:ins>
      <w:ins w:id="3221" w:author="Fatima Maria Pillosu" w:date="2021-03-19T05:37:00Z">
        <w:r w:rsidR="0091223D">
          <w:t xml:space="preserve"> the Nicoya Peninsula was badly affected, especially near the coast with values up to 140 mm/24h. High rainfall totals were also observed in Region Pacifico Central and Sur. The most intense rainfal</w:t>
        </w:r>
      </w:ins>
      <w:ins w:id="3222" w:author="Fatima Maria Pillosu" w:date="2021-03-19T05:38:00Z">
        <w:r w:rsidR="0091223D">
          <w:t>l was observed on October 4</w:t>
        </w:r>
        <w:r w:rsidR="0091223D" w:rsidRPr="0091223D">
          <w:rPr>
            <w:vertAlign w:val="superscript"/>
            <w:rPrChange w:id="3223" w:author="Fatima Maria Pillosu" w:date="2021-03-19T05:38:00Z">
              <w:rPr/>
            </w:rPrChange>
          </w:rPr>
          <w:t>th</w:t>
        </w:r>
        <w:r w:rsidR="0091223D">
          <w:t xml:space="preserve"> reac</w:t>
        </w:r>
      </w:ins>
      <w:ins w:id="3224" w:author="Fatima Maria Pillosu" w:date="2021-03-19T05:40:00Z">
        <w:r w:rsidR="0091223D">
          <w:t>h</w:t>
        </w:r>
      </w:ins>
      <w:ins w:id="3225" w:author="Fatima Maria Pillosu" w:date="2021-03-19T05:38:00Z">
        <w:r w:rsidR="0091223D">
          <w:t>ing 400 mm/24h in the south of the Nicoya peninsula, 200 mm/24h in the Regi</w:t>
        </w:r>
      </w:ins>
      <w:ins w:id="3226" w:author="Fatima Maria Pillosu" w:date="2021-03-19T05:39:00Z">
        <w:r w:rsidR="0091223D">
          <w:t xml:space="preserve">on Pacifico Central, and 90 mm/24h in Region Pacifico Sur. On October </w:t>
        </w:r>
      </w:ins>
      <w:ins w:id="3227" w:author="Fatima Maria Pillosu" w:date="2021-03-19T05:41:00Z">
        <w:r w:rsidR="0091223D">
          <w:t>6</w:t>
        </w:r>
      </w:ins>
      <w:ins w:id="3228" w:author="Fatima Maria Pillosu" w:date="2021-03-19T05:39:00Z">
        <w:r w:rsidR="0091223D" w:rsidRPr="0091223D">
          <w:rPr>
            <w:vertAlign w:val="superscript"/>
            <w:rPrChange w:id="3229" w:author="Fatima Maria Pillosu" w:date="2021-03-19T05:39:00Z">
              <w:rPr/>
            </w:rPrChange>
          </w:rPr>
          <w:t>th</w:t>
        </w:r>
      </w:ins>
      <w:ins w:id="3230" w:author="Fatima Maria Pillosu" w:date="2021-03-19T05:41:00Z">
        <w:r w:rsidR="0091223D">
          <w:t xml:space="preserve"> Costa Rica was out of the influence of the </w:t>
        </w:r>
      </w:ins>
      <w:ins w:id="3231" w:author="Fatima Maria Pillosu" w:date="2021-03-19T05:42:00Z">
        <w:r w:rsidR="0091223D">
          <w:t>low-pressure</w:t>
        </w:r>
      </w:ins>
      <w:ins w:id="3232" w:author="Fatima Maria Pillosu" w:date="2021-03-19T05:41:00Z">
        <w:r w:rsidR="0091223D">
          <w:t xml:space="preserve"> system as it move</w:t>
        </w:r>
      </w:ins>
      <w:ins w:id="3233" w:author="Fatima Maria Pillosu" w:date="2021-03-19T05:44:00Z">
        <w:r w:rsidR="004F598C">
          <w:t>d</w:t>
        </w:r>
      </w:ins>
      <w:ins w:id="3234" w:author="Fatima Maria Pillosu" w:date="2021-03-19T05:41:00Z">
        <w:r w:rsidR="0091223D">
          <w:t xml:space="preserve"> northwards. </w:t>
        </w:r>
      </w:ins>
      <w:ins w:id="3235" w:author="Fatima Maria Pillosu" w:date="2021-03-19T05:33:00Z">
        <w:r w:rsidR="00A2195C">
          <w:t xml:space="preserve">The rainfall event caused severe flash floods and local landslides, generating severe widespread impacts.: one person died, hundreds </w:t>
        </w:r>
      </w:ins>
      <w:ins w:id="3236" w:author="Fatima Maria Pillosu" w:date="2021-03-19T05:34:00Z">
        <w:r w:rsidR="00A2195C">
          <w:t>were moved to refuges, and around 1500 people were somehow affected, for example by electri</w:t>
        </w:r>
      </w:ins>
      <w:ins w:id="3237" w:author="Fatima Maria Pillosu" w:date="2021-03-19T05:35:00Z">
        <w:r w:rsidR="00A2195C">
          <w:t xml:space="preserve">city or water service interruption or road closures. </w:t>
        </w:r>
      </w:ins>
    </w:p>
    <w:p w14:paraId="6928E025" w14:textId="1DBF56F0" w:rsidR="0097632F" w:rsidRDefault="004F598C" w:rsidP="00950FFF">
      <w:pPr>
        <w:rPr>
          <w:ins w:id="3238" w:author="Fatima Maria Pillosu" w:date="2021-03-18T16:08:00Z"/>
        </w:rPr>
      </w:pPr>
      <w:ins w:id="3239" w:author="Fatima Maria Pillosu" w:date="2021-03-19T05:48:00Z">
        <w:r>
          <w:t xml:space="preserve">Forecasts from day 1 to 7 were used to evaluate both short and medium range forecasts. </w:t>
        </w:r>
      </w:ins>
      <w:ins w:id="3240" w:author="Fatima Maria Pillosu" w:date="2021-03-19T05:49:00Z">
        <w:r>
          <w:t>IMN used only 12 UTC runs for ecPoint-Rainfall as those were the only ones usable for daily warnings considered the time difference be</w:t>
        </w:r>
      </w:ins>
      <w:ins w:id="3241" w:author="Fatima Maria Pillosu" w:date="2021-03-19T05:50:00Z">
        <w:r>
          <w:t xml:space="preserve">tween Europe and Central America (UTC-6). </w:t>
        </w:r>
      </w:ins>
      <w:ins w:id="3242" w:author="Fatima Maria Pillosu" w:date="2021-03-18T16:08:00Z">
        <w:r w:rsidR="0097632F">
          <w:t>IMN’s own conclusions can be summarized in three main points:</w:t>
        </w:r>
      </w:ins>
    </w:p>
    <w:p w14:paraId="2D7DBEC5" w14:textId="77777777" w:rsidR="00BD6F76" w:rsidRPr="00BD6F76" w:rsidRDefault="0097632F" w:rsidP="00BD6F76">
      <w:pPr>
        <w:pStyle w:val="ListParagraph"/>
        <w:numPr>
          <w:ilvl w:val="0"/>
          <w:numId w:val="34"/>
        </w:numPr>
        <w:rPr>
          <w:ins w:id="3243" w:author="Fatima Maria Pillosu" w:date="2021-03-19T05:21:00Z"/>
          <w:i/>
          <w:iCs/>
          <w:rPrChange w:id="3244" w:author="Fatima Maria Pillosu" w:date="2021-03-19T05:30:00Z">
            <w:rPr>
              <w:ins w:id="3245" w:author="Fatima Maria Pillosu" w:date="2021-03-19T05:21:00Z"/>
            </w:rPr>
          </w:rPrChange>
        </w:rPr>
      </w:pPr>
      <w:ins w:id="3246" w:author="Fatima Maria Pillosu" w:date="2021-03-18T16:08:00Z">
        <w:r w:rsidRPr="00BD6F76">
          <w:rPr>
            <w:i/>
            <w:iCs/>
            <w:rPrChange w:id="3247" w:author="Fatima Maria Pillosu" w:date="2021-03-19T05:30:00Z">
              <w:rPr/>
            </w:rPrChange>
          </w:rPr>
          <w:t>ecPoint-Rainfall predicted well the beginning and the end of the rainfall event in every run from September 27th.</w:t>
        </w:r>
      </w:ins>
    </w:p>
    <w:p w14:paraId="1AB7C483" w14:textId="794AF62F" w:rsidR="00BD6F76" w:rsidRPr="00BD6F76" w:rsidRDefault="0097632F" w:rsidP="00BD6F76">
      <w:pPr>
        <w:pStyle w:val="ListParagraph"/>
        <w:numPr>
          <w:ilvl w:val="0"/>
          <w:numId w:val="34"/>
        </w:numPr>
        <w:rPr>
          <w:ins w:id="3248" w:author="Fatima Maria Pillosu" w:date="2021-03-19T05:29:00Z"/>
          <w:i/>
          <w:iCs/>
          <w:rPrChange w:id="3249" w:author="Fatima Maria Pillosu" w:date="2021-03-19T05:30:00Z">
            <w:rPr>
              <w:ins w:id="3250" w:author="Fatima Maria Pillosu" w:date="2021-03-19T05:29:00Z"/>
            </w:rPr>
          </w:rPrChange>
        </w:rPr>
      </w:pPr>
      <w:ins w:id="3251" w:author="Fatima Maria Pillosu" w:date="2021-03-18T16:08:00Z">
        <w:r w:rsidRPr="00BD6F76">
          <w:rPr>
            <w:i/>
            <w:iCs/>
            <w:rPrChange w:id="3252" w:author="Fatima Maria Pillosu" w:date="2021-03-19T05:30:00Z">
              <w:rPr/>
            </w:rPrChange>
          </w:rPr>
          <w:t xml:space="preserve">On October 4th, ecPoint-Rainfall </w:t>
        </w:r>
      </w:ins>
      <w:ins w:id="3253" w:author="Fatima Maria Pillosu" w:date="2021-03-19T05:28:00Z">
        <w:r w:rsidR="00BD6F76" w:rsidRPr="00BD6F76">
          <w:rPr>
            <w:i/>
            <w:iCs/>
            <w:rPrChange w:id="3254" w:author="Fatima Maria Pillosu" w:date="2021-03-19T05:30:00Z">
              <w:rPr/>
            </w:rPrChange>
          </w:rPr>
          <w:t>pointed out that</w:t>
        </w:r>
      </w:ins>
      <w:ins w:id="3255" w:author="Fatima Maria Pillosu" w:date="2021-03-18T16:08:00Z">
        <w:r w:rsidRPr="00BD6F76">
          <w:rPr>
            <w:i/>
            <w:iCs/>
            <w:rPrChange w:id="3256" w:author="Fatima Maria Pillosu" w:date="2021-03-19T05:30:00Z">
              <w:rPr/>
            </w:rPrChange>
          </w:rPr>
          <w:t xml:space="preserve"> Región Pacifico Central and Pacifico Sur </w:t>
        </w:r>
      </w:ins>
      <w:ins w:id="3257" w:author="Fatima Maria Pillosu" w:date="2021-03-19T05:28:00Z">
        <w:r w:rsidR="00BD6F76" w:rsidRPr="00BD6F76">
          <w:rPr>
            <w:i/>
            <w:iCs/>
            <w:rPrChange w:id="3258" w:author="Fatima Maria Pillosu" w:date="2021-03-19T05:30:00Z">
              <w:rPr/>
            </w:rPrChange>
          </w:rPr>
          <w:t>would have been</w:t>
        </w:r>
      </w:ins>
      <w:ins w:id="3259" w:author="Fatima Maria Pillosu" w:date="2021-03-18T16:08:00Z">
        <w:r w:rsidRPr="00BD6F76">
          <w:rPr>
            <w:i/>
            <w:iCs/>
            <w:rPrChange w:id="3260" w:author="Fatima Maria Pillosu" w:date="2021-03-19T05:30:00Z">
              <w:rPr/>
            </w:rPrChange>
          </w:rPr>
          <w:t xml:space="preserve"> the most impacted areas, underestimating the rainfall amounts in Región Pacifico Norte</w:t>
        </w:r>
      </w:ins>
      <w:ins w:id="3261" w:author="Fatima Maria Pillosu" w:date="2021-03-19T05:29:00Z">
        <w:r w:rsidR="00BD6F76" w:rsidRPr="00BD6F76">
          <w:rPr>
            <w:i/>
            <w:iCs/>
            <w:rPrChange w:id="3262" w:author="Fatima Maria Pillosu" w:date="2021-03-19T05:30:00Z">
              <w:rPr/>
            </w:rPrChange>
          </w:rPr>
          <w:t>,</w:t>
        </w:r>
      </w:ins>
      <w:ins w:id="3263" w:author="Fatima Maria Pillosu" w:date="2021-03-18T16:08:00Z">
        <w:r w:rsidRPr="00BD6F76">
          <w:rPr>
            <w:i/>
            <w:iCs/>
            <w:rPrChange w:id="3264" w:author="Fatima Maria Pillosu" w:date="2021-03-19T05:30:00Z">
              <w:rPr/>
            </w:rPrChange>
          </w:rPr>
          <w:t xml:space="preserve"> especially in the Nicoya peninsula where totals of up to 400</w:t>
        </w:r>
      </w:ins>
      <w:ins w:id="3265" w:author="Fatima Maria Pillosu" w:date="2021-03-19T05:29:00Z">
        <w:r w:rsidR="00BD6F76" w:rsidRPr="00BD6F76">
          <w:rPr>
            <w:i/>
            <w:iCs/>
            <w:rPrChange w:id="3266" w:author="Fatima Maria Pillosu" w:date="2021-03-19T05:30:00Z">
              <w:rPr/>
            </w:rPrChange>
          </w:rPr>
          <w:t xml:space="preserve"> </w:t>
        </w:r>
      </w:ins>
      <w:ins w:id="3267" w:author="Fatima Maria Pillosu" w:date="2021-03-18T16:08:00Z">
        <w:r w:rsidRPr="00BD6F76">
          <w:rPr>
            <w:i/>
            <w:iCs/>
            <w:rPrChange w:id="3268" w:author="Fatima Maria Pillosu" w:date="2021-03-19T05:30:00Z">
              <w:rPr/>
            </w:rPrChange>
          </w:rPr>
          <w:t>mm/24h were observed. No</w:t>
        </w:r>
      </w:ins>
      <w:ins w:id="3269" w:author="Fatima Maria Pillosu" w:date="2021-03-19T05:29:00Z">
        <w:r w:rsidR="00BD6F76" w:rsidRPr="00BD6F76">
          <w:rPr>
            <w:i/>
            <w:iCs/>
            <w:rPrChange w:id="3270" w:author="Fatima Maria Pillosu" w:date="2021-03-19T05:30:00Z">
              <w:rPr/>
            </w:rPrChange>
          </w:rPr>
          <w:t xml:space="preserve"> ecPoint-Rainfall forecasts </w:t>
        </w:r>
        <w:r w:rsidR="00BD6F76" w:rsidRPr="00950FFF">
          <w:t xml:space="preserve">[based on the </w:t>
        </w:r>
        <w:r w:rsidR="00BD6F76" w:rsidRPr="00BD6F76">
          <w:t>85th percentile of ecPoint-Rainfall]</w:t>
        </w:r>
        <w:r w:rsidR="00BD6F76" w:rsidRPr="00BD6F76">
          <w:rPr>
            <w:i/>
            <w:iCs/>
            <w:rPrChange w:id="3271" w:author="Fatima Maria Pillosu" w:date="2021-03-19T05:30:00Z">
              <w:rPr/>
            </w:rPrChange>
          </w:rPr>
          <w:t xml:space="preserve"> </w:t>
        </w:r>
      </w:ins>
      <w:ins w:id="3272" w:author="Fatima Maria Pillosu" w:date="2021-03-18T16:08:00Z">
        <w:r w:rsidRPr="00BD6F76">
          <w:rPr>
            <w:i/>
            <w:iCs/>
            <w:rPrChange w:id="3273" w:author="Fatima Maria Pillosu" w:date="2021-03-19T05:30:00Z">
              <w:rPr/>
            </w:rPrChange>
          </w:rPr>
          <w:t>reached such totals. Only the run on October 4th predicted values higher than 100 mm/12h.”</w:t>
        </w:r>
      </w:ins>
    </w:p>
    <w:p w14:paraId="2E62EF7C" w14:textId="39A56F9E" w:rsidR="00CD3FFD" w:rsidRPr="00BD6F76" w:rsidRDefault="0097632F">
      <w:pPr>
        <w:pStyle w:val="ListParagraph"/>
        <w:numPr>
          <w:ilvl w:val="0"/>
          <w:numId w:val="34"/>
        </w:numPr>
        <w:rPr>
          <w:ins w:id="3274" w:author="Fatima Maria Pillosu" w:date="2021-03-18T16:04:00Z"/>
          <w:i/>
          <w:iCs/>
          <w:rPrChange w:id="3275" w:author="Fatima Maria Pillosu" w:date="2021-03-19T05:30:00Z">
            <w:rPr>
              <w:ins w:id="3276" w:author="Fatima Maria Pillosu" w:date="2021-03-18T16:04:00Z"/>
            </w:rPr>
          </w:rPrChange>
        </w:rPr>
        <w:pPrChange w:id="3277" w:author="Fatima Maria Pillosu" w:date="2021-03-19T05:29:00Z">
          <w:pPr>
            <w:pStyle w:val="Heading3"/>
            <w:numPr>
              <w:numId w:val="32"/>
            </w:numPr>
          </w:pPr>
        </w:pPrChange>
      </w:pPr>
      <w:ins w:id="3278" w:author="Fatima Maria Pillosu" w:date="2021-03-18T16:08:00Z">
        <w:r w:rsidRPr="00BD6F76">
          <w:rPr>
            <w:i/>
            <w:iCs/>
            <w:rPrChange w:id="3279" w:author="Fatima Maria Pillosu" w:date="2021-03-19T05:30:00Z">
              <w:rPr/>
            </w:rPrChange>
          </w:rPr>
          <w:t>Most runs</w:t>
        </w:r>
        <w:r w:rsidRPr="00950FFF">
          <w:t xml:space="preserve"> [based on the </w:t>
        </w:r>
        <w:r w:rsidRPr="009D0849">
          <w:t>85th percentile of ecPoint-Rainfall]</w:t>
        </w:r>
        <w:r w:rsidRPr="00BD6F76">
          <w:rPr>
            <w:i/>
            <w:iCs/>
            <w:rPrChange w:id="3280" w:author="Fatima Maria Pillosu" w:date="2021-03-19T05:30:00Z">
              <w:rPr/>
            </w:rPrChange>
          </w:rPr>
          <w:t xml:space="preserve"> predicted with one day of delay [October 5th] the wettest day which was on October 4th.</w:t>
        </w:r>
      </w:ins>
    </w:p>
    <w:p w14:paraId="2C3FFD2D" w14:textId="6BC05DB4" w:rsidR="00EA2DC3" w:rsidRDefault="00EA2DC3" w:rsidP="00EA2DC3">
      <w:pPr>
        <w:pStyle w:val="Heading3"/>
        <w:ind w:left="1418" w:hanging="255"/>
        <w:rPr>
          <w:ins w:id="3281" w:author="Fatima Maria Pillosu" w:date="2021-03-19T06:12:00Z"/>
        </w:rPr>
      </w:pPr>
      <w:ins w:id="3282" w:author="Fatima Maria Pillosu" w:date="2021-03-18T16:04:00Z">
        <w:r>
          <w:t>O</w:t>
        </w:r>
      </w:ins>
      <w:ins w:id="3283" w:author="Fatima Maria Pillosu" w:date="2021-03-18T16:05:00Z">
        <w:r>
          <w:t>MSZ</w:t>
        </w:r>
      </w:ins>
    </w:p>
    <w:p w14:paraId="6BFCC1F9" w14:textId="4786FE09" w:rsidR="00183890" w:rsidRDefault="00183890" w:rsidP="00950FFF">
      <w:pPr>
        <w:rPr>
          <w:ins w:id="3284" w:author="Fatima Maria Pillosu" w:date="2021-03-19T06:27:00Z"/>
        </w:rPr>
      </w:pPr>
      <w:ins w:id="3285" w:author="Fatima Maria Pillosu" w:date="2021-03-19T06:24:00Z">
        <w:r>
          <w:lastRenderedPageBreak/>
          <w:t>OMSZ carried out a more systematic verification analysis of the ecPoint-Rainfall forecasts, concluding that the 85</w:t>
        </w:r>
        <w:r w:rsidRPr="00183890">
          <w:rPr>
            <w:vertAlign w:val="superscript"/>
            <w:rPrChange w:id="3286" w:author="Fatima Maria Pillosu" w:date="2021-03-19T06:24:00Z">
              <w:rPr/>
            </w:rPrChange>
          </w:rPr>
          <w:t>th</w:t>
        </w:r>
        <w:r>
          <w:t xml:space="preserve"> percentile was the best percentile to represent extreme rainfall </w:t>
        </w:r>
      </w:ins>
      <w:ins w:id="3287" w:author="Fatima Maria Pillosu" w:date="2021-03-19T06:25:00Z">
        <w:r>
          <w:t>limiting rainfall overestimations.</w:t>
        </w:r>
      </w:ins>
    </w:p>
    <w:p w14:paraId="4350F3FF" w14:textId="77777777" w:rsidR="002E6EC2" w:rsidRDefault="002E6EC2" w:rsidP="00950FFF">
      <w:pPr>
        <w:rPr>
          <w:ins w:id="3288" w:author="Fatima Maria Pillosu" w:date="2021-03-19T06:29:00Z"/>
        </w:rPr>
      </w:pPr>
    </w:p>
    <w:p w14:paraId="5BDFCA25" w14:textId="7B4CB772" w:rsidR="002E6EC2" w:rsidRDefault="002E6EC2" w:rsidP="00950FFF">
      <w:pPr>
        <w:rPr>
          <w:ins w:id="3289" w:author="Fatima Maria Pillosu" w:date="2021-03-19T06:29:00Z"/>
        </w:rPr>
      </w:pPr>
      <w:ins w:id="3290" w:author="Fatima Maria Pillosu" w:date="2021-03-19T06:27:00Z">
        <w:r>
          <w:t xml:space="preserve">Moreover, </w:t>
        </w:r>
      </w:ins>
      <w:ins w:id="3291" w:author="Fatima Maria Pillosu" w:date="2021-03-19T06:13:00Z">
        <w:r w:rsidR="00950FFF">
          <w:t>OMSZ</w:t>
        </w:r>
        <w:r w:rsidR="00950FFF" w:rsidRPr="00950FFF">
          <w:t xml:space="preserve"> examined a flash flood event in Szilvásvárad, occurred </w:t>
        </w:r>
        <w:r w:rsidR="00950FFF">
          <w:t xml:space="preserve">between </w:t>
        </w:r>
      </w:ins>
      <w:ins w:id="3292" w:author="Fatima Maria Pillosu" w:date="2021-03-19T06:30:00Z">
        <w:r>
          <w:t xml:space="preserve">the late afternoon of </w:t>
        </w:r>
      </w:ins>
      <w:ins w:id="3293" w:author="Fatima Maria Pillosu" w:date="2021-03-19T06:13:00Z">
        <w:r w:rsidR="00950FFF">
          <w:t>June</w:t>
        </w:r>
        <w:r w:rsidR="00950FFF" w:rsidRPr="00950FFF">
          <w:t xml:space="preserve"> 10</w:t>
        </w:r>
        <w:r w:rsidR="00950FFF" w:rsidRPr="00950FFF">
          <w:rPr>
            <w:vertAlign w:val="superscript"/>
            <w:rPrChange w:id="3294" w:author="Fatima Maria Pillosu" w:date="2021-03-19T06:13:00Z">
              <w:rPr/>
            </w:rPrChange>
          </w:rPr>
          <w:t>th</w:t>
        </w:r>
        <w:r w:rsidR="00950FFF">
          <w:t xml:space="preserve">, 2018 and </w:t>
        </w:r>
      </w:ins>
      <w:ins w:id="3295" w:author="Fatima Maria Pillosu" w:date="2021-03-19T06:30:00Z">
        <w:r>
          <w:t xml:space="preserve">the early morning of </w:t>
        </w:r>
      </w:ins>
      <w:ins w:id="3296" w:author="Fatima Maria Pillosu" w:date="2021-03-19T06:13:00Z">
        <w:r w:rsidR="00950FFF">
          <w:t xml:space="preserve">June </w:t>
        </w:r>
        <w:r w:rsidR="00950FFF" w:rsidRPr="00950FFF">
          <w:t>11</w:t>
        </w:r>
        <w:r w:rsidR="00950FFF" w:rsidRPr="00950FFF">
          <w:rPr>
            <w:vertAlign w:val="superscript"/>
            <w:rPrChange w:id="3297" w:author="Fatima Maria Pillosu" w:date="2021-03-19T06:13:00Z">
              <w:rPr/>
            </w:rPrChange>
          </w:rPr>
          <w:t>th</w:t>
        </w:r>
        <w:r w:rsidR="00950FFF">
          <w:t xml:space="preserve"> </w:t>
        </w:r>
      </w:ins>
      <w:ins w:id="3298" w:author="Fatima Maria Pillosu" w:date="2021-03-19T06:31:00Z">
        <w:r>
          <w:t xml:space="preserve">due to localized </w:t>
        </w:r>
      </w:ins>
      <w:ins w:id="3299" w:author="Fatima Maria Pillosu" w:date="2021-03-19T06:32:00Z">
        <w:r>
          <w:t xml:space="preserve">extreme </w:t>
        </w:r>
      </w:ins>
      <w:ins w:id="3300" w:author="Fatima Maria Pillosu" w:date="2021-03-19T06:31:00Z">
        <w:r>
          <w:t xml:space="preserve">rainfall </w:t>
        </w:r>
      </w:ins>
      <w:ins w:id="3301" w:author="Fatima Maria Pillosu" w:date="2021-03-19T06:18:00Z">
        <w:r w:rsidR="00950FFF">
          <w:fldChar w:fldCharType="begin" w:fldLock="1"/>
        </w:r>
      </w:ins>
      <w:r w:rsidR="00950FFF">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(pre-print)","id":"ITEM-1","issued":{"date-parts":[["2020"]]},"title":"Validation of subgrid scale ensemble precipitation forecasts based on ECMWF’s ecPoint Rainfall project","type":"article-journal"},"uris":["http://www.mendeley.com/documents/?uuid=7b02b27a-8e5d-493d-a735-da95e869259d"]}],"mendeley":{"formattedCitation":"(Tóth and Ihász 2020)","plainTextFormattedCitation":"(Tóth and Ihász 2020)"},"properties":{"noteIndex":0},"schema":"https://github.com/citation-style-language/schema/raw/master/csl-citation.json"}</w:instrText>
      </w:r>
      <w:r w:rsidR="00950FFF">
        <w:fldChar w:fldCharType="separate"/>
      </w:r>
      <w:r w:rsidR="00950FFF" w:rsidRPr="00950FFF">
        <w:rPr>
          <w:noProof/>
        </w:rPr>
        <w:t>(Tóth and Ihász 2020)</w:t>
      </w:r>
      <w:ins w:id="3302" w:author="Fatima Maria Pillosu" w:date="2021-03-19T06:18:00Z">
        <w:r w:rsidR="00950FFF">
          <w:fldChar w:fldCharType="end"/>
        </w:r>
      </w:ins>
      <w:ins w:id="3303" w:author="Fatima Maria Pillosu" w:date="2021-03-19T06:13:00Z">
        <w:r w:rsidR="00950FFF" w:rsidRPr="00950FFF">
          <w:t xml:space="preserve">. </w:t>
        </w:r>
      </w:ins>
      <w:ins w:id="3304" w:author="Fatima Maria Pillosu" w:date="2021-03-19T06:31:00Z">
        <w:r>
          <w:t>See Fig. 6 for the 12h rainfall observations.</w:t>
        </w:r>
      </w:ins>
    </w:p>
    <w:p w14:paraId="61CA92DF" w14:textId="77777777" w:rsidR="002E6EC2" w:rsidRDefault="002E6EC2" w:rsidP="00950FFF">
      <w:pPr>
        <w:rPr>
          <w:ins w:id="3305" w:author="Fatima Maria Pillosu" w:date="2021-03-19T06:29:00Z"/>
        </w:rPr>
      </w:pPr>
    </w:p>
    <w:p w14:paraId="51626341" w14:textId="77777777" w:rsidR="002E6EC2" w:rsidRDefault="002E6EC2" w:rsidP="00950FFF">
      <w:pPr>
        <w:rPr>
          <w:ins w:id="3306" w:author="Fatima Maria Pillosu" w:date="2021-03-19T06:29:00Z"/>
        </w:rPr>
      </w:pPr>
    </w:p>
    <w:p w14:paraId="13BA8A07" w14:textId="77777777" w:rsidR="002E6EC2" w:rsidRDefault="002E6EC2" w:rsidP="00950FFF">
      <w:pPr>
        <w:rPr>
          <w:ins w:id="3307" w:author="Fatima Maria Pillosu" w:date="2021-03-19T06:29:00Z"/>
        </w:rPr>
      </w:pPr>
    </w:p>
    <w:p w14:paraId="6EBF17F9" w14:textId="77777777" w:rsidR="002E6EC2" w:rsidRDefault="002E6EC2" w:rsidP="00950FFF">
      <w:pPr>
        <w:rPr>
          <w:ins w:id="3308" w:author="Fatima Maria Pillosu" w:date="2021-03-19T06:29:00Z"/>
        </w:rPr>
      </w:pPr>
    </w:p>
    <w:p w14:paraId="4DD7B029" w14:textId="0C748FD8" w:rsidR="00950FFF" w:rsidRPr="00950FFF" w:rsidRDefault="00950FFF" w:rsidP="00950FFF">
      <w:pPr>
        <w:rPr>
          <w:ins w:id="3309" w:author="Fatima Maria Pillosu" w:date="2021-03-18T16:03:00Z"/>
        </w:rPr>
      </w:pPr>
      <w:ins w:id="3310" w:author="Fatima Maria Pillosu" w:date="2021-03-19T06:13:00Z">
        <w:r w:rsidRPr="00950FFF">
          <w:t>This map shows the highest value, 92 mm / 24 h was measured in Bükkszentlélek and 18 mm / 24 h was measured in Eger.</w:t>
        </w:r>
      </w:ins>
    </w:p>
    <w:p w14:paraId="19C8FD20" w14:textId="2C0BD733" w:rsidR="00E70111" w:rsidRPr="00B923C6" w:rsidDel="00EA2DC3" w:rsidRDefault="00E70111">
      <w:pPr>
        <w:pStyle w:val="Heading2"/>
        <w:ind w:left="1134" w:hanging="425"/>
        <w:rPr>
          <w:del w:id="3311" w:author="Fatima Maria Pillosu" w:date="2021-03-18T16:05:00Z"/>
        </w:rPr>
        <w:pPrChange w:id="3312" w:author="Fatima Maria Pillosu" w:date="2021-03-18T16:06:00Z">
          <w:pPr/>
        </w:pPrChange>
      </w:pPr>
    </w:p>
    <w:p w14:paraId="094F0AE7" w14:textId="420520E0" w:rsidR="00CF5D9A" w:rsidDel="002B4600" w:rsidRDefault="003148A6">
      <w:pPr>
        <w:pStyle w:val="Heading2"/>
        <w:ind w:left="1134" w:hanging="425"/>
        <w:rPr>
          <w:ins w:id="3313" w:author="Fatima Pillosu" w:date="2021-02-25T21:23:00Z"/>
          <w:del w:id="3314" w:author="Fatima Maria Pillosu" w:date="2021-03-18T16:02:00Z"/>
        </w:rPr>
        <w:pPrChange w:id="3315" w:author="Fatima Maria Pillosu" w:date="2021-03-18T16:06:00Z">
          <w:pPr>
            <w:pStyle w:val="Heading3"/>
            <w:numPr>
              <w:numId w:val="24"/>
            </w:numPr>
          </w:pPr>
        </w:pPrChange>
      </w:pPr>
      <w:ins w:id="3316" w:author="Fatima Pillosu" w:date="2021-02-25T21:22:00Z">
        <w:del w:id="3317" w:author="Fatima Maria Pillosu" w:date="2021-03-18T16:02:00Z">
          <w:r w:rsidDel="002B4600">
            <w:delText>IMN</w:delText>
          </w:r>
        </w:del>
      </w:ins>
    </w:p>
    <w:p w14:paraId="50E4C32F" w14:textId="3F75B3EF" w:rsidR="00CF5D9A" w:rsidDel="00EA2DC3" w:rsidRDefault="00CF5D9A">
      <w:pPr>
        <w:pStyle w:val="Heading2"/>
        <w:ind w:left="1134" w:hanging="425"/>
        <w:rPr>
          <w:ins w:id="3318" w:author="Fatima Pillosu" w:date="2021-02-25T21:23:00Z"/>
          <w:del w:id="3319" w:author="Fatima Maria Pillosu" w:date="2021-03-18T16:05:00Z"/>
        </w:rPr>
        <w:pPrChange w:id="3320" w:author="Fatima Maria Pillosu" w:date="2021-03-18T16:06:00Z">
          <w:pPr>
            <w:pStyle w:val="Heading3"/>
            <w:numPr>
              <w:numId w:val="24"/>
            </w:numPr>
          </w:pPr>
        </w:pPrChange>
      </w:pPr>
      <w:ins w:id="3321" w:author="Fatima Pillosu" w:date="2021-02-25T21:23:00Z">
        <w:del w:id="3322" w:author="Fatima Maria Pillosu" w:date="2021-03-18T16:02:00Z">
          <w:r w:rsidDel="002B4600">
            <w:delText>OMSZ</w:delText>
          </w:r>
        </w:del>
        <w:del w:id="3323" w:author="Fatima Maria Pillosu" w:date="2021-03-18T16:05:00Z">
          <w:r w:rsidDel="00EA2DC3">
            <w:delText>IMN</w:delText>
          </w:r>
        </w:del>
      </w:ins>
    </w:p>
    <w:p w14:paraId="7320B59E" w14:textId="7A97F8D0" w:rsidR="00CF5D9A" w:rsidRPr="00046757" w:rsidDel="00EA2DC3" w:rsidRDefault="00CF5D9A">
      <w:pPr>
        <w:pStyle w:val="Heading2"/>
        <w:ind w:left="1134" w:hanging="425"/>
        <w:rPr>
          <w:ins w:id="3324" w:author="Fatima Pillosu" w:date="2021-02-25T21:23:00Z"/>
          <w:del w:id="3325" w:author="Fatima Maria Pillosu" w:date="2021-03-18T16:05:00Z"/>
        </w:rPr>
        <w:pPrChange w:id="3326" w:author="Fatima Maria Pillosu" w:date="2021-03-18T16:06:00Z">
          <w:pPr>
            <w:pStyle w:val="Heading3"/>
            <w:numPr>
              <w:numId w:val="24"/>
            </w:numPr>
          </w:pPr>
        </w:pPrChange>
      </w:pPr>
      <w:ins w:id="3327" w:author="Fatima Pillosu" w:date="2021-02-25T21:23:00Z">
        <w:del w:id="3328" w:author="Fatima Maria Pillosu" w:date="2021-03-18T16:05:00Z">
          <w:r w:rsidDel="00EA2DC3">
            <w:delText>OMSZ</w:delText>
          </w:r>
        </w:del>
      </w:ins>
    </w:p>
    <w:p w14:paraId="51F7D321" w14:textId="20EC13D8" w:rsidR="006E3629" w:rsidDel="00CF5D9A" w:rsidRDefault="006E3629">
      <w:pPr>
        <w:pStyle w:val="Heading2"/>
        <w:ind w:left="1134" w:hanging="425"/>
        <w:rPr>
          <w:ins w:id="3329" w:author="Fatima Maria Pillosu" w:date="2021-02-18T14:50:00Z"/>
          <w:del w:id="3330" w:author="Fatima Pillosu" w:date="2021-02-25T21:23:00Z"/>
        </w:rPr>
        <w:pPrChange w:id="3331" w:author="Fatima Maria Pillosu" w:date="2021-03-18T16:06:00Z">
          <w:pPr>
            <w:pStyle w:val="Heading3"/>
            <w:numPr>
              <w:numId w:val="19"/>
            </w:numPr>
          </w:pPr>
        </w:pPrChange>
      </w:pPr>
      <w:ins w:id="3332" w:author="Fatima Maria Pillosu" w:date="2021-02-18T14:50:00Z">
        <w:del w:id="3333" w:author="Fatima Pillosu" w:date="2021-02-25T21:23:00Z">
          <w:r w:rsidDel="00CF5D9A">
            <w:delText>IMN</w:delText>
          </w:r>
        </w:del>
      </w:ins>
    </w:p>
    <w:p w14:paraId="2B6B8C61" w14:textId="77777777" w:rsidR="006E3629" w:rsidRPr="00F51404" w:rsidDel="00CF5D9A" w:rsidRDefault="006E3629">
      <w:pPr>
        <w:pStyle w:val="Heading2"/>
        <w:ind w:left="1134" w:hanging="425"/>
        <w:rPr>
          <w:ins w:id="3334" w:author="Fatima Maria Pillosu" w:date="2021-02-18T14:50:00Z"/>
          <w:del w:id="3335" w:author="Fatima Pillosu" w:date="2021-02-25T21:23:00Z"/>
        </w:rPr>
        <w:pPrChange w:id="3336" w:author="Fatima Maria Pillosu" w:date="2021-03-18T16:06:00Z">
          <w:pPr>
            <w:pStyle w:val="Heading3"/>
          </w:pPr>
        </w:pPrChange>
      </w:pPr>
      <w:ins w:id="3337" w:author="Fatima Maria Pillosu" w:date="2021-02-18T14:50:00Z">
        <w:del w:id="3338" w:author="Fatima Pillosu" w:date="2021-02-25T21:23:00Z">
          <w:r w:rsidDel="00CF5D9A">
            <w:delText>OMSZ</w:delText>
          </w:r>
        </w:del>
      </w:ins>
    </w:p>
    <w:p w14:paraId="52C0AFAB" w14:textId="15C066E2" w:rsidR="006E3629" w:rsidDel="00FC05C4" w:rsidRDefault="006E3629">
      <w:pPr>
        <w:pStyle w:val="Heading2"/>
        <w:ind w:left="1134" w:hanging="425"/>
        <w:rPr>
          <w:ins w:id="3339" w:author="Fatima Maria Pillosu" w:date="2021-02-18T14:50:00Z"/>
          <w:del w:id="3340" w:author="Fatima Pillosu" w:date="2021-02-25T21:24:00Z"/>
        </w:rPr>
        <w:pPrChange w:id="3341" w:author="Fatima Maria Pillosu" w:date="2021-03-18T16:06:00Z">
          <w:pPr/>
        </w:pPrChange>
      </w:pPr>
    </w:p>
    <w:p w14:paraId="324AB527" w14:textId="1182A799" w:rsidR="008F1215" w:rsidRDefault="008F1215">
      <w:pPr>
        <w:pStyle w:val="Heading2"/>
        <w:ind w:left="1134" w:hanging="425"/>
        <w:rPr>
          <w:ins w:id="3342" w:author="Fatima Maria Pillosu" w:date="2021-02-18T14:52:00Z"/>
        </w:rPr>
        <w:pPrChange w:id="3343" w:author="Fatima Maria Pillosu" w:date="2021-03-18T16:06:00Z">
          <w:pPr/>
        </w:pPrChange>
      </w:pPr>
      <w:ins w:id="3344" w:author="Fatima Maria Pillosu" w:date="2021-02-18T14:51:00Z">
        <w:r>
          <w:t>Results of the informal discussion</w:t>
        </w:r>
      </w:ins>
      <w:ins w:id="3345" w:author="Fatima Maria Pillosu" w:date="2021-02-18T14:52:00Z">
        <w:r>
          <w:t>s about the ecPoint-Rainfall usefulness in the prediction of extreme rainfall</w:t>
        </w:r>
      </w:ins>
    </w:p>
    <w:p w14:paraId="2DF0E2C8" w14:textId="77777777" w:rsidR="00EA2DC3" w:rsidRDefault="00EA2DC3">
      <w:pPr>
        <w:pStyle w:val="Heading3"/>
        <w:numPr>
          <w:ilvl w:val="0"/>
          <w:numId w:val="32"/>
        </w:numPr>
        <w:ind w:hanging="164"/>
        <w:rPr>
          <w:ins w:id="3346" w:author="Fatima Maria Pillosu" w:date="2021-03-18T16:07:00Z"/>
        </w:rPr>
        <w:pPrChange w:id="3347" w:author="Fatima Maria Pillosu" w:date="2021-03-18T16:07:00Z">
          <w:pPr>
            <w:pStyle w:val="Heading3"/>
            <w:numPr>
              <w:numId w:val="32"/>
            </w:numPr>
          </w:pPr>
        </w:pPrChange>
      </w:pPr>
      <w:ins w:id="3348" w:author="Fatima Maria Pillosu" w:date="2021-03-18T16:07:00Z">
        <w:r>
          <w:t>IMN</w:t>
        </w:r>
      </w:ins>
    </w:p>
    <w:p w14:paraId="26FFECE3" w14:textId="47855018" w:rsidR="00EA2DC3" w:rsidRPr="00950FFF" w:rsidRDefault="00EA2DC3">
      <w:pPr>
        <w:pStyle w:val="Heading3"/>
        <w:ind w:left="1418" w:hanging="142"/>
        <w:rPr>
          <w:ins w:id="3349" w:author="Fatima Pillosu" w:date="2021-02-25T21:24:00Z"/>
        </w:rPr>
        <w:pPrChange w:id="3350" w:author="Fatima Maria Pillosu" w:date="2021-03-18T16:07:00Z">
          <w:pPr>
            <w:pStyle w:val="Heading3"/>
            <w:numPr>
              <w:numId w:val="25"/>
            </w:numPr>
          </w:pPr>
        </w:pPrChange>
      </w:pPr>
      <w:ins w:id="3351" w:author="Fatima Maria Pillosu" w:date="2021-03-18T16:07:00Z">
        <w:r>
          <w:t>OMSZ</w:t>
        </w:r>
      </w:ins>
      <w:ins w:id="3352" w:author="Fatima Pillosu" w:date="2021-02-25T21:24:00Z">
        <w:del w:id="3353" w:author="Fatima Maria Pillosu" w:date="2021-03-18T16:07:00Z">
          <w:r w:rsidR="00FC05C4" w:rsidDel="00EA2DC3">
            <w:delText>IMN</w:delText>
          </w:r>
        </w:del>
      </w:ins>
    </w:p>
    <w:p w14:paraId="0A04579C" w14:textId="05A1AB73" w:rsidR="00FC05C4" w:rsidRPr="00046757" w:rsidDel="00EA2DC3" w:rsidRDefault="00FC05C4" w:rsidP="00FC05C4">
      <w:pPr>
        <w:pStyle w:val="Heading3"/>
        <w:numPr>
          <w:ilvl w:val="0"/>
          <w:numId w:val="24"/>
        </w:numPr>
        <w:rPr>
          <w:ins w:id="3354" w:author="Fatima Pillosu" w:date="2021-02-25T21:24:00Z"/>
          <w:del w:id="3355" w:author="Fatima Maria Pillosu" w:date="2021-03-18T16:06:00Z"/>
        </w:rPr>
      </w:pPr>
      <w:ins w:id="3356" w:author="Fatima Pillosu" w:date="2021-02-25T21:24:00Z">
        <w:del w:id="3357" w:author="Fatima Maria Pillosu" w:date="2021-03-18T16:06:00Z">
          <w:r w:rsidDel="00EA2DC3">
            <w:delText>OMSZ</w:delText>
          </w:r>
        </w:del>
      </w:ins>
    </w:p>
    <w:p w14:paraId="7B073CAB" w14:textId="181F326F" w:rsidR="008F1215" w:rsidDel="00FC05C4" w:rsidRDefault="008F1215" w:rsidP="00FC05C4">
      <w:pPr>
        <w:pStyle w:val="Heading3"/>
        <w:numPr>
          <w:ilvl w:val="0"/>
          <w:numId w:val="20"/>
        </w:numPr>
        <w:rPr>
          <w:del w:id="3358" w:author="Fatima Pillosu" w:date="2021-02-25T21:24:00Z"/>
        </w:rPr>
      </w:pPr>
      <w:ins w:id="3359" w:author="Fatima Maria Pillosu" w:date="2021-02-18T14:52:00Z">
        <w:del w:id="3360" w:author="Fatima Pillosu" w:date="2021-02-25T21:24:00Z">
          <w:r w:rsidDel="00FC05C4">
            <w:delText>IMN</w:delText>
          </w:r>
        </w:del>
      </w:ins>
    </w:p>
    <w:p w14:paraId="5FAF6355" w14:textId="40B46BDC" w:rsidR="008F1215" w:rsidRPr="00F51404" w:rsidDel="00FC05C4" w:rsidRDefault="008F1215">
      <w:pPr>
        <w:pStyle w:val="Heading3"/>
        <w:numPr>
          <w:ilvl w:val="0"/>
          <w:numId w:val="17"/>
        </w:numPr>
        <w:rPr>
          <w:ins w:id="3361" w:author="Fatima Maria Pillosu" w:date="2021-02-18T14:52:00Z"/>
          <w:del w:id="3362" w:author="Fatima Pillosu" w:date="2021-02-25T21:24:00Z"/>
        </w:rPr>
        <w:pPrChange w:id="3363" w:author="Fatima Pillosu" w:date="2021-03-15T06:06:00Z">
          <w:pPr>
            <w:pStyle w:val="Heading3"/>
          </w:pPr>
        </w:pPrChange>
      </w:pPr>
      <w:ins w:id="3364" w:author="Fatima Maria Pillosu" w:date="2021-02-18T14:52:00Z">
        <w:del w:id="3365" w:author="Fatima Pillosu" w:date="2021-02-25T21:24:00Z">
          <w:r w:rsidDel="00FC05C4">
            <w:delText>OMSZ</w:delText>
          </w:r>
        </w:del>
      </w:ins>
    </w:p>
    <w:p w14:paraId="36EC3ECA" w14:textId="16602602" w:rsidR="00E541AA" w:rsidDel="005B37F7" w:rsidRDefault="00E541AA" w:rsidP="006C2E06">
      <w:pPr>
        <w:pStyle w:val="Heading2"/>
        <w:numPr>
          <w:ilvl w:val="0"/>
          <w:numId w:val="0"/>
        </w:numPr>
        <w:rPr>
          <w:ins w:id="3366" w:author="Fatima Maria Pillosu" w:date="2021-02-18T14:53:00Z"/>
          <w:del w:id="3367" w:author="Fatima Pillosu" w:date="2021-02-25T21:25:00Z"/>
        </w:rPr>
      </w:pPr>
    </w:p>
    <w:p w14:paraId="40A05758" w14:textId="7E973710" w:rsidR="000C7BE5" w:rsidRPr="007E528B" w:rsidRDefault="000C7BE5">
      <w:pPr>
        <w:ind w:firstLine="0"/>
        <w:rPr>
          <w:ins w:id="3368" w:author="Fatima Pillosu" w:date="2021-02-15T14:11:00Z"/>
          <w:b/>
        </w:rPr>
        <w:sectPr w:rsidR="000C7BE5" w:rsidRPr="007E528B" w:rsidSect="00F66924">
          <w:pgSz w:w="11906" w:h="16838"/>
          <w:pgMar w:top="1418" w:right="1418" w:bottom="1418" w:left="1418" w:header="709" w:footer="709" w:gutter="0"/>
          <w:lnNumType w:countBy="1" w:restart="continuous"/>
          <w:cols w:space="708"/>
          <w:docGrid w:linePitch="360"/>
        </w:sectPr>
        <w:pPrChange w:id="3369" w:author="Fatima Maria Pillosu" w:date="2021-03-18T16:07:00Z">
          <w:pPr>
            <w:pStyle w:val="Heading1"/>
            <w:ind w:firstLine="0"/>
          </w:pPr>
        </w:pPrChange>
      </w:pPr>
    </w:p>
    <w:p w14:paraId="343D008F" w14:textId="73773E5C" w:rsidR="004E5A67" w:rsidDel="00DB1B3D" w:rsidRDefault="004E5A67">
      <w:pPr>
        <w:pStyle w:val="Heading1"/>
        <w:numPr>
          <w:ilvl w:val="0"/>
          <w:numId w:val="0"/>
        </w:numPr>
        <w:ind w:left="360"/>
        <w:rPr>
          <w:del w:id="3370" w:author="Fatima Pillosu" w:date="2021-02-15T06:04:00Z"/>
        </w:rPr>
        <w:pPrChange w:id="3371" w:author="Fatima Maria Pillosu" w:date="2021-02-18T15:28:00Z">
          <w:pPr>
            <w:spacing w:line="360" w:lineRule="auto"/>
          </w:pPr>
        </w:pPrChange>
      </w:pPr>
    </w:p>
    <w:p w14:paraId="6531B79B" w14:textId="23F66FFF" w:rsidR="00A96FDD" w:rsidDel="00DB1B3D" w:rsidRDefault="00A96FDD">
      <w:pPr>
        <w:pStyle w:val="Heading1"/>
        <w:numPr>
          <w:ilvl w:val="0"/>
          <w:numId w:val="0"/>
        </w:numPr>
        <w:ind w:left="360"/>
        <w:rPr>
          <w:del w:id="3372" w:author="Fatima Pillosu" w:date="2021-02-15T06:04:00Z"/>
        </w:rPr>
        <w:pPrChange w:id="3373" w:author="Fatima Maria Pillosu" w:date="2021-02-18T15:28:00Z">
          <w:pPr>
            <w:spacing w:line="360" w:lineRule="auto"/>
          </w:pPr>
        </w:pPrChange>
      </w:pPr>
    </w:p>
    <w:p w14:paraId="035D9593" w14:textId="40334461" w:rsidR="00A96FDD" w:rsidDel="00DB1B3D" w:rsidRDefault="00A96FDD">
      <w:pPr>
        <w:pStyle w:val="Heading1"/>
        <w:numPr>
          <w:ilvl w:val="0"/>
          <w:numId w:val="0"/>
        </w:numPr>
        <w:ind w:left="360"/>
        <w:rPr>
          <w:del w:id="3374" w:author="Fatima Pillosu" w:date="2021-02-15T06:04:00Z"/>
        </w:rPr>
        <w:pPrChange w:id="3375" w:author="Fatima Maria Pillosu" w:date="2021-02-18T15:28:00Z">
          <w:pPr>
            <w:spacing w:line="360" w:lineRule="auto"/>
          </w:pPr>
        </w:pPrChange>
      </w:pPr>
    </w:p>
    <w:p w14:paraId="063EE8C4" w14:textId="09D326AB" w:rsidR="00A96FDD" w:rsidDel="00DB1B3D" w:rsidRDefault="00A96FDD">
      <w:pPr>
        <w:pStyle w:val="Heading1"/>
        <w:numPr>
          <w:ilvl w:val="0"/>
          <w:numId w:val="0"/>
        </w:numPr>
        <w:ind w:left="360"/>
        <w:rPr>
          <w:del w:id="3376" w:author="Fatima Pillosu" w:date="2021-02-15T06:04:00Z"/>
        </w:rPr>
        <w:pPrChange w:id="3377" w:author="Fatima Maria Pillosu" w:date="2021-02-18T15:28:00Z">
          <w:pPr>
            <w:spacing w:line="360" w:lineRule="auto"/>
          </w:pPr>
        </w:pPrChange>
      </w:pPr>
    </w:p>
    <w:p w14:paraId="28B93788" w14:textId="047F110B" w:rsidR="00A96FDD" w:rsidDel="00DB1B3D" w:rsidRDefault="00A96FDD">
      <w:pPr>
        <w:pStyle w:val="Heading1"/>
        <w:numPr>
          <w:ilvl w:val="0"/>
          <w:numId w:val="0"/>
        </w:numPr>
        <w:ind w:left="360"/>
        <w:rPr>
          <w:del w:id="3378" w:author="Fatima Pillosu" w:date="2021-02-15T06:04:00Z"/>
        </w:rPr>
        <w:pPrChange w:id="3379" w:author="Fatima Maria Pillosu" w:date="2021-02-18T15:28:00Z">
          <w:pPr>
            <w:spacing w:line="360" w:lineRule="auto"/>
          </w:pPr>
        </w:pPrChange>
      </w:pPr>
    </w:p>
    <w:p w14:paraId="788AF464" w14:textId="54170630" w:rsidR="00770176" w:rsidDel="0002351C" w:rsidRDefault="00770176">
      <w:pPr>
        <w:pStyle w:val="Heading1"/>
        <w:numPr>
          <w:ilvl w:val="0"/>
          <w:numId w:val="0"/>
        </w:numPr>
        <w:ind w:left="360"/>
        <w:rPr>
          <w:del w:id="3380" w:author="Fatima Pillosu" w:date="2021-02-15T13:48:00Z"/>
        </w:rPr>
        <w:pPrChange w:id="3381" w:author="Fatima Maria Pillosu" w:date="2021-02-18T15:28:00Z">
          <w:pPr>
            <w:spacing w:line="360" w:lineRule="auto"/>
          </w:pPr>
        </w:pPrChange>
      </w:pPr>
    </w:p>
    <w:p w14:paraId="54576481" w14:textId="492E45CE" w:rsidR="008B3DC0" w:rsidRPr="008B3DC0" w:rsidRDefault="004B2ADD" w:rsidP="007E528B">
      <w:pPr>
        <w:pStyle w:val="Heading1"/>
        <w:numPr>
          <w:ilvl w:val="0"/>
          <w:numId w:val="0"/>
        </w:numPr>
        <w:rPr>
          <w:ins w:id="3382" w:author="Fatima Pillosu" w:date="2021-02-15T09:21:00Z"/>
        </w:rPr>
      </w:pPr>
      <w:ins w:id="3383" w:author="Fatima Pillosu" w:date="2021-02-15T09:21:00Z">
        <w:r>
          <w:t>Tables</w:t>
        </w:r>
      </w:ins>
    </w:p>
    <w:tbl>
      <w:tblPr>
        <w:tblStyle w:val="TableGrid"/>
        <w:tblW w:w="0" w:type="auto"/>
        <w:tblLook w:val="04A0" w:firstRow="1" w:lastRow="0" w:firstColumn="1" w:lastColumn="0" w:noHBand="0" w:noVBand="1"/>
        <w:tblPrChange w:id="3384" w:author="Fatima Maria Pillosu" w:date="2021-02-18T15:30:00Z">
          <w:tblPr>
            <w:tblStyle w:val="TableGrid"/>
            <w:tblW w:w="0" w:type="auto"/>
            <w:tblLook w:val="04A0" w:firstRow="1" w:lastRow="0" w:firstColumn="1" w:lastColumn="0" w:noHBand="0" w:noVBand="1"/>
          </w:tblPr>
        </w:tblPrChange>
      </w:tblPr>
      <w:tblGrid>
        <w:gridCol w:w="7187"/>
        <w:gridCol w:w="950"/>
        <w:gridCol w:w="923"/>
        <w:tblGridChange w:id="3385">
          <w:tblGrid>
            <w:gridCol w:w="3020"/>
            <w:gridCol w:w="3020"/>
            <w:gridCol w:w="3020"/>
          </w:tblGrid>
        </w:tblGridChange>
      </w:tblGrid>
      <w:tr w:rsidR="007E2B0C" w14:paraId="71CF566F" w14:textId="77777777" w:rsidTr="009C762F">
        <w:trPr>
          <w:ins w:id="3386" w:author="Fatima Pillosu" w:date="2021-02-15T10:38:00Z"/>
        </w:trPr>
        <w:tc>
          <w:tcPr>
            <w:tcW w:w="7187" w:type="dxa"/>
            <w:vAlign w:val="center"/>
            <w:tcPrChange w:id="3387" w:author="Fatima Maria Pillosu" w:date="2021-02-18T15:30:00Z">
              <w:tcPr>
                <w:tcW w:w="3020" w:type="dxa"/>
              </w:tcPr>
            </w:tcPrChange>
          </w:tcPr>
          <w:p w14:paraId="025ABC47" w14:textId="73E4BF61" w:rsidR="007E2B0C" w:rsidRPr="00AA41F5" w:rsidRDefault="00F71E29">
            <w:pPr>
              <w:spacing w:line="276" w:lineRule="auto"/>
              <w:ind w:firstLine="0"/>
              <w:jc w:val="center"/>
              <w:rPr>
                <w:ins w:id="3388" w:author="Fatima Pillosu" w:date="2021-02-15T10:38:00Z"/>
                <w:b/>
                <w:bCs/>
                <w:rPrChange w:id="3389" w:author="Fatima Pillosu" w:date="2021-02-15T10:40:00Z">
                  <w:rPr>
                    <w:ins w:id="3390" w:author="Fatima Pillosu" w:date="2021-02-15T10:38:00Z"/>
                  </w:rPr>
                </w:rPrChange>
              </w:rPr>
              <w:pPrChange w:id="3391" w:author="Fatima Maria Pillosu" w:date="2021-02-15T10:44:00Z">
                <w:pPr/>
              </w:pPrChange>
            </w:pPr>
            <w:ins w:id="3392" w:author="Fatima Pillosu" w:date="2021-02-15T10:38:00Z">
              <w:r w:rsidRPr="00AA41F5">
                <w:rPr>
                  <w:b/>
                  <w:bCs/>
                  <w:rPrChange w:id="3393" w:author="Fatima Pillosu" w:date="2021-02-15T10:40:00Z">
                    <w:rPr/>
                  </w:rPrChange>
                </w:rPr>
                <w:t>ecPoint</w:t>
              </w:r>
              <w:r w:rsidR="00E31409" w:rsidRPr="00AA41F5">
                <w:rPr>
                  <w:b/>
                  <w:bCs/>
                  <w:rPrChange w:id="3394" w:author="Fatima Pillosu" w:date="2021-02-15T10:40:00Z">
                    <w:rPr/>
                  </w:rPrChange>
                </w:rPr>
                <w:t xml:space="preserve"> training/guidance provided</w:t>
              </w:r>
            </w:ins>
          </w:p>
        </w:tc>
        <w:tc>
          <w:tcPr>
            <w:tcW w:w="950" w:type="dxa"/>
            <w:vAlign w:val="center"/>
            <w:tcPrChange w:id="3395" w:author="Fatima Maria Pillosu" w:date="2021-02-18T15:30:00Z">
              <w:tcPr>
                <w:tcW w:w="3020" w:type="dxa"/>
              </w:tcPr>
            </w:tcPrChange>
          </w:tcPr>
          <w:p w14:paraId="6DF59D92" w14:textId="7226B009" w:rsidR="007E2B0C" w:rsidRPr="00AA41F5" w:rsidRDefault="00AA41F5">
            <w:pPr>
              <w:spacing w:line="276" w:lineRule="auto"/>
              <w:ind w:firstLine="0"/>
              <w:jc w:val="center"/>
              <w:rPr>
                <w:ins w:id="3396" w:author="Fatima Pillosu" w:date="2021-02-15T10:38:00Z"/>
                <w:b/>
                <w:bCs/>
                <w:rPrChange w:id="3397" w:author="Fatima Pillosu" w:date="2021-02-15T10:40:00Z">
                  <w:rPr>
                    <w:ins w:id="3398" w:author="Fatima Pillosu" w:date="2021-02-15T10:38:00Z"/>
                  </w:rPr>
                </w:rPrChange>
              </w:rPr>
              <w:pPrChange w:id="3399" w:author="Fatima Maria Pillosu" w:date="2021-02-15T10:40:00Z">
                <w:pPr/>
              </w:pPrChange>
            </w:pPr>
            <w:ins w:id="3400" w:author="Fatima Pillosu" w:date="2021-02-15T10:39:00Z">
              <w:r w:rsidRPr="00AA41F5">
                <w:rPr>
                  <w:b/>
                  <w:bCs/>
                  <w:rPrChange w:id="3401" w:author="Fatima Pillosu" w:date="2021-02-15T10:40:00Z">
                    <w:rPr/>
                  </w:rPrChange>
                </w:rPr>
                <w:t>IMN</w:t>
              </w:r>
            </w:ins>
          </w:p>
        </w:tc>
        <w:tc>
          <w:tcPr>
            <w:tcW w:w="923" w:type="dxa"/>
            <w:vAlign w:val="center"/>
            <w:tcPrChange w:id="3402" w:author="Fatima Maria Pillosu" w:date="2021-02-18T15:30:00Z">
              <w:tcPr>
                <w:tcW w:w="3020" w:type="dxa"/>
              </w:tcPr>
            </w:tcPrChange>
          </w:tcPr>
          <w:p w14:paraId="02AAE993" w14:textId="0F9D2657" w:rsidR="007E2B0C" w:rsidRPr="00AA41F5" w:rsidRDefault="00AA41F5">
            <w:pPr>
              <w:spacing w:line="276" w:lineRule="auto"/>
              <w:ind w:firstLine="0"/>
              <w:jc w:val="center"/>
              <w:rPr>
                <w:ins w:id="3403" w:author="Fatima Pillosu" w:date="2021-02-15T10:38:00Z"/>
                <w:b/>
                <w:bCs/>
                <w:rPrChange w:id="3404" w:author="Fatima Pillosu" w:date="2021-02-15T10:40:00Z">
                  <w:rPr>
                    <w:ins w:id="3405" w:author="Fatima Pillosu" w:date="2021-02-15T10:38:00Z"/>
                  </w:rPr>
                </w:rPrChange>
              </w:rPr>
              <w:pPrChange w:id="3406" w:author="Fatima Maria Pillosu" w:date="2021-02-15T10:40:00Z">
                <w:pPr/>
              </w:pPrChange>
            </w:pPr>
            <w:ins w:id="3407" w:author="Fatima Pillosu" w:date="2021-02-15T10:39:00Z">
              <w:r w:rsidRPr="00AA41F5">
                <w:rPr>
                  <w:b/>
                  <w:bCs/>
                  <w:rPrChange w:id="3408" w:author="Fatima Pillosu" w:date="2021-02-15T10:40:00Z">
                    <w:rPr/>
                  </w:rPrChange>
                </w:rPr>
                <w:t>OMSZ</w:t>
              </w:r>
            </w:ins>
          </w:p>
        </w:tc>
      </w:tr>
      <w:tr w:rsidR="007E2B0C" w14:paraId="6862825E" w14:textId="77777777" w:rsidTr="009C762F">
        <w:trPr>
          <w:ins w:id="3409" w:author="Fatima Pillosu" w:date="2021-02-15T10:38:00Z"/>
        </w:trPr>
        <w:tc>
          <w:tcPr>
            <w:tcW w:w="7187" w:type="dxa"/>
            <w:vAlign w:val="center"/>
            <w:tcPrChange w:id="3410" w:author="Fatima Maria Pillosu" w:date="2021-02-18T15:30:00Z">
              <w:tcPr>
                <w:tcW w:w="3020" w:type="dxa"/>
              </w:tcPr>
            </w:tcPrChange>
          </w:tcPr>
          <w:p w14:paraId="3A33DCB5" w14:textId="54AC0E1E" w:rsidR="00CA0FF5" w:rsidRDefault="008C59DD">
            <w:pPr>
              <w:spacing w:before="120" w:after="120" w:line="276" w:lineRule="auto"/>
              <w:ind w:firstLine="0"/>
              <w:jc w:val="left"/>
              <w:rPr>
                <w:ins w:id="3411" w:author="Fatima Pillosu" w:date="2021-02-15T10:38:00Z"/>
              </w:rPr>
              <w:pPrChange w:id="3412" w:author="Fatima Maria Pillosu" w:date="2021-02-15T11:00:00Z">
                <w:pPr/>
              </w:pPrChange>
            </w:pPr>
            <w:ins w:id="3413" w:author="Fatima Pillosu" w:date="2021-02-15T10:40:00Z">
              <w:r w:rsidRPr="008D5391">
                <w:rPr>
                  <w:color w:val="FF0000"/>
                  <w:rPrChange w:id="3414" w:author="Fatima Pillosu" w:date="2021-02-15T10:49:00Z">
                    <w:rPr/>
                  </w:rPrChange>
                </w:rPr>
                <w:t>Links</w:t>
              </w:r>
            </w:ins>
            <w:ins w:id="3415" w:author="Fatima Pillosu" w:date="2021-02-15T10:49:00Z">
              <w:r w:rsidR="00FA7450">
                <w:rPr>
                  <w:color w:val="FF0000"/>
                </w:rPr>
                <w:t>, sent via email,</w:t>
              </w:r>
            </w:ins>
            <w:ins w:id="3416" w:author="Fatima Pillosu" w:date="2021-02-15T10:40:00Z">
              <w:r w:rsidRPr="008D5391">
                <w:rPr>
                  <w:color w:val="FF0000"/>
                  <w:rPrChange w:id="3417" w:author="Fatima Pillosu" w:date="2021-02-15T10:49:00Z">
                    <w:rPr/>
                  </w:rPrChange>
                </w:rPr>
                <w:t xml:space="preserve"> to</w:t>
              </w:r>
            </w:ins>
            <w:ins w:id="3418" w:author="Fatima Pillosu" w:date="2021-02-15T10:49:00Z">
              <w:r w:rsidR="00FA7450">
                <w:rPr>
                  <w:color w:val="FF0000"/>
                </w:rPr>
                <w:t xml:space="preserve"> al</w:t>
              </w:r>
            </w:ins>
            <w:ins w:id="3419" w:author="Fatima Pillosu" w:date="2021-02-15T10:50:00Z">
              <w:r w:rsidR="00FA7450">
                <w:rPr>
                  <w:color w:val="FF0000"/>
                </w:rPr>
                <w:t>l</w:t>
              </w:r>
            </w:ins>
            <w:ins w:id="3420" w:author="Fatima Pillosu" w:date="2021-02-15T10:40:00Z">
              <w:r w:rsidRPr="008D5391">
                <w:rPr>
                  <w:color w:val="FF0000"/>
                  <w:rPrChange w:id="3421" w:author="Fatima Pillosu" w:date="2021-02-15T10:49:00Z">
                    <w:rPr/>
                  </w:rPrChange>
                </w:rPr>
                <w:t xml:space="preserve"> online resources</w:t>
              </w:r>
            </w:ins>
            <w:ins w:id="3422" w:author="Fatima Pillosu" w:date="2021-02-15T10:50:00Z">
              <w:r w:rsidR="00FA7450">
                <w:rPr>
                  <w:color w:val="FF0000"/>
                </w:rPr>
                <w:t xml:space="preserve"> </w:t>
              </w:r>
              <w:r w:rsidR="008B7764" w:rsidRPr="00CB5E67">
                <w:rPr>
                  <w:color w:val="FF0000"/>
                </w:rPr>
                <w:t>published</w:t>
              </w:r>
              <w:r w:rsidR="008B7764">
                <w:rPr>
                  <w:color w:val="FF0000"/>
                </w:rPr>
                <w:t xml:space="preserve"> until 2018</w:t>
              </w:r>
            </w:ins>
            <w:ins w:id="3423" w:author="Fatima Pillosu" w:date="2021-02-15T10:57:00Z">
              <w:r w:rsidR="00202DB4">
                <w:rPr>
                  <w:color w:val="FF0000"/>
                </w:rPr>
                <w:t>*</w:t>
              </w:r>
            </w:ins>
            <w:ins w:id="3424" w:author="Fatima Pillosu" w:date="2021-02-15T10:50:00Z">
              <w:r w:rsidR="008B7764">
                <w:rPr>
                  <w:color w:val="FF0000"/>
                </w:rPr>
                <w:t>.</w:t>
              </w:r>
            </w:ins>
          </w:p>
        </w:tc>
        <w:tc>
          <w:tcPr>
            <w:tcW w:w="950" w:type="dxa"/>
            <w:vAlign w:val="center"/>
            <w:tcPrChange w:id="3425" w:author="Fatima Maria Pillosu" w:date="2021-02-18T15:30:00Z">
              <w:tcPr>
                <w:tcW w:w="3020" w:type="dxa"/>
              </w:tcPr>
            </w:tcPrChange>
          </w:tcPr>
          <w:p w14:paraId="72A6EA63" w14:textId="5301ACBB" w:rsidR="007E2B0C" w:rsidRDefault="00E83CBB">
            <w:pPr>
              <w:spacing w:before="120" w:after="120" w:line="276" w:lineRule="auto"/>
              <w:ind w:firstLine="0"/>
              <w:jc w:val="center"/>
              <w:rPr>
                <w:ins w:id="3426" w:author="Fatima Pillosu" w:date="2021-02-15T10:38:00Z"/>
              </w:rPr>
              <w:pPrChange w:id="3427" w:author="Fatima Maria Pillosu" w:date="2021-02-15T11:00:00Z">
                <w:pPr/>
              </w:pPrChange>
            </w:pPr>
            <w:ins w:id="3428" w:author="Fatima Pillosu" w:date="2021-02-15T10:41:00Z">
              <w:r>
                <w:t>X</w:t>
              </w:r>
            </w:ins>
          </w:p>
        </w:tc>
        <w:tc>
          <w:tcPr>
            <w:tcW w:w="923" w:type="dxa"/>
            <w:vAlign w:val="center"/>
            <w:tcPrChange w:id="3429" w:author="Fatima Maria Pillosu" w:date="2021-02-18T15:30:00Z">
              <w:tcPr>
                <w:tcW w:w="3020" w:type="dxa"/>
              </w:tcPr>
            </w:tcPrChange>
          </w:tcPr>
          <w:p w14:paraId="087AC19E" w14:textId="024C65AB" w:rsidR="007E2B0C" w:rsidRDefault="00E83CBB">
            <w:pPr>
              <w:spacing w:before="120" w:after="120" w:line="276" w:lineRule="auto"/>
              <w:ind w:firstLine="0"/>
              <w:jc w:val="center"/>
              <w:rPr>
                <w:ins w:id="3430" w:author="Fatima Pillosu" w:date="2021-02-15T10:38:00Z"/>
              </w:rPr>
              <w:pPrChange w:id="3431" w:author="Fatima Maria Pillosu" w:date="2021-02-15T11:00:00Z">
                <w:pPr/>
              </w:pPrChange>
            </w:pPr>
            <w:ins w:id="3432" w:author="Fatima Pillosu" w:date="2021-02-15T10:41:00Z">
              <w:r>
                <w:t>X</w:t>
              </w:r>
            </w:ins>
          </w:p>
        </w:tc>
      </w:tr>
      <w:tr w:rsidR="007E2B0C" w14:paraId="3314ACB7" w14:textId="77777777" w:rsidTr="009C762F">
        <w:trPr>
          <w:ins w:id="3433" w:author="Fatima Pillosu" w:date="2021-02-15T10:38:00Z"/>
        </w:trPr>
        <w:tc>
          <w:tcPr>
            <w:tcW w:w="7187" w:type="dxa"/>
            <w:vAlign w:val="center"/>
            <w:tcPrChange w:id="3434" w:author="Fatima Maria Pillosu" w:date="2021-02-18T15:30:00Z">
              <w:tcPr>
                <w:tcW w:w="3020" w:type="dxa"/>
              </w:tcPr>
            </w:tcPrChange>
          </w:tcPr>
          <w:p w14:paraId="2D34B876" w14:textId="62A08362" w:rsidR="007E2B0C" w:rsidRPr="008D5391" w:rsidRDefault="00E83CBB">
            <w:pPr>
              <w:spacing w:before="120" w:after="120" w:line="276" w:lineRule="auto"/>
              <w:ind w:firstLine="0"/>
              <w:jc w:val="left"/>
              <w:rPr>
                <w:ins w:id="3435" w:author="Fatima Pillosu" w:date="2021-02-15T10:41:00Z"/>
                <w:color w:val="FF0000"/>
                <w:rPrChange w:id="3436" w:author="Fatima Pillosu" w:date="2021-02-15T10:49:00Z">
                  <w:rPr>
                    <w:ins w:id="3437" w:author="Fatima Pillosu" w:date="2021-02-15T10:41:00Z"/>
                  </w:rPr>
                </w:rPrChange>
              </w:rPr>
              <w:pPrChange w:id="3438" w:author="Fatima Maria Pillosu" w:date="2021-02-15T11:00:00Z">
                <w:pPr>
                  <w:spacing w:line="276" w:lineRule="auto"/>
                </w:pPr>
              </w:pPrChange>
            </w:pPr>
            <w:ins w:id="3439" w:author="Fatima Pillosu" w:date="2021-02-15T10:41:00Z">
              <w:r w:rsidRPr="008D5391">
                <w:rPr>
                  <w:color w:val="FF0000"/>
                  <w:rPrChange w:id="3440" w:author="Fatima Pillosu" w:date="2021-02-15T10:49:00Z">
                    <w:rPr/>
                  </w:rPrChange>
                </w:rPr>
                <w:t xml:space="preserve">Direct </w:t>
              </w:r>
              <w:r w:rsidR="00845542" w:rsidRPr="008D5391">
                <w:rPr>
                  <w:color w:val="FF0000"/>
                  <w:rPrChange w:id="3441" w:author="Fatima Pillosu" w:date="2021-02-15T10:49:00Z">
                    <w:rPr/>
                  </w:rPrChange>
                </w:rPr>
                <w:t xml:space="preserve">contact, via email, </w:t>
              </w:r>
            </w:ins>
            <w:ins w:id="3442" w:author="Fatima Pillosu" w:date="2021-02-15T10:49:00Z">
              <w:r w:rsidR="008D5391">
                <w:rPr>
                  <w:color w:val="FF0000"/>
                </w:rPr>
                <w:t>to explain</w:t>
              </w:r>
            </w:ins>
            <w:ins w:id="3443" w:author="Fatima Pillosu" w:date="2021-02-15T10:41:00Z">
              <w:r w:rsidR="00845542" w:rsidRPr="008D5391">
                <w:rPr>
                  <w:color w:val="FF0000"/>
                  <w:rPrChange w:id="3444" w:author="Fatima Pillosu" w:date="2021-02-15T10:49:00Z">
                    <w:rPr/>
                  </w:rPrChange>
                </w:rPr>
                <w:t>:</w:t>
              </w:r>
            </w:ins>
          </w:p>
          <w:p w14:paraId="71505495" w14:textId="77777777" w:rsidR="00845542" w:rsidRPr="008D5391" w:rsidRDefault="00845542">
            <w:pPr>
              <w:pStyle w:val="ListParagraph"/>
              <w:numPr>
                <w:ilvl w:val="0"/>
                <w:numId w:val="6"/>
              </w:numPr>
              <w:spacing w:before="120" w:after="120" w:line="276" w:lineRule="auto"/>
              <w:jc w:val="left"/>
              <w:rPr>
                <w:ins w:id="3445" w:author="Fatima Pillosu" w:date="2021-02-15T10:42:00Z"/>
                <w:color w:val="FF0000"/>
                <w:rPrChange w:id="3446" w:author="Fatima Pillosu" w:date="2021-02-15T10:49:00Z">
                  <w:rPr>
                    <w:ins w:id="3447" w:author="Fatima Pillosu" w:date="2021-02-15T10:42:00Z"/>
                  </w:rPr>
                </w:rPrChange>
              </w:rPr>
              <w:pPrChange w:id="3448" w:author="Fatima Maria Pillosu" w:date="2021-02-15T11:00:00Z">
                <w:pPr>
                  <w:pStyle w:val="ListParagraph"/>
                  <w:numPr>
                    <w:numId w:val="6"/>
                  </w:numPr>
                  <w:spacing w:line="276" w:lineRule="auto"/>
                  <w:ind w:hanging="360"/>
                  <w:jc w:val="left"/>
                </w:pPr>
              </w:pPrChange>
            </w:pPr>
            <w:ins w:id="3449" w:author="Fatima Pillosu" w:date="2021-02-15T10:41:00Z">
              <w:r w:rsidRPr="008D5391">
                <w:rPr>
                  <w:color w:val="FF0000"/>
                  <w:rPrChange w:id="3450" w:author="Fatima Pillosu" w:date="2021-02-15T10:49:00Z">
                    <w:rPr/>
                  </w:rPrChange>
                </w:rPr>
                <w:t>How are ecPoint-Rainfall forecasts s</w:t>
              </w:r>
            </w:ins>
            <w:ins w:id="3451" w:author="Fatima Pillosu" w:date="2021-02-15T10:42:00Z">
              <w:r w:rsidRPr="008D5391">
                <w:rPr>
                  <w:color w:val="FF0000"/>
                  <w:rPrChange w:id="3452" w:author="Fatima Pillosu" w:date="2021-02-15T10:49:00Z">
                    <w:rPr/>
                  </w:rPrChange>
                </w:rPr>
                <w:t>tructured?</w:t>
              </w:r>
            </w:ins>
          </w:p>
          <w:p w14:paraId="10F9B47F" w14:textId="77777777" w:rsidR="00DF596D" w:rsidRPr="008D5391" w:rsidRDefault="00DF596D">
            <w:pPr>
              <w:pStyle w:val="ListParagraph"/>
              <w:numPr>
                <w:ilvl w:val="0"/>
                <w:numId w:val="6"/>
              </w:numPr>
              <w:spacing w:before="120" w:after="120" w:line="276" w:lineRule="auto"/>
              <w:jc w:val="left"/>
              <w:rPr>
                <w:ins w:id="3453" w:author="Fatima Pillosu" w:date="2021-02-15T10:43:00Z"/>
                <w:color w:val="FF0000"/>
                <w:rPrChange w:id="3454" w:author="Fatima Pillosu" w:date="2021-02-15T10:49:00Z">
                  <w:rPr>
                    <w:ins w:id="3455" w:author="Fatima Pillosu" w:date="2021-02-15T10:43:00Z"/>
                  </w:rPr>
                </w:rPrChange>
              </w:rPr>
              <w:pPrChange w:id="3456" w:author="Fatima Maria Pillosu" w:date="2021-02-15T11:00:00Z">
                <w:pPr>
                  <w:pStyle w:val="ListParagraph"/>
                  <w:numPr>
                    <w:numId w:val="6"/>
                  </w:numPr>
                  <w:spacing w:line="276" w:lineRule="auto"/>
                  <w:ind w:hanging="360"/>
                  <w:jc w:val="left"/>
                </w:pPr>
              </w:pPrChange>
            </w:pPr>
            <w:ins w:id="3457" w:author="Fatima Pillosu" w:date="2021-02-15T10:42:00Z">
              <w:r w:rsidRPr="008D5391">
                <w:rPr>
                  <w:color w:val="FF0000"/>
                  <w:rPrChange w:id="3458" w:author="Fatima Pillosu" w:date="2021-02-15T10:49:00Z">
                    <w:rPr/>
                  </w:rPrChange>
                </w:rPr>
                <w:t>Is the rai</w:t>
              </w:r>
            </w:ins>
            <w:ins w:id="3459" w:author="Fatima Pillosu" w:date="2021-02-15T10:43:00Z">
              <w:r w:rsidR="00E640DD" w:rsidRPr="008D5391">
                <w:rPr>
                  <w:color w:val="FF0000"/>
                  <w:rPrChange w:id="3460" w:author="Fatima Pillosu" w:date="2021-02-15T10:49:00Z">
                    <w:rPr/>
                  </w:rPrChange>
                </w:rPr>
                <w:t xml:space="preserve">nfall data provided </w:t>
              </w:r>
              <w:r w:rsidR="009C102E" w:rsidRPr="008D5391">
                <w:rPr>
                  <w:color w:val="FF0000"/>
                  <w:rPrChange w:id="3461" w:author="Fatima Pillosu" w:date="2021-02-15T10:49:00Z">
                    <w:rPr/>
                  </w:rPrChange>
                </w:rPr>
                <w:t>accumulated over 12</w:t>
              </w:r>
              <w:r w:rsidR="007C1257" w:rsidRPr="008D5391">
                <w:rPr>
                  <w:color w:val="FF0000"/>
                  <w:rPrChange w:id="3462" w:author="Fatima Pillosu" w:date="2021-02-15T10:49:00Z">
                    <w:rPr/>
                  </w:rPrChange>
                </w:rPr>
                <w:t>-</w:t>
              </w:r>
              <w:r w:rsidR="009C102E" w:rsidRPr="008D5391">
                <w:rPr>
                  <w:color w:val="FF0000"/>
                  <w:rPrChange w:id="3463" w:author="Fatima Pillosu" w:date="2021-02-15T10:49:00Z">
                    <w:rPr/>
                  </w:rPrChange>
                </w:rPr>
                <w:t>h?</w:t>
              </w:r>
            </w:ins>
          </w:p>
          <w:p w14:paraId="2630444A" w14:textId="7ECB291D" w:rsidR="00CA0FF5" w:rsidRPr="008D5391" w:rsidRDefault="00CA0FF5">
            <w:pPr>
              <w:pStyle w:val="ListParagraph"/>
              <w:numPr>
                <w:ilvl w:val="0"/>
                <w:numId w:val="6"/>
              </w:numPr>
              <w:spacing w:before="120" w:after="120" w:line="276" w:lineRule="auto"/>
              <w:jc w:val="left"/>
              <w:rPr>
                <w:ins w:id="3464" w:author="Fatima Pillosu" w:date="2021-02-15T10:38:00Z"/>
                <w:color w:val="FF0000"/>
                <w:rPrChange w:id="3465" w:author="Fatima Pillosu" w:date="2021-02-15T10:49:00Z">
                  <w:rPr>
                    <w:ins w:id="3466" w:author="Fatima Pillosu" w:date="2021-02-15T10:38:00Z"/>
                  </w:rPr>
                </w:rPrChange>
              </w:rPr>
              <w:pPrChange w:id="3467" w:author="Fatima Maria Pillosu" w:date="2021-02-15T11:00:00Z">
                <w:pPr/>
              </w:pPrChange>
            </w:pPr>
            <w:ins w:id="3468" w:author="Fatima Pillosu" w:date="2021-02-15T10:43:00Z">
              <w:r w:rsidRPr="008D5391">
                <w:rPr>
                  <w:color w:val="FF0000"/>
                  <w:rPrChange w:id="3469" w:author="Fatima Pillosu" w:date="2021-02-15T10:49:00Z">
                    <w:rPr/>
                  </w:rPrChange>
                </w:rPr>
                <w:t>Is the data provided in grib or netCDF format?</w:t>
              </w:r>
            </w:ins>
          </w:p>
        </w:tc>
        <w:tc>
          <w:tcPr>
            <w:tcW w:w="950" w:type="dxa"/>
            <w:vAlign w:val="center"/>
            <w:tcPrChange w:id="3470" w:author="Fatima Maria Pillosu" w:date="2021-02-18T15:30:00Z">
              <w:tcPr>
                <w:tcW w:w="3020" w:type="dxa"/>
              </w:tcPr>
            </w:tcPrChange>
          </w:tcPr>
          <w:p w14:paraId="24B89331" w14:textId="52F53CD6" w:rsidR="007E2B0C" w:rsidRDefault="00CA0FF5">
            <w:pPr>
              <w:spacing w:before="120" w:after="120" w:line="276" w:lineRule="auto"/>
              <w:ind w:firstLine="0"/>
              <w:jc w:val="center"/>
              <w:rPr>
                <w:ins w:id="3471" w:author="Fatima Pillosu" w:date="2021-02-15T10:38:00Z"/>
              </w:rPr>
              <w:pPrChange w:id="3472" w:author="Fatima Maria Pillosu" w:date="2021-02-15T11:00:00Z">
                <w:pPr/>
              </w:pPrChange>
            </w:pPr>
            <w:ins w:id="3473" w:author="Fatima Pillosu" w:date="2021-02-15T10:43:00Z">
              <w:r>
                <w:t>X</w:t>
              </w:r>
            </w:ins>
          </w:p>
        </w:tc>
        <w:tc>
          <w:tcPr>
            <w:tcW w:w="923" w:type="dxa"/>
            <w:vAlign w:val="center"/>
            <w:tcPrChange w:id="3474" w:author="Fatima Maria Pillosu" w:date="2021-02-18T15:30:00Z">
              <w:tcPr>
                <w:tcW w:w="3020" w:type="dxa"/>
              </w:tcPr>
            </w:tcPrChange>
          </w:tcPr>
          <w:p w14:paraId="57F37D24" w14:textId="252BCEF6" w:rsidR="007E2B0C" w:rsidRDefault="00CA0FF5">
            <w:pPr>
              <w:spacing w:before="120" w:after="120" w:line="276" w:lineRule="auto"/>
              <w:ind w:firstLine="0"/>
              <w:jc w:val="center"/>
              <w:rPr>
                <w:ins w:id="3475" w:author="Fatima Pillosu" w:date="2021-02-15T10:38:00Z"/>
              </w:rPr>
              <w:pPrChange w:id="3476" w:author="Fatima Maria Pillosu" w:date="2021-02-15T11:00:00Z">
                <w:pPr/>
              </w:pPrChange>
            </w:pPr>
            <w:ins w:id="3477" w:author="Fatima Pillosu" w:date="2021-02-15T10:43:00Z">
              <w:r>
                <w:t>X</w:t>
              </w:r>
            </w:ins>
          </w:p>
        </w:tc>
      </w:tr>
      <w:tr w:rsidR="007E2B0C" w14:paraId="46D6CA2B" w14:textId="77777777" w:rsidTr="009C762F">
        <w:trPr>
          <w:ins w:id="3478" w:author="Fatima Pillosu" w:date="2021-02-15T10:38:00Z"/>
        </w:trPr>
        <w:tc>
          <w:tcPr>
            <w:tcW w:w="7187" w:type="dxa"/>
            <w:vAlign w:val="center"/>
            <w:tcPrChange w:id="3479" w:author="Fatima Maria Pillosu" w:date="2021-02-18T15:30:00Z">
              <w:tcPr>
                <w:tcW w:w="3020" w:type="dxa"/>
              </w:tcPr>
            </w:tcPrChange>
          </w:tcPr>
          <w:p w14:paraId="3B32ABC4" w14:textId="4D40C452" w:rsidR="00A20D7D" w:rsidRPr="009E7684" w:rsidRDefault="00A20D7D">
            <w:pPr>
              <w:spacing w:before="120" w:after="120" w:line="276" w:lineRule="auto"/>
              <w:ind w:firstLine="0"/>
              <w:jc w:val="left"/>
              <w:rPr>
                <w:ins w:id="3480" w:author="Fatima Pillosu" w:date="2021-02-15T10:38:00Z"/>
                <w:color w:val="0000FF"/>
                <w:rPrChange w:id="3481" w:author="Fatima Pillosu" w:date="2021-02-15T10:51:00Z">
                  <w:rPr>
                    <w:ins w:id="3482" w:author="Fatima Pillosu" w:date="2021-02-15T10:38:00Z"/>
                  </w:rPr>
                </w:rPrChange>
              </w:rPr>
              <w:pPrChange w:id="3483" w:author="Fatima Maria Pillosu" w:date="2021-02-15T11:00:00Z">
                <w:pPr/>
              </w:pPrChange>
            </w:pPr>
            <w:ins w:id="3484" w:author="Fatima Pillosu" w:date="2021-02-15T10:44:00Z">
              <w:r w:rsidRPr="009E7684">
                <w:rPr>
                  <w:color w:val="0000FF"/>
                  <w:rPrChange w:id="3485" w:author="Fatima Pillosu" w:date="2021-02-15T10:51:00Z">
                    <w:rPr/>
                  </w:rPrChange>
                </w:rPr>
                <w:t>Direct contact, via email, on how to in</w:t>
              </w:r>
            </w:ins>
            <w:ins w:id="3486" w:author="Fatima Pillosu" w:date="2021-02-15T10:45:00Z">
              <w:r w:rsidRPr="009E7684">
                <w:rPr>
                  <w:color w:val="0000FF"/>
                  <w:rPrChange w:id="3487" w:author="Fatima Pillosu" w:date="2021-02-15T10:51:00Z">
                    <w:rPr/>
                  </w:rPrChange>
                </w:rPr>
                <w:t>terpret percentiles?</w:t>
              </w:r>
            </w:ins>
          </w:p>
        </w:tc>
        <w:tc>
          <w:tcPr>
            <w:tcW w:w="950" w:type="dxa"/>
            <w:vAlign w:val="center"/>
            <w:tcPrChange w:id="3488" w:author="Fatima Maria Pillosu" w:date="2021-02-18T15:30:00Z">
              <w:tcPr>
                <w:tcW w:w="3020" w:type="dxa"/>
              </w:tcPr>
            </w:tcPrChange>
          </w:tcPr>
          <w:p w14:paraId="21F45C64" w14:textId="0ED6B305" w:rsidR="007E2B0C" w:rsidRDefault="00A20D7D">
            <w:pPr>
              <w:spacing w:before="120" w:after="120" w:line="276" w:lineRule="auto"/>
              <w:ind w:firstLine="0"/>
              <w:jc w:val="center"/>
              <w:rPr>
                <w:ins w:id="3489" w:author="Fatima Pillosu" w:date="2021-02-15T10:38:00Z"/>
              </w:rPr>
              <w:pPrChange w:id="3490" w:author="Fatima Maria Pillosu" w:date="2021-02-15T11:00:00Z">
                <w:pPr/>
              </w:pPrChange>
            </w:pPr>
            <w:ins w:id="3491" w:author="Fatima Pillosu" w:date="2021-02-15T10:45:00Z">
              <w:r>
                <w:t>X</w:t>
              </w:r>
            </w:ins>
          </w:p>
        </w:tc>
        <w:tc>
          <w:tcPr>
            <w:tcW w:w="923" w:type="dxa"/>
            <w:vAlign w:val="center"/>
            <w:tcPrChange w:id="3492" w:author="Fatima Maria Pillosu" w:date="2021-02-18T15:30:00Z">
              <w:tcPr>
                <w:tcW w:w="3020" w:type="dxa"/>
              </w:tcPr>
            </w:tcPrChange>
          </w:tcPr>
          <w:p w14:paraId="3689282B" w14:textId="6745FD95" w:rsidR="007E2B0C" w:rsidRDefault="00A20D7D">
            <w:pPr>
              <w:spacing w:before="120" w:after="120" w:line="276" w:lineRule="auto"/>
              <w:ind w:firstLine="0"/>
              <w:jc w:val="center"/>
              <w:rPr>
                <w:ins w:id="3493" w:author="Fatima Pillosu" w:date="2021-02-15T10:38:00Z"/>
              </w:rPr>
              <w:pPrChange w:id="3494" w:author="Fatima Maria Pillosu" w:date="2021-02-15T11:00:00Z">
                <w:pPr/>
              </w:pPrChange>
            </w:pPr>
            <w:ins w:id="3495" w:author="Fatima Pillosu" w:date="2021-02-15T10:45:00Z">
              <w:r>
                <w:t>-</w:t>
              </w:r>
            </w:ins>
          </w:p>
        </w:tc>
      </w:tr>
      <w:tr w:rsidR="007E2B0C" w14:paraId="68A31A47" w14:textId="77777777" w:rsidTr="009C762F">
        <w:trPr>
          <w:ins w:id="3496" w:author="Fatima Pillosu" w:date="2021-02-15T10:38:00Z"/>
        </w:trPr>
        <w:tc>
          <w:tcPr>
            <w:tcW w:w="7187" w:type="dxa"/>
            <w:vAlign w:val="center"/>
            <w:tcPrChange w:id="3497" w:author="Fatima Maria Pillosu" w:date="2021-02-18T15:30:00Z">
              <w:tcPr>
                <w:tcW w:w="3020" w:type="dxa"/>
              </w:tcPr>
            </w:tcPrChange>
          </w:tcPr>
          <w:p w14:paraId="3916B794" w14:textId="47680462" w:rsidR="007E2B0C" w:rsidRPr="009E7684" w:rsidRDefault="00345FDA">
            <w:pPr>
              <w:spacing w:before="120" w:after="120" w:line="276" w:lineRule="auto"/>
              <w:ind w:firstLine="0"/>
              <w:jc w:val="left"/>
              <w:rPr>
                <w:ins w:id="3498" w:author="Fatima Pillosu" w:date="2021-02-15T10:38:00Z"/>
                <w:color w:val="0000FF"/>
                <w:rPrChange w:id="3499" w:author="Fatima Pillosu" w:date="2021-02-15T10:51:00Z">
                  <w:rPr>
                    <w:ins w:id="3500" w:author="Fatima Pillosu" w:date="2021-02-15T10:38:00Z"/>
                  </w:rPr>
                </w:rPrChange>
              </w:rPr>
              <w:pPrChange w:id="3501" w:author="Fatima Maria Pillosu" w:date="2021-02-15T11:00:00Z">
                <w:pPr/>
              </w:pPrChange>
            </w:pPr>
            <w:ins w:id="3502" w:author="Fatima Pillosu" w:date="2021-02-15T10:45:00Z">
              <w:r w:rsidRPr="009E7684">
                <w:rPr>
                  <w:color w:val="0000FF"/>
                  <w:rPrChange w:id="3503" w:author="Fatima Pillosu" w:date="2021-02-15T10:51:00Z">
                    <w:rPr/>
                  </w:rPrChange>
                </w:rPr>
                <w:t>Direct contact, via email, on how to compute probabilities</w:t>
              </w:r>
            </w:ins>
            <w:ins w:id="3504" w:author="Fatima Pillosu" w:date="2021-02-15T10:50:00Z">
              <w:r w:rsidR="009E7684" w:rsidRPr="009E7684">
                <w:rPr>
                  <w:color w:val="0000FF"/>
                  <w:rPrChange w:id="3505" w:author="Fatima Pillosu" w:date="2021-02-15T10:51:00Z">
                    <w:rPr/>
                  </w:rPrChange>
                </w:rPr>
                <w:t xml:space="preserve"> and how to interpret them</w:t>
              </w:r>
            </w:ins>
            <w:ins w:id="3506" w:author="Fatima Pillosu" w:date="2021-02-15T10:45:00Z">
              <w:r w:rsidRPr="009E7684">
                <w:rPr>
                  <w:color w:val="0000FF"/>
                  <w:rPrChange w:id="3507" w:author="Fatima Pillosu" w:date="2021-02-15T10:51:00Z">
                    <w:rPr/>
                  </w:rPrChange>
                </w:rPr>
                <w:t>?</w:t>
              </w:r>
            </w:ins>
          </w:p>
        </w:tc>
        <w:tc>
          <w:tcPr>
            <w:tcW w:w="950" w:type="dxa"/>
            <w:vAlign w:val="center"/>
            <w:tcPrChange w:id="3508" w:author="Fatima Maria Pillosu" w:date="2021-02-18T15:30:00Z">
              <w:tcPr>
                <w:tcW w:w="3020" w:type="dxa"/>
              </w:tcPr>
            </w:tcPrChange>
          </w:tcPr>
          <w:p w14:paraId="378D6815" w14:textId="64F0B787" w:rsidR="007E2B0C" w:rsidRDefault="00345FDA">
            <w:pPr>
              <w:spacing w:before="120" w:after="120" w:line="276" w:lineRule="auto"/>
              <w:ind w:firstLine="0"/>
              <w:jc w:val="center"/>
              <w:rPr>
                <w:ins w:id="3509" w:author="Fatima Pillosu" w:date="2021-02-15T10:38:00Z"/>
              </w:rPr>
              <w:pPrChange w:id="3510" w:author="Fatima Maria Pillosu" w:date="2021-02-15T11:00:00Z">
                <w:pPr/>
              </w:pPrChange>
            </w:pPr>
            <w:ins w:id="3511" w:author="Fatima Pillosu" w:date="2021-02-15T10:45:00Z">
              <w:r>
                <w:t>X</w:t>
              </w:r>
            </w:ins>
          </w:p>
        </w:tc>
        <w:tc>
          <w:tcPr>
            <w:tcW w:w="923" w:type="dxa"/>
            <w:vAlign w:val="center"/>
            <w:tcPrChange w:id="3512" w:author="Fatima Maria Pillosu" w:date="2021-02-18T15:30:00Z">
              <w:tcPr>
                <w:tcW w:w="3020" w:type="dxa"/>
              </w:tcPr>
            </w:tcPrChange>
          </w:tcPr>
          <w:p w14:paraId="46DEB3C3" w14:textId="01BD93DB" w:rsidR="007E2B0C" w:rsidRDefault="00345FDA">
            <w:pPr>
              <w:spacing w:before="120" w:after="120" w:line="276" w:lineRule="auto"/>
              <w:ind w:firstLine="0"/>
              <w:jc w:val="center"/>
              <w:rPr>
                <w:ins w:id="3513" w:author="Fatima Pillosu" w:date="2021-02-15T10:38:00Z"/>
              </w:rPr>
              <w:pPrChange w:id="3514" w:author="Fatima Maria Pillosu" w:date="2021-02-15T11:00:00Z">
                <w:pPr/>
              </w:pPrChange>
            </w:pPr>
            <w:ins w:id="3515" w:author="Fatima Pillosu" w:date="2021-02-15T10:45:00Z">
              <w:r>
                <w:t>-</w:t>
              </w:r>
            </w:ins>
          </w:p>
        </w:tc>
      </w:tr>
      <w:tr w:rsidR="000B3CD1" w14:paraId="149BD5E7" w14:textId="77777777" w:rsidTr="009C762F">
        <w:trPr>
          <w:ins w:id="3516" w:author="Fatima Pillosu" w:date="2021-02-15T10:57:00Z"/>
        </w:trPr>
        <w:tc>
          <w:tcPr>
            <w:tcW w:w="9060" w:type="dxa"/>
            <w:gridSpan w:val="3"/>
            <w:vAlign w:val="center"/>
            <w:tcPrChange w:id="3517" w:author="Fatima Maria Pillosu" w:date="2021-02-18T15:30:00Z">
              <w:tcPr>
                <w:tcW w:w="9060" w:type="dxa"/>
                <w:gridSpan w:val="3"/>
                <w:vAlign w:val="center"/>
              </w:tcPr>
            </w:tcPrChange>
          </w:tcPr>
          <w:p w14:paraId="0161062C" w14:textId="77777777" w:rsidR="000B3CD1" w:rsidRDefault="00202DB4">
            <w:pPr>
              <w:spacing w:before="120" w:after="120" w:line="276" w:lineRule="auto"/>
              <w:ind w:firstLine="0"/>
              <w:jc w:val="left"/>
              <w:rPr>
                <w:ins w:id="3518" w:author="Fatima Pillosu" w:date="2021-02-15T10:58:00Z"/>
              </w:rPr>
              <w:pPrChange w:id="3519" w:author="Fatima Maria Pillosu" w:date="2021-02-15T11:00:00Z">
                <w:pPr>
                  <w:spacing w:line="276" w:lineRule="auto"/>
                </w:pPr>
              </w:pPrChange>
            </w:pPr>
            <w:ins w:id="3520" w:author="Fatima Pillosu" w:date="2021-02-15T10:57:00Z">
              <w:r>
                <w:t>*</w:t>
              </w:r>
            </w:ins>
            <w:ins w:id="3521" w:author="Fatima Pillosu" w:date="2021-02-15T10:58:00Z">
              <w:r w:rsidR="002B44E8">
                <w:t xml:space="preserve">Links to the material </w:t>
              </w:r>
              <w:r w:rsidR="000058B7">
                <w:t>provided:</w:t>
              </w:r>
            </w:ins>
          </w:p>
          <w:p w14:paraId="267AAE43" w14:textId="77777777" w:rsidR="00105243" w:rsidRPr="00BB17A1" w:rsidRDefault="00105243">
            <w:pPr>
              <w:pStyle w:val="ListParagraph"/>
              <w:numPr>
                <w:ilvl w:val="0"/>
                <w:numId w:val="7"/>
              </w:numPr>
              <w:spacing w:before="120" w:after="120" w:line="276" w:lineRule="auto"/>
              <w:rPr>
                <w:ins w:id="3522" w:author="Fatima Pillosu" w:date="2021-02-15T10:59:00Z"/>
              </w:rPr>
              <w:pPrChange w:id="3523" w:author="Fatima Maria Pillosu" w:date="2021-02-15T11:00:00Z">
                <w:pPr>
                  <w:pStyle w:val="ListParagraph"/>
                  <w:numPr>
                    <w:numId w:val="7"/>
                  </w:numPr>
                  <w:spacing w:line="276" w:lineRule="auto"/>
                  <w:ind w:hanging="360"/>
                </w:pPr>
              </w:pPrChange>
            </w:pPr>
            <w:ins w:id="3524" w:author="Fatima Pillosu" w:date="2021-02-15T10:59:00Z">
              <w:r w:rsidRPr="007E528B">
                <w:rPr>
                  <w:rPrChange w:id="3525" w:author="Fatima Pillosu" w:date="2021-02-15T11:00:00Z">
                    <w:rPr>
                      <w:i/>
                      <w:iCs/>
                    </w:rPr>
                  </w:rPrChange>
                </w:rPr>
                <w:fldChar w:fldCharType="begin"/>
              </w:r>
              <w:r w:rsidRPr="00BB17A1">
                <w:rPr>
                  <w:rPrChange w:id="3526" w:author="Fatima Pillosu" w:date="2021-02-15T11:00:00Z">
                    <w:rPr>
                      <w:i/>
                      <w:iCs/>
                    </w:rPr>
                  </w:rPrChange>
                </w:rPr>
                <w:instrText xml:space="preserve"> HYPERLINK "https://www.ecmwf.int/en/newsletter/153/news/new-point-rainfall-forecasts-flash-flood-prediction" </w:instrText>
              </w:r>
              <w:r w:rsidRPr="007E528B">
                <w:fldChar w:fldCharType="separate"/>
              </w:r>
              <w:r w:rsidRPr="00BB17A1">
                <w:rPr>
                  <w:rStyle w:val="Hyperlink"/>
                  <w:color w:val="auto"/>
                  <w:rPrChange w:id="3527" w:author="Fatima Pillosu" w:date="2021-02-15T11:00:00Z">
                    <w:rPr>
                      <w:rStyle w:val="Hyperlink"/>
                      <w:i/>
                      <w:iCs/>
                    </w:rPr>
                  </w:rPrChange>
                </w:rPr>
                <w:t>https://www.ecmwf.int/en/newsletter/153/news/new-point-rainfall-forecasts-flash-flood-prediction</w:t>
              </w:r>
              <w:r w:rsidRPr="007E528B">
                <w:fldChar w:fldCharType="end"/>
              </w:r>
            </w:ins>
          </w:p>
          <w:p w14:paraId="4B7C0EF0" w14:textId="77777777" w:rsidR="00105243" w:rsidRPr="00BB17A1" w:rsidRDefault="00105243">
            <w:pPr>
              <w:pStyle w:val="ListParagraph"/>
              <w:numPr>
                <w:ilvl w:val="0"/>
                <w:numId w:val="7"/>
              </w:numPr>
              <w:spacing w:before="120" w:after="120" w:line="276" w:lineRule="auto"/>
              <w:rPr>
                <w:ins w:id="3528" w:author="Fatima Pillosu" w:date="2021-02-15T10:59:00Z"/>
              </w:rPr>
              <w:pPrChange w:id="3529" w:author="Fatima Maria Pillosu" w:date="2021-02-15T11:00:00Z">
                <w:pPr>
                  <w:pStyle w:val="ListParagraph"/>
                  <w:numPr>
                    <w:numId w:val="7"/>
                  </w:numPr>
                  <w:spacing w:line="276" w:lineRule="auto"/>
                  <w:ind w:hanging="360"/>
                </w:pPr>
              </w:pPrChange>
            </w:pPr>
            <w:ins w:id="3530" w:author="Fatima Pillosu" w:date="2021-02-15T10:59:00Z">
              <w:r w:rsidRPr="007E528B">
                <w:rPr>
                  <w:rPrChange w:id="3531" w:author="Fatima Pillosu" w:date="2021-02-15T11:00:00Z">
                    <w:rPr>
                      <w:i/>
                      <w:iCs/>
                    </w:rPr>
                  </w:rPrChange>
                </w:rPr>
                <w:fldChar w:fldCharType="begin"/>
              </w:r>
              <w:r w:rsidRPr="00BB17A1">
                <w:rPr>
                  <w:rPrChange w:id="3532" w:author="Fatima Pillosu" w:date="2021-02-15T11:00:00Z">
                    <w:rPr>
                      <w:i/>
                      <w:iCs/>
                    </w:rPr>
                  </w:rPrChange>
                </w:rPr>
                <w:instrText xml:space="preserve"> HYPERLINK "https://confluence.ecmwf.int/display/FUG/Point+Rainfall" </w:instrText>
              </w:r>
              <w:r w:rsidRPr="007E528B">
                <w:fldChar w:fldCharType="separate"/>
              </w:r>
              <w:r w:rsidRPr="00BB17A1">
                <w:rPr>
                  <w:rStyle w:val="Hyperlink"/>
                  <w:color w:val="auto"/>
                  <w:rPrChange w:id="3533" w:author="Fatima Pillosu" w:date="2021-02-15T11:00:00Z">
                    <w:rPr>
                      <w:rStyle w:val="Hyperlink"/>
                      <w:i/>
                      <w:iCs/>
                    </w:rPr>
                  </w:rPrChange>
                </w:rPr>
                <w:t>https://confluence.ecmwf.int/display/FUG/Point+Rainfall</w:t>
              </w:r>
              <w:r w:rsidRPr="007E528B">
                <w:fldChar w:fldCharType="end"/>
              </w:r>
            </w:ins>
          </w:p>
          <w:p w14:paraId="7155FBC7" w14:textId="77777777" w:rsidR="00105243" w:rsidRPr="00BB17A1" w:rsidRDefault="00105243">
            <w:pPr>
              <w:pStyle w:val="ListParagraph"/>
              <w:numPr>
                <w:ilvl w:val="0"/>
                <w:numId w:val="7"/>
              </w:numPr>
              <w:spacing w:before="120" w:after="120" w:line="276" w:lineRule="auto"/>
              <w:rPr>
                <w:ins w:id="3534" w:author="Fatima Pillosu" w:date="2021-02-15T10:59:00Z"/>
              </w:rPr>
              <w:pPrChange w:id="3535" w:author="Fatima Maria Pillosu" w:date="2021-02-15T11:00:00Z">
                <w:pPr>
                  <w:pStyle w:val="ListParagraph"/>
                  <w:numPr>
                    <w:numId w:val="7"/>
                  </w:numPr>
                  <w:spacing w:line="276" w:lineRule="auto"/>
                  <w:ind w:hanging="360"/>
                </w:pPr>
              </w:pPrChange>
            </w:pPr>
            <w:ins w:id="3536" w:author="Fatima Pillosu" w:date="2021-02-15T10:59:00Z">
              <w:r w:rsidRPr="007E528B">
                <w:rPr>
                  <w:rPrChange w:id="3537" w:author="Fatima Pillosu" w:date="2021-02-15T11:00:00Z">
                    <w:rPr>
                      <w:i/>
                      <w:iCs/>
                    </w:rPr>
                  </w:rPrChange>
                </w:rPr>
                <w:fldChar w:fldCharType="begin"/>
              </w:r>
              <w:r w:rsidRPr="00BB17A1">
                <w:rPr>
                  <w:rPrChange w:id="3538" w:author="Fatima Pillosu" w:date="2021-02-15T11:00:00Z">
                    <w:rPr>
                      <w:i/>
                      <w:iCs/>
                    </w:rPr>
                  </w:rPrChange>
                </w:rPr>
                <w:instrText xml:space="preserve"> HYPERLINK "https://www.ecmwf.int/en/elibrary/18331-ecpoint-rainfall-global-probabilistic-rainfall-point-scale-ecmwf-ensemble" </w:instrText>
              </w:r>
              <w:r w:rsidRPr="007E528B">
                <w:fldChar w:fldCharType="separate"/>
              </w:r>
              <w:r w:rsidRPr="00BB17A1">
                <w:rPr>
                  <w:rStyle w:val="Hyperlink"/>
                  <w:color w:val="auto"/>
                  <w:rPrChange w:id="3539" w:author="Fatima Pillosu" w:date="2021-02-15T11:00:00Z">
                    <w:rPr>
                      <w:rStyle w:val="Hyperlink"/>
                      <w:i/>
                      <w:iCs/>
                    </w:rPr>
                  </w:rPrChange>
                </w:rPr>
                <w:t>https://www.ecmwf.int/en/elibrary/18331-ecpoint-rainfall-global-probabilistic-rainfall-point-scale-ecmwf-ensemble</w:t>
              </w:r>
              <w:r w:rsidRPr="007E528B">
                <w:fldChar w:fldCharType="end"/>
              </w:r>
            </w:ins>
          </w:p>
          <w:p w14:paraId="0AA90565" w14:textId="77777777" w:rsidR="00105243" w:rsidRPr="00BB17A1" w:rsidRDefault="00105243">
            <w:pPr>
              <w:pStyle w:val="ListParagraph"/>
              <w:numPr>
                <w:ilvl w:val="0"/>
                <w:numId w:val="7"/>
              </w:numPr>
              <w:spacing w:before="120" w:after="120" w:line="276" w:lineRule="auto"/>
              <w:rPr>
                <w:ins w:id="3540" w:author="Fatima Pillosu" w:date="2021-02-15T10:59:00Z"/>
              </w:rPr>
              <w:pPrChange w:id="3541" w:author="Fatima Maria Pillosu" w:date="2021-02-15T11:00:00Z">
                <w:pPr>
                  <w:pStyle w:val="ListParagraph"/>
                  <w:numPr>
                    <w:numId w:val="7"/>
                  </w:numPr>
                  <w:spacing w:line="276" w:lineRule="auto"/>
                  <w:ind w:hanging="360"/>
                </w:pPr>
              </w:pPrChange>
            </w:pPr>
            <w:ins w:id="3542" w:author="Fatima Pillosu" w:date="2021-02-15T10:59:00Z">
              <w:r w:rsidRPr="007E528B">
                <w:rPr>
                  <w:rPrChange w:id="3543" w:author="Fatima Pillosu" w:date="2021-02-15T11:00:00Z">
                    <w:rPr>
                      <w:i/>
                      <w:iCs/>
                    </w:rPr>
                  </w:rPrChange>
                </w:rPr>
                <w:fldChar w:fldCharType="begin"/>
              </w:r>
              <w:r w:rsidRPr="00BB17A1">
                <w:rPr>
                  <w:rPrChange w:id="3544" w:author="Fatima Pillosu" w:date="2021-02-15T11:00:00Z">
                    <w:rPr>
                      <w:i/>
                      <w:iCs/>
                    </w:rPr>
                  </w:rPrChange>
                </w:rPr>
                <w:instrText xml:space="preserve"> HYPERLINK "https://www.ecmwf.int/en/newsletter/159/news/new-point-rainfall-products-eccharts" </w:instrText>
              </w:r>
              <w:r w:rsidRPr="007E528B">
                <w:fldChar w:fldCharType="separate"/>
              </w:r>
              <w:r w:rsidRPr="00BB17A1">
                <w:rPr>
                  <w:rStyle w:val="Hyperlink"/>
                  <w:color w:val="auto"/>
                  <w:rPrChange w:id="3545" w:author="Fatima Pillosu" w:date="2021-02-15T11:00:00Z">
                    <w:rPr>
                      <w:rStyle w:val="Hyperlink"/>
                      <w:i/>
                      <w:iCs/>
                    </w:rPr>
                  </w:rPrChange>
                </w:rPr>
                <w:t>https://www.ecmwf.int/en/newsletter/159/news/new-point-rainfall-products-eccharts</w:t>
              </w:r>
              <w:r w:rsidRPr="007E528B">
                <w:fldChar w:fldCharType="end"/>
              </w:r>
            </w:ins>
          </w:p>
          <w:p w14:paraId="55D62D7C" w14:textId="319BA98D" w:rsidR="000058B7" w:rsidRDefault="00105243">
            <w:pPr>
              <w:pStyle w:val="ListParagraph"/>
              <w:numPr>
                <w:ilvl w:val="0"/>
                <w:numId w:val="7"/>
              </w:numPr>
              <w:spacing w:before="120" w:after="120" w:line="276" w:lineRule="auto"/>
              <w:rPr>
                <w:ins w:id="3546" w:author="Fatima Pillosu" w:date="2021-02-15T10:57:00Z"/>
              </w:rPr>
              <w:pPrChange w:id="3547" w:author="Fatima Maria Pillosu" w:date="2021-02-15T11:00:00Z">
                <w:pPr>
                  <w:spacing w:line="276" w:lineRule="auto"/>
                  <w:jc w:val="center"/>
                </w:pPr>
              </w:pPrChange>
            </w:pPr>
            <w:ins w:id="3548" w:author="Fatima Pillosu" w:date="2021-02-15T10:59:00Z">
              <w:r w:rsidRPr="007E528B">
                <w:rPr>
                  <w:rPrChange w:id="3549" w:author="Fatima Pillosu" w:date="2021-02-15T11:00:00Z">
                    <w:rPr>
                      <w:i/>
                      <w:iCs/>
                    </w:rPr>
                  </w:rPrChange>
                </w:rPr>
                <w:fldChar w:fldCharType="begin"/>
              </w:r>
              <w:r w:rsidRPr="00BB17A1">
                <w:rPr>
                  <w:rPrChange w:id="3550" w:author="Fatima Pillosu" w:date="2021-02-15T11:00:00Z">
                    <w:rPr>
                      <w:i/>
                      <w:iCs/>
                    </w:rPr>
                  </w:rPrChange>
                </w:rPr>
                <w:instrText xml:space="preserve"> HYPERLINK "https://www.ecmwf.int/en/newsletter/152/news/ecmwf-supports-flood-disaster-response-peru" </w:instrText>
              </w:r>
              <w:r w:rsidRPr="007E528B">
                <w:fldChar w:fldCharType="separate"/>
              </w:r>
              <w:r w:rsidRPr="00BB17A1">
                <w:rPr>
                  <w:rStyle w:val="Hyperlink"/>
                  <w:color w:val="auto"/>
                  <w:rPrChange w:id="3551" w:author="Fatima Pillosu" w:date="2021-02-15T11:00:00Z">
                    <w:rPr>
                      <w:rStyle w:val="Hyperlink"/>
                      <w:i/>
                      <w:iCs/>
                    </w:rPr>
                  </w:rPrChange>
                </w:rPr>
                <w:t>https://www.ecmwf.int/en/newsletter/152/news/ecmwf-supports-flood-disaster-response-peru</w:t>
              </w:r>
              <w:r w:rsidRPr="007E528B">
                <w:fldChar w:fldCharType="end"/>
              </w:r>
            </w:ins>
          </w:p>
        </w:tc>
      </w:tr>
    </w:tbl>
    <w:p w14:paraId="53C645F1" w14:textId="7170C095" w:rsidR="00983CC0" w:rsidRDefault="002415EF">
      <w:pPr>
        <w:pStyle w:val="Caption"/>
        <w:rPr>
          <w:ins w:id="3552" w:author="Fatima Pillosu" w:date="2021-02-15T09:21:00Z"/>
        </w:rPr>
        <w:pPrChange w:id="3553" w:author="Fatima Pillosu" w:date="2021-02-15T10:46:00Z">
          <w:pPr>
            <w:pStyle w:val="Heading1"/>
            <w:ind w:firstLine="0"/>
          </w:pPr>
        </w:pPrChange>
      </w:pPr>
      <w:bookmarkStart w:id="3554" w:name="_Ref64526463"/>
      <w:ins w:id="3555" w:author="Fatima Pillosu" w:date="2021-02-15T10:46:00Z">
        <w:r w:rsidRPr="001B4107">
          <w:t>Table</w:t>
        </w:r>
        <w:r>
          <w:t xml:space="preserve"> </w:t>
        </w:r>
        <w:r>
          <w:fldChar w:fldCharType="begin"/>
        </w:r>
        <w:r>
          <w:instrText xml:space="preserve"> SEQ Table \* ARABIC </w:instrText>
        </w:r>
      </w:ins>
      <w:r>
        <w:fldChar w:fldCharType="separate"/>
      </w:r>
      <w:ins w:id="3556" w:author="Fatima Pillosu" w:date="2021-03-17T10:31:00Z">
        <w:r w:rsidR="00AB02D3">
          <w:rPr>
            <w:noProof/>
          </w:rPr>
          <w:t>1</w:t>
        </w:r>
      </w:ins>
      <w:ins w:id="3557" w:author="Fatima Pillosu" w:date="2021-02-15T10:46:00Z">
        <w:r>
          <w:fldChar w:fldCharType="end"/>
        </w:r>
        <w:bookmarkEnd w:id="3554"/>
        <w:r>
          <w:t xml:space="preserve"> </w:t>
        </w:r>
      </w:ins>
      <w:ins w:id="3558" w:author="Fatima Pillosu" w:date="2021-02-15T10:47:00Z">
        <w:r w:rsidR="00855C85">
          <w:t>–</w:t>
        </w:r>
      </w:ins>
      <w:ins w:id="3559" w:author="Fatima Pillosu" w:date="2021-02-15T10:46:00Z">
        <w:r>
          <w:t xml:space="preserve"> </w:t>
        </w:r>
      </w:ins>
      <w:ins w:id="3560" w:author="Fatima Pillosu" w:date="2021-02-15T10:47:00Z">
        <w:r w:rsidR="00855C85">
          <w:t>ecPoint training/guidance provided to IMN and OMSZ at the beginning of the “real-time” phase of the project.</w:t>
        </w:r>
      </w:ins>
      <w:ins w:id="3561" w:author="Fatima Pillosu" w:date="2021-02-15T10:51:00Z">
        <w:r w:rsidR="009E7684">
          <w:t xml:space="preserve"> The training in red</w:t>
        </w:r>
      </w:ins>
      <w:ins w:id="3562" w:author="Fatima Pillosu" w:date="2021-02-15T10:52:00Z">
        <w:r w:rsidR="00815225">
          <w:t xml:space="preserve"> correspond to default training</w:t>
        </w:r>
      </w:ins>
      <w:ins w:id="3563" w:author="Fatima Pillosu" w:date="2021-02-15T10:51:00Z">
        <w:r w:rsidR="009E7684">
          <w:t xml:space="preserve"> </w:t>
        </w:r>
        <w:r w:rsidR="004659CD">
          <w:t>provided</w:t>
        </w:r>
        <w:r w:rsidR="00815225">
          <w:t xml:space="preserve"> by the ecPoint developers</w:t>
        </w:r>
        <w:r w:rsidR="004659CD">
          <w:t xml:space="preserve"> to all participant</w:t>
        </w:r>
      </w:ins>
      <w:ins w:id="3564" w:author="Fatima Pillosu" w:date="2021-02-15T10:52:00Z">
        <w:r w:rsidR="00815225">
          <w:t xml:space="preserve">s; </w:t>
        </w:r>
        <w:r w:rsidR="006C75DF">
          <w:t>the training in blue is the training that was provided under request by the participants. The mark</w:t>
        </w:r>
      </w:ins>
      <w:ins w:id="3565" w:author="Fatima Pillosu" w:date="2021-02-15T10:47:00Z">
        <w:r w:rsidR="00D77CAD">
          <w:t xml:space="preserve"> “X” </w:t>
        </w:r>
      </w:ins>
      <w:ins w:id="3566" w:author="Fatima Pillosu" w:date="2021-02-15T10:53:00Z">
        <w:r w:rsidR="00CF2B3F">
          <w:t xml:space="preserve">under the </w:t>
        </w:r>
        <w:r w:rsidR="00A17F79">
          <w:t xml:space="preserve">name of a meteorological service </w:t>
        </w:r>
      </w:ins>
      <w:ins w:id="3567" w:author="Fatima Pillosu" w:date="2021-02-15T10:47:00Z">
        <w:r w:rsidR="00D77CAD">
          <w:t xml:space="preserve">indicates </w:t>
        </w:r>
      </w:ins>
      <w:ins w:id="3568" w:author="Fatima Pillosu" w:date="2021-02-15T10:53:00Z">
        <w:r w:rsidR="005E1AC8">
          <w:t xml:space="preserve">that the correspondent </w:t>
        </w:r>
      </w:ins>
      <w:ins w:id="3569" w:author="Fatima Pillosu" w:date="2021-02-15T10:48:00Z">
        <w:r w:rsidR="00DB4DF5">
          <w:t>training was provided</w:t>
        </w:r>
      </w:ins>
      <w:ins w:id="3570" w:author="Fatima Pillosu" w:date="2021-02-15T10:54:00Z">
        <w:r w:rsidR="00A17F79">
          <w:t xml:space="preserve">; </w:t>
        </w:r>
        <w:r w:rsidR="002C5BAA">
          <w:t>The mark</w:t>
        </w:r>
      </w:ins>
      <w:ins w:id="3571" w:author="Fatima Pillosu" w:date="2021-02-15T10:48:00Z">
        <w:r w:rsidR="000A66F9">
          <w:t xml:space="preserve"> “-” indicates the</w:t>
        </w:r>
        <w:r w:rsidR="00BB1733">
          <w:t xml:space="preserve"> </w:t>
        </w:r>
      </w:ins>
      <w:ins w:id="3572" w:author="Fatima Pillosu" w:date="2021-02-15T10:54:00Z">
        <w:r w:rsidR="00B406F7">
          <w:t xml:space="preserve">that the correspondent training was not provided. </w:t>
        </w:r>
      </w:ins>
    </w:p>
    <w:p w14:paraId="20022A5F" w14:textId="38EA4F83" w:rsidR="00983CC0" w:rsidRDefault="00983CC0" w:rsidP="00A070FE">
      <w:pPr>
        <w:ind w:firstLine="0"/>
        <w:rPr>
          <w:ins w:id="3573" w:author="Fatima Maria Pillosu" w:date="2021-02-18T07:52:00Z"/>
        </w:rPr>
      </w:pPr>
    </w:p>
    <w:p w14:paraId="0FF91FF9" w14:textId="1E8AF204" w:rsidR="00A070FE" w:rsidRDefault="00A070FE" w:rsidP="00A070FE">
      <w:pPr>
        <w:ind w:firstLine="0"/>
        <w:rPr>
          <w:ins w:id="3574" w:author="Fatima Maria Pillosu" w:date="2021-02-18T07:52:00Z"/>
        </w:rPr>
      </w:pPr>
    </w:p>
    <w:p w14:paraId="537350C7" w14:textId="71738DD5" w:rsidR="00A070FE" w:rsidRDefault="00A070FE" w:rsidP="00A070FE">
      <w:pPr>
        <w:ind w:firstLine="0"/>
        <w:rPr>
          <w:ins w:id="3575" w:author="Fatima Maria Pillosu" w:date="2021-02-18T07:52:00Z"/>
        </w:rPr>
      </w:pPr>
    </w:p>
    <w:p w14:paraId="7915094E" w14:textId="6EC13EB0" w:rsidR="00A070FE" w:rsidRDefault="00A070FE" w:rsidP="00A070FE">
      <w:pPr>
        <w:ind w:firstLine="0"/>
        <w:rPr>
          <w:ins w:id="3576" w:author="Fatima Maria Pillosu" w:date="2021-02-18T07:52:00Z"/>
        </w:rPr>
      </w:pPr>
    </w:p>
    <w:p w14:paraId="068EDA28" w14:textId="74441ED4" w:rsidR="00A070FE" w:rsidRDefault="00A070FE" w:rsidP="00A070FE">
      <w:pPr>
        <w:ind w:firstLine="0"/>
        <w:rPr>
          <w:ins w:id="3577" w:author="Fatima Maria Pillosu" w:date="2021-02-22T14:25:00Z"/>
        </w:rPr>
      </w:pPr>
    </w:p>
    <w:p w14:paraId="745FAEBD" w14:textId="3CA8ABE1" w:rsidR="000D7D69" w:rsidRDefault="000D7D69" w:rsidP="00A070FE">
      <w:pPr>
        <w:ind w:firstLine="0"/>
        <w:rPr>
          <w:ins w:id="3578" w:author="Fatima Maria Pillosu" w:date="2021-02-22T14:26:00Z"/>
        </w:rPr>
      </w:pPr>
    </w:p>
    <w:p w14:paraId="2DD6B7B2" w14:textId="0D35602D" w:rsidR="000D7D69" w:rsidRDefault="000D7D69" w:rsidP="00A070FE">
      <w:pPr>
        <w:ind w:firstLine="0"/>
        <w:rPr>
          <w:ins w:id="3579" w:author="Fatima Maria Pillosu" w:date="2021-02-22T14:26:00Z"/>
        </w:rPr>
      </w:pPr>
    </w:p>
    <w:p w14:paraId="53B75E09" w14:textId="77777777" w:rsidR="000D7D69" w:rsidRDefault="000D7D69" w:rsidP="00A070FE">
      <w:pPr>
        <w:ind w:firstLine="0"/>
        <w:rPr>
          <w:ins w:id="3580" w:author="Fatima Maria Pillosu" w:date="2021-02-18T07:52:00Z"/>
        </w:rPr>
      </w:pPr>
    </w:p>
    <w:tbl>
      <w:tblPr>
        <w:tblStyle w:val="TableGrid"/>
        <w:tblW w:w="0" w:type="auto"/>
        <w:tblLook w:val="04A0" w:firstRow="1" w:lastRow="0" w:firstColumn="1" w:lastColumn="0" w:noHBand="0" w:noVBand="1"/>
        <w:tblPrChange w:id="3581" w:author="Fatima Maria Pillosu" w:date="2021-02-18T07:53:00Z">
          <w:tblPr>
            <w:tblStyle w:val="TableGrid"/>
            <w:tblW w:w="0" w:type="auto"/>
            <w:tblLook w:val="04A0" w:firstRow="1" w:lastRow="0" w:firstColumn="1" w:lastColumn="0" w:noHBand="0" w:noVBand="1"/>
          </w:tblPr>
        </w:tblPrChange>
      </w:tblPr>
      <w:tblGrid>
        <w:gridCol w:w="2547"/>
        <w:gridCol w:w="3256"/>
        <w:gridCol w:w="3257"/>
        <w:tblGridChange w:id="3582">
          <w:tblGrid>
            <w:gridCol w:w="2547"/>
            <w:gridCol w:w="1983"/>
            <w:gridCol w:w="1273"/>
            <w:gridCol w:w="3257"/>
          </w:tblGrid>
        </w:tblGridChange>
      </w:tblGrid>
      <w:tr w:rsidR="00A070FE" w14:paraId="74C602DC" w14:textId="77777777" w:rsidTr="00A070FE">
        <w:trPr>
          <w:ins w:id="3583" w:author="Fatima Maria Pillosu" w:date="2021-02-18T07:52:00Z"/>
        </w:trPr>
        <w:tc>
          <w:tcPr>
            <w:tcW w:w="2547" w:type="dxa"/>
            <w:tcPrChange w:id="3584" w:author="Fatima Maria Pillosu" w:date="2021-02-18T07:53:00Z">
              <w:tcPr>
                <w:tcW w:w="4530" w:type="dxa"/>
                <w:gridSpan w:val="2"/>
              </w:tcPr>
            </w:tcPrChange>
          </w:tcPr>
          <w:p w14:paraId="66FB12DD" w14:textId="14C06D1D" w:rsidR="00A070FE" w:rsidRPr="00AF7193" w:rsidRDefault="00A070FE">
            <w:pPr>
              <w:spacing w:before="120" w:after="120" w:line="276" w:lineRule="auto"/>
              <w:ind w:firstLine="0"/>
              <w:jc w:val="left"/>
              <w:rPr>
                <w:ins w:id="3585" w:author="Fatima Maria Pillosu" w:date="2021-02-18T07:52:00Z"/>
                <w:b/>
                <w:bCs/>
                <w:rPrChange w:id="3586" w:author="Fatima Maria Pillosu" w:date="2021-02-18T08:07:00Z">
                  <w:rPr>
                    <w:ins w:id="3587" w:author="Fatima Maria Pillosu" w:date="2021-02-18T07:52:00Z"/>
                  </w:rPr>
                </w:rPrChange>
              </w:rPr>
              <w:pPrChange w:id="3588" w:author="Christel Prudhomme" w:date="2021-02-18T08:07:00Z">
                <w:pPr>
                  <w:ind w:firstLine="0"/>
                </w:pPr>
              </w:pPrChange>
            </w:pPr>
            <w:ins w:id="3589" w:author="Fatima Maria Pillosu" w:date="2021-02-18T07:52:00Z">
              <w:r w:rsidRPr="00AF7193">
                <w:rPr>
                  <w:b/>
                  <w:bCs/>
                  <w:rPrChange w:id="3590" w:author="Fatima Maria Pillosu" w:date="2021-02-18T08:07:00Z">
                    <w:rPr/>
                  </w:rPrChange>
                </w:rPr>
                <w:lastRenderedPageBreak/>
                <w:t>Forecasts received</w:t>
              </w:r>
            </w:ins>
          </w:p>
        </w:tc>
        <w:tc>
          <w:tcPr>
            <w:tcW w:w="6513" w:type="dxa"/>
            <w:gridSpan w:val="2"/>
            <w:tcPrChange w:id="3591" w:author="Fatima Maria Pillosu" w:date="2021-02-18T07:53:00Z">
              <w:tcPr>
                <w:tcW w:w="4530" w:type="dxa"/>
                <w:gridSpan w:val="2"/>
              </w:tcPr>
            </w:tcPrChange>
          </w:tcPr>
          <w:p w14:paraId="490F8DF6" w14:textId="78B4DA1B" w:rsidR="00A070FE" w:rsidRDefault="00A070FE">
            <w:pPr>
              <w:spacing w:before="120" w:after="120" w:line="276" w:lineRule="auto"/>
              <w:ind w:firstLine="0"/>
              <w:jc w:val="left"/>
              <w:rPr>
                <w:ins w:id="3592" w:author="Fatima Maria Pillosu" w:date="2021-02-18T07:52:00Z"/>
              </w:rPr>
              <w:pPrChange w:id="3593" w:author="Christel Prudhomme" w:date="2021-02-18T08:07:00Z">
                <w:pPr>
                  <w:ind w:firstLine="0"/>
                </w:pPr>
              </w:pPrChange>
            </w:pPr>
            <w:ins w:id="3594" w:author="Fatima Maria Pillosu" w:date="2021-02-18T07:52:00Z">
              <w:r>
                <w:t xml:space="preserve">ecPoint-Rainfall percentiles </w:t>
              </w:r>
            </w:ins>
            <w:ins w:id="3595" w:author="Fatima Maria Pillosu" w:date="2021-02-18T07:53:00Z">
              <w:r>
                <w:t>(from 1</w:t>
              </w:r>
              <w:r w:rsidRPr="00A070FE">
                <w:rPr>
                  <w:vertAlign w:val="superscript"/>
                  <w:rPrChange w:id="3596" w:author="Fatima Maria Pillosu" w:date="2021-02-18T07:53:00Z">
                    <w:rPr/>
                  </w:rPrChange>
                </w:rPr>
                <w:t>st</w:t>
              </w:r>
              <w:r>
                <w:t xml:space="preserve"> to 99</w:t>
              </w:r>
              <w:r w:rsidRPr="00A070FE">
                <w:rPr>
                  <w:vertAlign w:val="superscript"/>
                  <w:rPrChange w:id="3597" w:author="Fatima Maria Pillosu" w:date="2021-02-18T07:53:00Z">
                    <w:rPr/>
                  </w:rPrChange>
                </w:rPr>
                <w:t>th</w:t>
              </w:r>
              <w:r>
                <w:t>)</w:t>
              </w:r>
            </w:ins>
          </w:p>
        </w:tc>
      </w:tr>
      <w:tr w:rsidR="00CE6E39" w14:paraId="6EA03711" w14:textId="77777777" w:rsidTr="00A070FE">
        <w:trPr>
          <w:ins w:id="3598" w:author="Fatima Maria Pillosu" w:date="2021-02-18T07:52:00Z"/>
        </w:trPr>
        <w:tc>
          <w:tcPr>
            <w:tcW w:w="2547" w:type="dxa"/>
            <w:tcPrChange w:id="3599" w:author="Fatima Maria Pillosu" w:date="2021-02-18T07:53:00Z">
              <w:tcPr>
                <w:tcW w:w="4530" w:type="dxa"/>
                <w:gridSpan w:val="2"/>
              </w:tcPr>
            </w:tcPrChange>
          </w:tcPr>
          <w:p w14:paraId="6B68B2B9" w14:textId="7BC888B0" w:rsidR="00CE6E39" w:rsidRPr="00AF7193" w:rsidRDefault="00CE6E39">
            <w:pPr>
              <w:spacing w:before="120" w:after="120" w:line="276" w:lineRule="auto"/>
              <w:ind w:firstLine="0"/>
              <w:jc w:val="left"/>
              <w:rPr>
                <w:ins w:id="3600" w:author="Fatima Maria Pillosu" w:date="2021-02-18T07:52:00Z"/>
                <w:b/>
                <w:bCs/>
                <w:rPrChange w:id="3601" w:author="Fatima Maria Pillosu" w:date="2021-02-18T08:07:00Z">
                  <w:rPr>
                    <w:ins w:id="3602" w:author="Fatima Maria Pillosu" w:date="2021-02-18T07:52:00Z"/>
                  </w:rPr>
                </w:rPrChange>
              </w:rPr>
              <w:pPrChange w:id="3603" w:author="Christel Prudhomme" w:date="2021-02-18T08:07:00Z">
                <w:pPr>
                  <w:ind w:firstLine="0"/>
                </w:pPr>
              </w:pPrChange>
            </w:pPr>
            <w:ins w:id="3604" w:author="Fatima Maria Pillosu" w:date="2021-02-18T08:04:00Z">
              <w:r w:rsidRPr="00AF7193">
                <w:rPr>
                  <w:b/>
                  <w:bCs/>
                  <w:rPrChange w:id="3605" w:author="Fatima Maria Pillosu" w:date="2021-02-18T08:07:00Z">
                    <w:rPr/>
                  </w:rPrChange>
                </w:rPr>
                <w:t>Runs</w:t>
              </w:r>
            </w:ins>
          </w:p>
        </w:tc>
        <w:tc>
          <w:tcPr>
            <w:tcW w:w="6513" w:type="dxa"/>
            <w:gridSpan w:val="2"/>
            <w:tcPrChange w:id="3606" w:author="Fatima Maria Pillosu" w:date="2021-02-18T07:53:00Z">
              <w:tcPr>
                <w:tcW w:w="4530" w:type="dxa"/>
                <w:gridSpan w:val="2"/>
              </w:tcPr>
            </w:tcPrChange>
          </w:tcPr>
          <w:p w14:paraId="2A9D4657" w14:textId="5730CEBB" w:rsidR="00CE6E39" w:rsidRDefault="00CE6E39">
            <w:pPr>
              <w:spacing w:before="120" w:after="120" w:line="276" w:lineRule="auto"/>
              <w:ind w:firstLine="0"/>
              <w:jc w:val="left"/>
              <w:rPr>
                <w:ins w:id="3607" w:author="Fatima Maria Pillosu" w:date="2021-02-18T07:52:00Z"/>
              </w:rPr>
              <w:pPrChange w:id="3608" w:author="Christel Prudhomme" w:date="2021-02-18T08:07:00Z">
                <w:pPr>
                  <w:ind w:firstLine="0"/>
                </w:pPr>
              </w:pPrChange>
            </w:pPr>
            <w:ins w:id="3609" w:author="Fatima Maria Pillosu" w:date="2021-02-18T08:04:00Z">
              <w:r>
                <w:t>00 and 12 UTC</w:t>
              </w:r>
            </w:ins>
          </w:p>
        </w:tc>
      </w:tr>
      <w:tr w:rsidR="00CE6E39" w14:paraId="5DAD647A" w14:textId="77777777" w:rsidTr="00A070FE">
        <w:trPr>
          <w:ins w:id="3610" w:author="Fatima Maria Pillosu" w:date="2021-02-18T08:04:00Z"/>
        </w:trPr>
        <w:tc>
          <w:tcPr>
            <w:tcW w:w="2547" w:type="dxa"/>
          </w:tcPr>
          <w:p w14:paraId="76717F15" w14:textId="6BBD8C1E" w:rsidR="00CE6E39" w:rsidRPr="00AF7193" w:rsidRDefault="00CE6E39" w:rsidP="007E528B">
            <w:pPr>
              <w:spacing w:before="120" w:after="120" w:line="276" w:lineRule="auto"/>
              <w:ind w:firstLine="0"/>
              <w:jc w:val="left"/>
              <w:rPr>
                <w:ins w:id="3611" w:author="Fatima Maria Pillosu" w:date="2021-02-18T08:04:00Z"/>
                <w:b/>
                <w:bCs/>
                <w:rPrChange w:id="3612" w:author="Fatima Maria Pillosu" w:date="2021-02-18T08:07:00Z">
                  <w:rPr>
                    <w:ins w:id="3613" w:author="Fatima Maria Pillosu" w:date="2021-02-18T08:04:00Z"/>
                  </w:rPr>
                </w:rPrChange>
              </w:rPr>
            </w:pPr>
            <w:ins w:id="3614" w:author="Fatima Maria Pillosu" w:date="2021-02-18T08:04:00Z">
              <w:r w:rsidRPr="00AF7193">
                <w:rPr>
                  <w:b/>
                  <w:bCs/>
                  <w:rPrChange w:id="3615" w:author="Fatima Maria Pillosu" w:date="2021-02-18T08:07:00Z">
                    <w:rPr/>
                  </w:rPrChange>
                </w:rPr>
                <w:t>Rainfall Accumulation</w:t>
              </w:r>
            </w:ins>
          </w:p>
        </w:tc>
        <w:tc>
          <w:tcPr>
            <w:tcW w:w="6513" w:type="dxa"/>
            <w:gridSpan w:val="2"/>
          </w:tcPr>
          <w:p w14:paraId="7B25369F" w14:textId="633D76B8" w:rsidR="00CE6E39" w:rsidRDefault="00CE6E39" w:rsidP="007E528B">
            <w:pPr>
              <w:spacing w:before="120" w:after="120" w:line="276" w:lineRule="auto"/>
              <w:ind w:firstLine="0"/>
              <w:jc w:val="left"/>
              <w:rPr>
                <w:ins w:id="3616" w:author="Fatima Maria Pillosu" w:date="2021-02-18T08:04:00Z"/>
              </w:rPr>
            </w:pPr>
            <w:ins w:id="3617" w:author="Fatima Maria Pillosu" w:date="2021-02-18T08:04:00Z">
              <w:r>
                <w:t>12 hours</w:t>
              </w:r>
            </w:ins>
          </w:p>
        </w:tc>
      </w:tr>
      <w:tr w:rsidR="00AF7193" w14:paraId="4EDEB606" w14:textId="77777777" w:rsidTr="00A070FE">
        <w:trPr>
          <w:ins w:id="3618" w:author="Fatima Maria Pillosu" w:date="2021-02-18T08:06:00Z"/>
        </w:trPr>
        <w:tc>
          <w:tcPr>
            <w:tcW w:w="2547" w:type="dxa"/>
          </w:tcPr>
          <w:p w14:paraId="218A0787" w14:textId="6B69CB88" w:rsidR="00AF7193" w:rsidRPr="00AF7193" w:rsidRDefault="00AF7193" w:rsidP="007E528B">
            <w:pPr>
              <w:spacing w:before="120" w:after="120" w:line="276" w:lineRule="auto"/>
              <w:ind w:firstLine="0"/>
              <w:jc w:val="left"/>
              <w:rPr>
                <w:ins w:id="3619" w:author="Fatima Maria Pillosu" w:date="2021-02-18T08:06:00Z"/>
                <w:b/>
                <w:bCs/>
                <w:rPrChange w:id="3620" w:author="Fatima Maria Pillosu" w:date="2021-02-18T08:07:00Z">
                  <w:rPr>
                    <w:ins w:id="3621" w:author="Fatima Maria Pillosu" w:date="2021-02-18T08:06:00Z"/>
                  </w:rPr>
                </w:rPrChange>
              </w:rPr>
            </w:pPr>
            <w:ins w:id="3622" w:author="Fatima Maria Pillosu" w:date="2021-02-18T08:06:00Z">
              <w:r w:rsidRPr="00AF7193">
                <w:rPr>
                  <w:b/>
                  <w:bCs/>
                  <w:rPrChange w:id="3623" w:author="Fatima Maria Pillosu" w:date="2021-02-18T08:07:00Z">
                    <w:rPr/>
                  </w:rPrChange>
                </w:rPr>
                <w:t xml:space="preserve">Number </w:t>
              </w:r>
            </w:ins>
            <w:ins w:id="3624" w:author="Fatima Maria Pillosu" w:date="2021-02-18T08:07:00Z">
              <w:r w:rsidRPr="00AF7193">
                <w:rPr>
                  <w:b/>
                  <w:bCs/>
                  <w:rPrChange w:id="3625" w:author="Fatima Maria Pillosu" w:date="2021-02-18T08:07:00Z">
                    <w:rPr/>
                  </w:rPrChange>
                </w:rPr>
                <w:t xml:space="preserve">of </w:t>
              </w:r>
            </w:ins>
            <w:ins w:id="3626" w:author="Fatima Maria Pillosu" w:date="2021-02-18T08:06:00Z">
              <w:r w:rsidRPr="00AF7193">
                <w:rPr>
                  <w:b/>
                  <w:bCs/>
                  <w:rPrChange w:id="3627" w:author="Fatima Maria Pillosu" w:date="2021-02-18T08:07:00Z">
                    <w:rPr/>
                  </w:rPrChange>
                </w:rPr>
                <w:t>accumulation periods</w:t>
              </w:r>
            </w:ins>
          </w:p>
        </w:tc>
        <w:tc>
          <w:tcPr>
            <w:tcW w:w="6513" w:type="dxa"/>
            <w:gridSpan w:val="2"/>
          </w:tcPr>
          <w:p w14:paraId="71C59AFB" w14:textId="67C7DC89" w:rsidR="00AF7193" w:rsidRDefault="00AF7193" w:rsidP="00AF7193">
            <w:pPr>
              <w:spacing w:before="120" w:after="120" w:line="276" w:lineRule="auto"/>
              <w:ind w:firstLine="0"/>
              <w:jc w:val="left"/>
              <w:rPr>
                <w:ins w:id="3628" w:author="Fatima Maria Pillosu" w:date="2021-02-18T08:09:00Z"/>
              </w:rPr>
            </w:pPr>
            <w:ins w:id="3629" w:author="Fatima Maria Pillosu" w:date="2021-02-18T08:07:00Z">
              <w:r>
                <w:t>4 overlapping accumulation periods per day. The valid times</w:t>
              </w:r>
            </w:ins>
            <w:ins w:id="3630" w:author="Fatima Maria Pillosu" w:date="2021-02-18T08:10:00Z">
              <w:r w:rsidR="001A382F">
                <w:t xml:space="preserve"> (in UTC)</w:t>
              </w:r>
            </w:ins>
            <w:ins w:id="3631" w:author="Fatima Maria Pillosu" w:date="2021-02-18T08:07:00Z">
              <w:r>
                <w:t xml:space="preserve"> </w:t>
              </w:r>
            </w:ins>
            <w:ins w:id="3632" w:author="Fatima Maria Pillosu" w:date="2021-02-18T08:11:00Z">
              <w:r w:rsidR="001A382F">
                <w:t xml:space="preserve">of such periods </w:t>
              </w:r>
            </w:ins>
            <w:ins w:id="3633" w:author="Fatima Maria Pillosu" w:date="2021-02-18T08:07:00Z">
              <w:r>
                <w:t xml:space="preserve">correspond to </w:t>
              </w:r>
            </w:ins>
            <w:ins w:id="3634" w:author="Fatima Maria Pillosu" w:date="2021-02-18T08:10:00Z">
              <w:r w:rsidR="001A382F">
                <w:t>(</w:t>
              </w:r>
            </w:ins>
            <w:ins w:id="3635" w:author="Fatima Maria Pillosu" w:date="2021-02-18T08:07:00Z">
              <w:r>
                <w:t>0</w:t>
              </w:r>
            </w:ins>
            <w:ins w:id="3636" w:author="Fatima Maria Pillosu" w:date="2021-02-18T08:10:00Z">
              <w:r w:rsidR="001A382F">
                <w:t xml:space="preserve"> to </w:t>
              </w:r>
            </w:ins>
            <w:ins w:id="3637" w:author="Fatima Maria Pillosu" w:date="2021-02-18T08:07:00Z">
              <w:r>
                <w:t>12</w:t>
              </w:r>
            </w:ins>
            <w:ins w:id="3638" w:author="Fatima Maria Pillosu" w:date="2021-02-18T08:10:00Z">
              <w:r w:rsidR="001A382F">
                <w:t>)</w:t>
              </w:r>
            </w:ins>
            <w:ins w:id="3639" w:author="Fatima Maria Pillosu" w:date="2021-02-18T08:07:00Z">
              <w:r>
                <w:t xml:space="preserve">, </w:t>
              </w:r>
            </w:ins>
            <w:ins w:id="3640" w:author="Fatima Maria Pillosu" w:date="2021-02-18T08:10:00Z">
              <w:r w:rsidR="001A382F">
                <w:t>(</w:t>
              </w:r>
            </w:ins>
            <w:ins w:id="3641" w:author="Fatima Maria Pillosu" w:date="2021-02-18T08:07:00Z">
              <w:r>
                <w:t>6</w:t>
              </w:r>
            </w:ins>
            <w:ins w:id="3642" w:author="Fatima Maria Pillosu" w:date="2021-02-18T08:10:00Z">
              <w:r w:rsidR="001A382F">
                <w:t xml:space="preserve"> to </w:t>
              </w:r>
            </w:ins>
            <w:ins w:id="3643" w:author="Fatima Maria Pillosu" w:date="2021-02-18T08:07:00Z">
              <w:r>
                <w:t>18</w:t>
              </w:r>
            </w:ins>
            <w:ins w:id="3644" w:author="Fatima Maria Pillosu" w:date="2021-02-18T08:10:00Z">
              <w:r w:rsidR="001A382F">
                <w:t>)</w:t>
              </w:r>
            </w:ins>
            <w:ins w:id="3645" w:author="Fatima Maria Pillosu" w:date="2021-02-18T08:07:00Z">
              <w:r>
                <w:t xml:space="preserve">, </w:t>
              </w:r>
            </w:ins>
            <w:ins w:id="3646" w:author="Fatima Maria Pillosu" w:date="2021-02-18T08:10:00Z">
              <w:r w:rsidR="001A382F">
                <w:t>(</w:t>
              </w:r>
            </w:ins>
            <w:ins w:id="3647" w:author="Fatima Maria Pillosu" w:date="2021-02-18T08:07:00Z">
              <w:r>
                <w:t>12</w:t>
              </w:r>
            </w:ins>
            <w:ins w:id="3648" w:author="Fatima Maria Pillosu" w:date="2021-02-18T08:09:00Z">
              <w:r w:rsidR="001A382F">
                <w:t xml:space="preserve"> </w:t>
              </w:r>
            </w:ins>
            <w:ins w:id="3649" w:author="Fatima Maria Pillosu" w:date="2021-02-18T08:10:00Z">
              <w:r w:rsidR="001A382F">
                <w:t>to</w:t>
              </w:r>
            </w:ins>
            <w:ins w:id="3650" w:author="Fatima Maria Pillosu" w:date="2021-02-18T08:09:00Z">
              <w:r w:rsidR="001A382F">
                <w:t xml:space="preserve"> </w:t>
              </w:r>
            </w:ins>
            <w:ins w:id="3651" w:author="Fatima Maria Pillosu" w:date="2021-02-18T08:07:00Z">
              <w:r>
                <w:t>00</w:t>
              </w:r>
            </w:ins>
            <w:ins w:id="3652" w:author="Fatima Maria Pillosu" w:date="2021-02-18T08:09:00Z">
              <w:r w:rsidR="001A382F">
                <w:t>*</w:t>
              </w:r>
            </w:ins>
            <w:ins w:id="3653" w:author="Fatima Maria Pillosu" w:date="2021-02-18T08:10:00Z">
              <w:r w:rsidR="001A382F">
                <w:t>) and (</w:t>
              </w:r>
            </w:ins>
            <w:ins w:id="3654" w:author="Fatima Maria Pillosu" w:date="2021-02-18T08:08:00Z">
              <w:r>
                <w:t>18</w:t>
              </w:r>
            </w:ins>
            <w:ins w:id="3655" w:author="Fatima Maria Pillosu" w:date="2021-02-18T08:09:00Z">
              <w:r w:rsidR="001A382F">
                <w:t xml:space="preserve"> </w:t>
              </w:r>
            </w:ins>
            <w:ins w:id="3656" w:author="Fatima Maria Pillosu" w:date="2021-02-18T08:10:00Z">
              <w:r w:rsidR="001A382F">
                <w:t>t</w:t>
              </w:r>
            </w:ins>
            <w:ins w:id="3657" w:author="Fatima Maria Pillosu" w:date="2021-02-18T08:11:00Z">
              <w:r w:rsidR="001A382F">
                <w:t>o</w:t>
              </w:r>
            </w:ins>
            <w:ins w:id="3658" w:author="Fatima Maria Pillosu" w:date="2021-02-18T08:09:00Z">
              <w:r w:rsidR="001A382F">
                <w:t xml:space="preserve"> </w:t>
              </w:r>
            </w:ins>
            <w:ins w:id="3659" w:author="Fatima Maria Pillosu" w:date="2021-02-18T08:08:00Z">
              <w:r>
                <w:t>6</w:t>
              </w:r>
            </w:ins>
            <w:ins w:id="3660" w:author="Fatima Maria Pillosu" w:date="2021-02-18T08:09:00Z">
              <w:r w:rsidR="001A382F">
                <w:t>*</w:t>
              </w:r>
            </w:ins>
            <w:ins w:id="3661" w:author="Fatima Maria Pillosu" w:date="2021-02-18T08:11:00Z">
              <w:r w:rsidR="001A382F">
                <w:t>).</w:t>
              </w:r>
            </w:ins>
          </w:p>
          <w:p w14:paraId="474F78EB" w14:textId="73DCF47B" w:rsidR="001A382F" w:rsidRDefault="001A382F" w:rsidP="007E528B">
            <w:pPr>
              <w:spacing w:before="120" w:after="120" w:line="276" w:lineRule="auto"/>
              <w:ind w:firstLine="0"/>
              <w:jc w:val="left"/>
              <w:rPr>
                <w:ins w:id="3662" w:author="Fatima Maria Pillosu" w:date="2021-02-18T08:06:00Z"/>
              </w:rPr>
            </w:pPr>
            <w:ins w:id="3663" w:author="Fatima Maria Pillosu" w:date="2021-02-18T08:09:00Z">
              <w:r>
                <w:t>*</w:t>
              </w:r>
            </w:ins>
            <w:ins w:id="3664" w:author="Fatima Maria Pillosu" w:date="2021-02-18T08:11:00Z">
              <w:r>
                <w:t xml:space="preserve"> on the </w:t>
              </w:r>
            </w:ins>
            <w:ins w:id="3665" w:author="Fatima Maria Pillosu" w:date="2021-02-18T08:09:00Z">
              <w:r>
                <w:t>following day</w:t>
              </w:r>
            </w:ins>
          </w:p>
        </w:tc>
      </w:tr>
      <w:tr w:rsidR="00CE6E39" w14:paraId="2EFD5B32" w14:textId="77777777" w:rsidTr="00A070FE">
        <w:trPr>
          <w:ins w:id="3666" w:author="Fatima Maria Pillosu" w:date="2021-02-18T07:52:00Z"/>
        </w:trPr>
        <w:tc>
          <w:tcPr>
            <w:tcW w:w="2547" w:type="dxa"/>
            <w:tcPrChange w:id="3667" w:author="Fatima Maria Pillosu" w:date="2021-02-18T07:53:00Z">
              <w:tcPr>
                <w:tcW w:w="4530" w:type="dxa"/>
                <w:gridSpan w:val="2"/>
              </w:tcPr>
            </w:tcPrChange>
          </w:tcPr>
          <w:p w14:paraId="136D819D" w14:textId="1D834529" w:rsidR="00CE6E39" w:rsidRPr="00AF7193" w:rsidRDefault="00CE6E39">
            <w:pPr>
              <w:spacing w:before="120" w:after="120" w:line="276" w:lineRule="auto"/>
              <w:ind w:firstLine="0"/>
              <w:jc w:val="left"/>
              <w:rPr>
                <w:ins w:id="3668" w:author="Fatima Maria Pillosu" w:date="2021-02-18T07:52:00Z"/>
                <w:b/>
                <w:bCs/>
                <w:rPrChange w:id="3669" w:author="Fatima Maria Pillosu" w:date="2021-02-18T08:07:00Z">
                  <w:rPr>
                    <w:ins w:id="3670" w:author="Fatima Maria Pillosu" w:date="2021-02-18T07:52:00Z"/>
                  </w:rPr>
                </w:rPrChange>
              </w:rPr>
              <w:pPrChange w:id="3671" w:author="Christel Prudhomme" w:date="2021-02-18T08:07:00Z">
                <w:pPr>
                  <w:ind w:firstLine="0"/>
                </w:pPr>
              </w:pPrChange>
            </w:pPr>
            <w:ins w:id="3672" w:author="Fatima Maria Pillosu" w:date="2021-02-18T08:04:00Z">
              <w:r w:rsidRPr="00AF7193">
                <w:rPr>
                  <w:b/>
                  <w:bCs/>
                  <w:rPrChange w:id="3673" w:author="Fatima Maria Pillosu" w:date="2021-02-18T08:07:00Z">
                    <w:rPr/>
                  </w:rPrChange>
                </w:rPr>
                <w:t>Lead time</w:t>
              </w:r>
            </w:ins>
          </w:p>
        </w:tc>
        <w:tc>
          <w:tcPr>
            <w:tcW w:w="6513" w:type="dxa"/>
            <w:gridSpan w:val="2"/>
            <w:tcPrChange w:id="3674" w:author="Fatima Maria Pillosu" w:date="2021-02-18T07:53:00Z">
              <w:tcPr>
                <w:tcW w:w="4530" w:type="dxa"/>
                <w:gridSpan w:val="2"/>
              </w:tcPr>
            </w:tcPrChange>
          </w:tcPr>
          <w:p w14:paraId="6B121004" w14:textId="3CD1ABD0" w:rsidR="00CE6E39" w:rsidRDefault="00CE6E39">
            <w:pPr>
              <w:spacing w:before="120" w:after="120" w:line="276" w:lineRule="auto"/>
              <w:ind w:firstLine="0"/>
              <w:jc w:val="left"/>
              <w:rPr>
                <w:ins w:id="3675" w:author="Fatima Maria Pillosu" w:date="2021-02-18T07:52:00Z"/>
              </w:rPr>
              <w:pPrChange w:id="3676" w:author="Christel Prudhomme" w:date="2021-02-18T08:07:00Z">
                <w:pPr>
                  <w:ind w:firstLine="0"/>
                </w:pPr>
              </w:pPrChange>
            </w:pPr>
            <w:ins w:id="3677" w:author="Fatima Maria Pillosu" w:date="2021-02-18T08:04:00Z">
              <w:r>
                <w:t>Up to day 10</w:t>
              </w:r>
            </w:ins>
            <w:ins w:id="3678" w:author="Fatima Maria Pillosu" w:date="2021-02-18T08:08:00Z">
              <w:r w:rsidR="003B33E4">
                <w:t>,</w:t>
              </w:r>
            </w:ins>
            <w:ins w:id="3679" w:author="Fatima Maria Pillosu" w:date="2021-02-18T08:04:00Z">
              <w:r>
                <w:t xml:space="preserve"> (t+246)</w:t>
              </w:r>
            </w:ins>
          </w:p>
        </w:tc>
      </w:tr>
      <w:tr w:rsidR="00CE6E39" w14:paraId="1127E888" w14:textId="77777777" w:rsidTr="00A070FE">
        <w:trPr>
          <w:ins w:id="3680" w:author="Fatima Maria Pillosu" w:date="2021-02-18T07:52:00Z"/>
        </w:trPr>
        <w:tc>
          <w:tcPr>
            <w:tcW w:w="2547" w:type="dxa"/>
            <w:tcPrChange w:id="3681" w:author="Fatima Maria Pillosu" w:date="2021-02-18T07:53:00Z">
              <w:tcPr>
                <w:tcW w:w="4530" w:type="dxa"/>
                <w:gridSpan w:val="2"/>
              </w:tcPr>
            </w:tcPrChange>
          </w:tcPr>
          <w:p w14:paraId="48A05CD0" w14:textId="5BCF7A22" w:rsidR="00CE6E39" w:rsidRPr="00AF7193" w:rsidRDefault="00CE6E39">
            <w:pPr>
              <w:spacing w:before="120" w:after="120" w:line="276" w:lineRule="auto"/>
              <w:ind w:firstLine="0"/>
              <w:jc w:val="left"/>
              <w:rPr>
                <w:ins w:id="3682" w:author="Fatima Maria Pillosu" w:date="2021-02-18T07:52:00Z"/>
                <w:b/>
                <w:bCs/>
                <w:rPrChange w:id="3683" w:author="Fatima Maria Pillosu" w:date="2021-02-18T08:07:00Z">
                  <w:rPr>
                    <w:ins w:id="3684" w:author="Fatima Maria Pillosu" w:date="2021-02-18T07:52:00Z"/>
                  </w:rPr>
                </w:rPrChange>
              </w:rPr>
              <w:pPrChange w:id="3685" w:author="Christel Prudhomme" w:date="2021-02-18T08:07:00Z">
                <w:pPr>
                  <w:ind w:firstLine="0"/>
                </w:pPr>
              </w:pPrChange>
            </w:pPr>
            <w:ins w:id="3686" w:author="Fatima Maria Pillosu" w:date="2021-02-18T07:53:00Z">
              <w:r w:rsidRPr="00AF7193">
                <w:rPr>
                  <w:b/>
                  <w:bCs/>
                  <w:rPrChange w:id="3687" w:author="Fatima Maria Pillosu" w:date="2021-02-18T08:07:00Z">
                    <w:rPr/>
                  </w:rPrChange>
                </w:rPr>
                <w:t>F</w:t>
              </w:r>
            </w:ins>
            <w:ins w:id="3688" w:author="Fatima Maria Pillosu" w:date="2021-02-18T08:11:00Z">
              <w:r w:rsidR="003F753E">
                <w:rPr>
                  <w:b/>
                  <w:bCs/>
                </w:rPr>
                <w:t>iles f</w:t>
              </w:r>
            </w:ins>
            <w:ins w:id="3689" w:author="Fatima Maria Pillosu" w:date="2021-02-18T07:53:00Z">
              <w:r w:rsidRPr="00AF7193">
                <w:rPr>
                  <w:b/>
                  <w:bCs/>
                  <w:rPrChange w:id="3690" w:author="Fatima Maria Pillosu" w:date="2021-02-18T08:07:00Z">
                    <w:rPr/>
                  </w:rPrChange>
                </w:rPr>
                <w:t>ormat</w:t>
              </w:r>
            </w:ins>
          </w:p>
        </w:tc>
        <w:tc>
          <w:tcPr>
            <w:tcW w:w="6513" w:type="dxa"/>
            <w:gridSpan w:val="2"/>
            <w:tcPrChange w:id="3691" w:author="Fatima Maria Pillosu" w:date="2021-02-18T07:53:00Z">
              <w:tcPr>
                <w:tcW w:w="4530" w:type="dxa"/>
                <w:gridSpan w:val="2"/>
              </w:tcPr>
            </w:tcPrChange>
          </w:tcPr>
          <w:p w14:paraId="4B1574A0" w14:textId="45CF53C6" w:rsidR="00CE6E39" w:rsidRDefault="00CE6E39">
            <w:pPr>
              <w:spacing w:before="120" w:after="120" w:line="276" w:lineRule="auto"/>
              <w:ind w:firstLine="0"/>
              <w:jc w:val="left"/>
              <w:rPr>
                <w:ins w:id="3692" w:author="Fatima Maria Pillosu" w:date="2021-02-18T07:52:00Z"/>
              </w:rPr>
              <w:pPrChange w:id="3693" w:author="Christel Prudhomme" w:date="2021-02-18T08:07:00Z">
                <w:pPr>
                  <w:ind w:firstLine="0"/>
                </w:pPr>
              </w:pPrChange>
            </w:pPr>
            <w:ins w:id="3694" w:author="Fatima Maria Pillosu" w:date="2021-02-18T07:53:00Z">
              <w:r>
                <w:t>Grib</w:t>
              </w:r>
            </w:ins>
          </w:p>
        </w:tc>
      </w:tr>
      <w:tr w:rsidR="00CE6E39" w:rsidRPr="009D0849" w14:paraId="32DA81A8" w14:textId="77777777" w:rsidTr="00AA5BD0">
        <w:trPr>
          <w:ins w:id="3695" w:author="Fatima Maria Pillosu" w:date="2021-02-18T07:52:00Z"/>
        </w:trPr>
        <w:tc>
          <w:tcPr>
            <w:tcW w:w="2547" w:type="dxa"/>
          </w:tcPr>
          <w:p w14:paraId="05542203" w14:textId="584558F4" w:rsidR="00CE6E39" w:rsidRPr="00AF7193" w:rsidRDefault="00CE6E39">
            <w:pPr>
              <w:spacing w:before="120" w:after="120" w:line="276" w:lineRule="auto"/>
              <w:ind w:firstLine="0"/>
              <w:jc w:val="left"/>
              <w:rPr>
                <w:ins w:id="3696" w:author="Fatima Maria Pillosu" w:date="2021-02-18T07:57:00Z"/>
                <w:b/>
                <w:bCs/>
                <w:rPrChange w:id="3697" w:author="Fatima Maria Pillosu" w:date="2021-02-18T08:07:00Z">
                  <w:rPr>
                    <w:ins w:id="3698" w:author="Fatima Maria Pillosu" w:date="2021-02-18T07:57:00Z"/>
                    <w:lang w:val="it-IT"/>
                  </w:rPr>
                </w:rPrChange>
              </w:rPr>
            </w:pPr>
            <w:ins w:id="3699" w:author="Fatima Maria Pillosu" w:date="2021-02-18T08:01:00Z">
              <w:r w:rsidRPr="00AF7193">
                <w:rPr>
                  <w:b/>
                  <w:bCs/>
                  <w:rPrChange w:id="3700" w:author="Fatima Maria Pillosu" w:date="2021-02-18T08:07:00Z">
                    <w:rPr/>
                  </w:rPrChange>
                </w:rPr>
                <w:t>C</w:t>
              </w:r>
            </w:ins>
            <w:ins w:id="3701" w:author="Fatima Maria Pillosu" w:date="2021-02-18T08:00:00Z">
              <w:r w:rsidRPr="00AF7193">
                <w:rPr>
                  <w:b/>
                  <w:bCs/>
                  <w:rPrChange w:id="3702" w:author="Fatima Maria Pillosu" w:date="2021-02-18T08:07:00Z">
                    <w:rPr/>
                  </w:rPrChange>
                </w:rPr>
                <w:t xml:space="preserve">oordinates of the </w:t>
              </w:r>
            </w:ins>
            <w:ins w:id="3703" w:author="Fatima Maria Pillosu" w:date="2021-02-18T08:01:00Z">
              <w:r w:rsidRPr="00AF7193">
                <w:rPr>
                  <w:b/>
                  <w:bCs/>
                  <w:rPrChange w:id="3704" w:author="Fatima Maria Pillosu" w:date="2021-02-18T08:07:00Z">
                    <w:rPr/>
                  </w:rPrChange>
                </w:rPr>
                <w:t xml:space="preserve">corners of the </w:t>
              </w:r>
            </w:ins>
            <w:ins w:id="3705" w:author="Fatima Maria Pillosu" w:date="2021-02-18T08:00:00Z">
              <w:r w:rsidRPr="00AF7193">
                <w:rPr>
                  <w:b/>
                  <w:bCs/>
                  <w:rPrChange w:id="3706" w:author="Fatima Maria Pillosu" w:date="2021-02-18T08:07:00Z">
                    <w:rPr/>
                  </w:rPrChange>
                </w:rPr>
                <w:t>s</w:t>
              </w:r>
            </w:ins>
            <w:ins w:id="3707" w:author="Fatima Maria Pillosu" w:date="2021-02-18T07:54:00Z">
              <w:r w:rsidRPr="00AF7193">
                <w:rPr>
                  <w:b/>
                  <w:bCs/>
                  <w:rPrChange w:id="3708" w:author="Fatima Maria Pillosu" w:date="2021-02-18T08:07:00Z">
                    <w:rPr/>
                  </w:rPrChange>
                </w:rPr>
                <w:t xml:space="preserve">patial </w:t>
              </w:r>
            </w:ins>
            <w:ins w:id="3709" w:author="Fatima Maria Pillosu" w:date="2021-02-18T08:00:00Z">
              <w:r w:rsidRPr="00AF7193">
                <w:rPr>
                  <w:b/>
                  <w:bCs/>
                  <w:rPrChange w:id="3710" w:author="Fatima Maria Pillosu" w:date="2021-02-18T08:07:00Z">
                    <w:rPr/>
                  </w:rPrChange>
                </w:rPr>
                <w:t>d</w:t>
              </w:r>
            </w:ins>
            <w:ins w:id="3711" w:author="Fatima Maria Pillosu" w:date="2021-02-18T07:53:00Z">
              <w:r w:rsidRPr="00AF7193">
                <w:rPr>
                  <w:b/>
                  <w:bCs/>
                  <w:rPrChange w:id="3712" w:author="Fatima Maria Pillosu" w:date="2021-02-18T08:07:00Z">
                    <w:rPr/>
                  </w:rPrChange>
                </w:rPr>
                <w:t>omain</w:t>
              </w:r>
            </w:ins>
            <w:ins w:id="3713" w:author="Fatima Maria Pillosu" w:date="2021-02-18T08:00:00Z">
              <w:r w:rsidRPr="00AF7193">
                <w:rPr>
                  <w:b/>
                  <w:bCs/>
                  <w:rPrChange w:id="3714" w:author="Fatima Maria Pillosu" w:date="2021-02-18T08:07:00Z">
                    <w:rPr/>
                  </w:rPrChange>
                </w:rPr>
                <w:t xml:space="preserve"> </w:t>
              </w:r>
            </w:ins>
            <w:ins w:id="3715" w:author="Fatima Maria Pillosu" w:date="2021-02-18T08:01:00Z">
              <w:r w:rsidRPr="00AF7193">
                <w:rPr>
                  <w:b/>
                  <w:bCs/>
                  <w:rPrChange w:id="3716" w:author="Fatima Maria Pillosu" w:date="2021-02-18T08:07:00Z">
                    <w:rPr/>
                  </w:rPrChange>
                </w:rPr>
                <w:t xml:space="preserve">over which the forecasts were </w:t>
              </w:r>
            </w:ins>
            <w:ins w:id="3717" w:author="Fatima Maria Pillosu" w:date="2021-02-18T08:00:00Z">
              <w:r w:rsidRPr="00AF7193">
                <w:rPr>
                  <w:b/>
                  <w:bCs/>
                  <w:rPrChange w:id="3718" w:author="Fatima Maria Pillosu" w:date="2021-02-18T08:07:00Z">
                    <w:rPr/>
                  </w:rPrChange>
                </w:rPr>
                <w:t>provided</w:t>
              </w:r>
            </w:ins>
          </w:p>
          <w:p w14:paraId="43106B0B" w14:textId="02C63880" w:rsidR="00CE6E39" w:rsidRPr="00AF7193" w:rsidRDefault="00CE6E39">
            <w:pPr>
              <w:spacing w:before="120" w:after="120" w:line="276" w:lineRule="auto"/>
              <w:ind w:firstLine="0"/>
              <w:jc w:val="left"/>
              <w:rPr>
                <w:ins w:id="3719" w:author="Fatima Maria Pillosu" w:date="2021-02-18T07:52:00Z"/>
                <w:b/>
                <w:bCs/>
                <w:rPrChange w:id="3720" w:author="Fatima Maria Pillosu" w:date="2021-02-18T08:07:00Z">
                  <w:rPr>
                    <w:ins w:id="3721" w:author="Fatima Maria Pillosu" w:date="2021-02-18T07:52:00Z"/>
                  </w:rPr>
                </w:rPrChange>
              </w:rPr>
              <w:pPrChange w:id="3722" w:author="Christel Prudhomme" w:date="2021-02-18T08:07:00Z">
                <w:pPr>
                  <w:ind w:firstLine="0"/>
                </w:pPr>
              </w:pPrChange>
            </w:pPr>
            <w:ins w:id="3723" w:author="Fatima Maria Pillosu" w:date="2021-02-18T07:54:00Z">
              <w:r w:rsidRPr="00AF7193">
                <w:rPr>
                  <w:b/>
                  <w:bCs/>
                  <w:rPrChange w:id="3724" w:author="Fatima Maria Pillosu" w:date="2021-02-18T08:07:00Z">
                    <w:rPr/>
                  </w:rPrChange>
                </w:rPr>
                <w:t>(N</w:t>
              </w:r>
            </w:ins>
            <w:ins w:id="3725" w:author="Fatima Maria Pillosu" w:date="2021-02-18T08:00:00Z">
              <w:r w:rsidRPr="00AF7193">
                <w:rPr>
                  <w:b/>
                  <w:bCs/>
                  <w:rPrChange w:id="3726" w:author="Fatima Maria Pillosu" w:date="2021-02-18T08:07:00Z">
                    <w:rPr/>
                  </w:rPrChange>
                </w:rPr>
                <w:t xml:space="preserve"> </w:t>
              </w:r>
            </w:ins>
            <w:ins w:id="3727" w:author="Fatima Maria Pillosu" w:date="2021-02-18T07:54:00Z">
              <w:r w:rsidRPr="00AF7193">
                <w:rPr>
                  <w:b/>
                  <w:bCs/>
                  <w:rPrChange w:id="3728" w:author="Fatima Maria Pillosu" w:date="2021-02-18T08:07:00Z">
                    <w:rPr/>
                  </w:rPrChange>
                </w:rPr>
                <w:t>/</w:t>
              </w:r>
            </w:ins>
            <w:ins w:id="3729" w:author="Fatima Maria Pillosu" w:date="2021-02-18T08:00:00Z">
              <w:r w:rsidRPr="00AF7193">
                <w:rPr>
                  <w:b/>
                  <w:bCs/>
                  <w:rPrChange w:id="3730" w:author="Fatima Maria Pillosu" w:date="2021-02-18T08:07:00Z">
                    <w:rPr/>
                  </w:rPrChange>
                </w:rPr>
                <w:t xml:space="preserve"> </w:t>
              </w:r>
            </w:ins>
            <w:ins w:id="3731" w:author="Fatima Maria Pillosu" w:date="2021-02-18T07:54:00Z">
              <w:r w:rsidRPr="00AF7193">
                <w:rPr>
                  <w:b/>
                  <w:bCs/>
                  <w:rPrChange w:id="3732" w:author="Fatima Maria Pillosu" w:date="2021-02-18T08:07:00Z">
                    <w:rPr/>
                  </w:rPrChange>
                </w:rPr>
                <w:t>S</w:t>
              </w:r>
            </w:ins>
            <w:ins w:id="3733" w:author="Fatima Maria Pillosu" w:date="2021-02-18T08:00:00Z">
              <w:r w:rsidRPr="00AF7193">
                <w:rPr>
                  <w:b/>
                  <w:bCs/>
                  <w:rPrChange w:id="3734" w:author="Fatima Maria Pillosu" w:date="2021-02-18T08:07:00Z">
                    <w:rPr/>
                  </w:rPrChange>
                </w:rPr>
                <w:t xml:space="preserve"> </w:t>
              </w:r>
            </w:ins>
            <w:ins w:id="3735" w:author="Fatima Maria Pillosu" w:date="2021-02-18T07:54:00Z">
              <w:r w:rsidRPr="00AF7193">
                <w:rPr>
                  <w:b/>
                  <w:bCs/>
                  <w:rPrChange w:id="3736" w:author="Fatima Maria Pillosu" w:date="2021-02-18T08:07:00Z">
                    <w:rPr/>
                  </w:rPrChange>
                </w:rPr>
                <w:t>/</w:t>
              </w:r>
            </w:ins>
            <w:ins w:id="3737" w:author="Fatima Maria Pillosu" w:date="2021-02-18T08:00:00Z">
              <w:r w:rsidRPr="00AF7193">
                <w:rPr>
                  <w:b/>
                  <w:bCs/>
                  <w:rPrChange w:id="3738" w:author="Fatima Maria Pillosu" w:date="2021-02-18T08:07:00Z">
                    <w:rPr/>
                  </w:rPrChange>
                </w:rPr>
                <w:t xml:space="preserve"> </w:t>
              </w:r>
            </w:ins>
            <w:ins w:id="3739" w:author="Fatima Maria Pillosu" w:date="2021-02-18T07:54:00Z">
              <w:r w:rsidRPr="00AF7193">
                <w:rPr>
                  <w:b/>
                  <w:bCs/>
                  <w:rPrChange w:id="3740" w:author="Fatima Maria Pillosu" w:date="2021-02-18T08:07:00Z">
                    <w:rPr/>
                  </w:rPrChange>
                </w:rPr>
                <w:t>O</w:t>
              </w:r>
            </w:ins>
            <w:ins w:id="3741" w:author="Fatima Maria Pillosu" w:date="2021-02-18T08:00:00Z">
              <w:r w:rsidRPr="00AF7193">
                <w:rPr>
                  <w:b/>
                  <w:bCs/>
                  <w:rPrChange w:id="3742" w:author="Fatima Maria Pillosu" w:date="2021-02-18T08:07:00Z">
                    <w:rPr/>
                  </w:rPrChange>
                </w:rPr>
                <w:t xml:space="preserve"> </w:t>
              </w:r>
            </w:ins>
            <w:ins w:id="3743" w:author="Fatima Maria Pillosu" w:date="2021-02-18T07:54:00Z">
              <w:r w:rsidRPr="00AF7193">
                <w:rPr>
                  <w:b/>
                  <w:bCs/>
                  <w:rPrChange w:id="3744" w:author="Fatima Maria Pillosu" w:date="2021-02-18T08:07:00Z">
                    <w:rPr/>
                  </w:rPrChange>
                </w:rPr>
                <w:t>/</w:t>
              </w:r>
            </w:ins>
            <w:ins w:id="3745" w:author="Fatima Maria Pillosu" w:date="2021-02-18T08:00:00Z">
              <w:r w:rsidRPr="00AF7193">
                <w:rPr>
                  <w:b/>
                  <w:bCs/>
                  <w:rPrChange w:id="3746" w:author="Fatima Maria Pillosu" w:date="2021-02-18T08:07:00Z">
                    <w:rPr/>
                  </w:rPrChange>
                </w:rPr>
                <w:t xml:space="preserve"> </w:t>
              </w:r>
            </w:ins>
            <w:ins w:id="3747" w:author="Fatima Maria Pillosu" w:date="2021-02-18T07:54:00Z">
              <w:r w:rsidRPr="00AF7193">
                <w:rPr>
                  <w:b/>
                  <w:bCs/>
                  <w:rPrChange w:id="3748" w:author="Fatima Maria Pillosu" w:date="2021-02-18T08:07:00Z">
                    <w:rPr/>
                  </w:rPrChange>
                </w:rPr>
                <w:t>E)</w:t>
              </w:r>
            </w:ins>
            <w:ins w:id="3749" w:author="Fatima Maria Pillosu" w:date="2021-02-18T07:53:00Z">
              <w:r w:rsidRPr="00AF7193">
                <w:rPr>
                  <w:b/>
                  <w:bCs/>
                  <w:rPrChange w:id="3750" w:author="Fatima Maria Pillosu" w:date="2021-02-18T08:07:00Z">
                    <w:rPr/>
                  </w:rPrChange>
                </w:rPr>
                <w:t xml:space="preserve"> </w:t>
              </w:r>
            </w:ins>
          </w:p>
        </w:tc>
        <w:tc>
          <w:tcPr>
            <w:tcW w:w="3256" w:type="dxa"/>
          </w:tcPr>
          <w:p w14:paraId="4F67C075" w14:textId="77777777" w:rsidR="00CE6E39" w:rsidRPr="003E2630" w:rsidRDefault="00CE6E39" w:rsidP="007E528B">
            <w:pPr>
              <w:spacing w:before="120" w:after="120" w:line="276" w:lineRule="auto"/>
              <w:ind w:firstLine="0"/>
              <w:jc w:val="left"/>
              <w:rPr>
                <w:ins w:id="3751" w:author="Fatima Maria Pillosu" w:date="2021-02-18T07:57:00Z"/>
                <w:rPrChange w:id="3752" w:author="Fatima Maria Pillosu" w:date="2021-02-18T07:59:00Z">
                  <w:rPr>
                    <w:ins w:id="3753" w:author="Fatima Maria Pillosu" w:date="2021-02-18T07:57:00Z"/>
                    <w:lang w:val="it-IT"/>
                  </w:rPr>
                </w:rPrChange>
              </w:rPr>
            </w:pPr>
            <w:ins w:id="3754" w:author="Fatima Maria Pillosu" w:date="2021-02-18T07:54:00Z">
              <w:r w:rsidRPr="003E2630">
                <w:rPr>
                  <w:rPrChange w:id="3755" w:author="Fatima Maria Pillosu" w:date="2021-02-18T07:59:00Z">
                    <w:rPr>
                      <w:lang w:val="it-IT"/>
                    </w:rPr>
                  </w:rPrChange>
                </w:rPr>
                <w:t>Cost Rica</w:t>
              </w:r>
            </w:ins>
          </w:p>
          <w:p w14:paraId="3226C632" w14:textId="24AFF8CE" w:rsidR="00CE6E39" w:rsidRPr="003E2630" w:rsidRDefault="00CE6E39">
            <w:pPr>
              <w:spacing w:before="120" w:after="120" w:line="276" w:lineRule="auto"/>
              <w:ind w:firstLine="0"/>
              <w:jc w:val="left"/>
              <w:rPr>
                <w:ins w:id="3756" w:author="Fatima Maria Pillosu" w:date="2021-02-18T07:52:00Z"/>
              </w:rPr>
              <w:pPrChange w:id="3757" w:author="Christel Prudhomme" w:date="2021-02-18T08:07:00Z">
                <w:pPr>
                  <w:ind w:firstLine="0"/>
                </w:pPr>
              </w:pPrChange>
            </w:pPr>
            <w:ins w:id="3758" w:author="Fatima Maria Pillosu" w:date="2021-02-18T07:57:00Z">
              <w:r w:rsidRPr="003E2630">
                <w:rPr>
                  <w:rPrChange w:id="3759" w:author="Fatima Maria Pillosu" w:date="2021-02-18T07:59:00Z">
                    <w:rPr>
                      <w:lang w:val="it-IT"/>
                    </w:rPr>
                  </w:rPrChange>
                </w:rPr>
                <w:t>(12</w:t>
              </w:r>
            </w:ins>
            <w:ins w:id="3760" w:author="Fatima Maria Pillosu" w:date="2021-02-18T07:58:00Z">
              <w:r w:rsidRPr="003E2630">
                <w:rPr>
                  <w:rPrChange w:id="3761" w:author="Fatima Maria Pillosu" w:date="2021-02-18T07:59:00Z">
                    <w:rPr>
                      <w:lang w:val="it-IT"/>
                    </w:rPr>
                  </w:rPrChange>
                </w:rPr>
                <w:t>°N</w:t>
              </w:r>
            </w:ins>
            <w:ins w:id="3762" w:author="Fatima Maria Pillosu" w:date="2021-02-18T07:59:00Z">
              <w:r w:rsidRPr="003E2630">
                <w:rPr>
                  <w:rPrChange w:id="3763" w:author="Fatima Maria Pillosu" w:date="2021-02-18T07:59:00Z">
                    <w:rPr>
                      <w:lang w:val="it-IT"/>
                    </w:rPr>
                  </w:rPrChange>
                </w:rPr>
                <w:t xml:space="preserve"> /</w:t>
              </w:r>
            </w:ins>
            <w:ins w:id="3764" w:author="Fatima Maria Pillosu" w:date="2021-02-18T07:58:00Z">
              <w:r w:rsidRPr="003E2630">
                <w:rPr>
                  <w:rPrChange w:id="3765" w:author="Fatima Maria Pillosu" w:date="2021-02-18T07:59:00Z">
                    <w:rPr>
                      <w:lang w:val="it-IT"/>
                    </w:rPr>
                  </w:rPrChange>
                </w:rPr>
                <w:t xml:space="preserve"> </w:t>
              </w:r>
            </w:ins>
            <w:ins w:id="3766" w:author="Fatima Maria Pillosu" w:date="2021-02-18T07:59:00Z">
              <w:r w:rsidRPr="003E2630">
                <w:rPr>
                  <w:rPrChange w:id="3767" w:author="Fatima Maria Pillosu" w:date="2021-02-18T07:59:00Z">
                    <w:rPr>
                      <w:lang w:val="it-IT"/>
                    </w:rPr>
                  </w:rPrChange>
                </w:rPr>
                <w:t>7°N /</w:t>
              </w:r>
            </w:ins>
            <w:ins w:id="3768" w:author="Fatima Maria Pillosu" w:date="2021-02-18T07:58:00Z">
              <w:r w:rsidRPr="003E2630">
                <w:rPr>
                  <w:rPrChange w:id="3769" w:author="Fatima Maria Pillosu" w:date="2021-02-18T07:59:00Z">
                    <w:rPr>
                      <w:lang w:val="it-IT"/>
                    </w:rPr>
                  </w:rPrChange>
                </w:rPr>
                <w:t xml:space="preserve"> 87°W</w:t>
              </w:r>
            </w:ins>
            <w:ins w:id="3770" w:author="Fatima Maria Pillosu" w:date="2021-02-18T07:59:00Z">
              <w:r>
                <w:t xml:space="preserve"> / 82°W)</w:t>
              </w:r>
            </w:ins>
          </w:p>
        </w:tc>
        <w:tc>
          <w:tcPr>
            <w:tcW w:w="3257" w:type="dxa"/>
          </w:tcPr>
          <w:p w14:paraId="60D25844" w14:textId="77777777" w:rsidR="00CE6E39" w:rsidRDefault="00CE6E39" w:rsidP="007E528B">
            <w:pPr>
              <w:spacing w:before="120" w:after="120" w:line="276" w:lineRule="auto"/>
              <w:ind w:firstLine="0"/>
              <w:jc w:val="left"/>
              <w:rPr>
                <w:ins w:id="3771" w:author="Fatima Maria Pillosu" w:date="2021-02-18T07:59:00Z"/>
                <w:lang w:val="it-IT"/>
              </w:rPr>
            </w:pPr>
            <w:ins w:id="3772" w:author="Fatima Maria Pillosu" w:date="2021-02-18T07:55:00Z">
              <w:r>
                <w:rPr>
                  <w:lang w:val="it-IT"/>
                </w:rPr>
                <w:t>Hungary</w:t>
              </w:r>
            </w:ins>
          </w:p>
          <w:p w14:paraId="67E76354" w14:textId="6CA2761E" w:rsidR="00CE6E39" w:rsidRPr="00A070FE" w:rsidRDefault="00CE6E39">
            <w:pPr>
              <w:spacing w:before="120" w:after="120" w:line="276" w:lineRule="auto"/>
              <w:ind w:firstLine="0"/>
              <w:jc w:val="left"/>
              <w:rPr>
                <w:ins w:id="3773" w:author="Fatima Maria Pillosu" w:date="2021-02-18T07:52:00Z"/>
                <w:lang w:val="it-IT"/>
                <w:rPrChange w:id="3774" w:author="Fatima Maria Pillosu" w:date="2021-02-18T07:54:00Z">
                  <w:rPr>
                    <w:ins w:id="3775" w:author="Fatima Maria Pillosu" w:date="2021-02-18T07:52:00Z"/>
                  </w:rPr>
                </w:rPrChange>
              </w:rPr>
              <w:pPrChange w:id="3776" w:author="Christel Prudhomme" w:date="2021-02-18T08:07:00Z">
                <w:pPr>
                  <w:ind w:firstLine="0"/>
                </w:pPr>
              </w:pPrChange>
            </w:pPr>
            <w:ins w:id="3777" w:author="Fatima Maria Pillosu" w:date="2021-02-18T08:02:00Z">
              <w:r>
                <w:rPr>
                  <w:lang w:val="it-IT"/>
                </w:rPr>
                <w:t xml:space="preserve">(49°N / 45°N / 15°E / </w:t>
              </w:r>
            </w:ins>
            <w:ins w:id="3778" w:author="Fatima Maria Pillosu" w:date="2021-02-18T08:03:00Z">
              <w:r>
                <w:rPr>
                  <w:lang w:val="it-IT"/>
                </w:rPr>
                <w:t>24°E</w:t>
              </w:r>
            </w:ins>
            <w:ins w:id="3779" w:author="Fatima Maria Pillosu" w:date="2021-02-18T08:02:00Z">
              <w:r>
                <w:rPr>
                  <w:lang w:val="it-IT"/>
                </w:rPr>
                <w:t>)</w:t>
              </w:r>
            </w:ins>
          </w:p>
        </w:tc>
      </w:tr>
    </w:tbl>
    <w:p w14:paraId="786BD4FA" w14:textId="316BC51B" w:rsidR="00A070FE" w:rsidRPr="001B4107" w:rsidRDefault="003E2630">
      <w:pPr>
        <w:pStyle w:val="Caption"/>
        <w:rPr>
          <w:ins w:id="3780" w:author="Fatima Pillosu" w:date="2021-02-15T09:21:00Z"/>
        </w:rPr>
        <w:pPrChange w:id="3781" w:author="Fatima Maria Pillosu" w:date="2021-02-18T07:55:00Z">
          <w:pPr>
            <w:pStyle w:val="Heading1"/>
            <w:ind w:firstLine="0"/>
          </w:pPr>
        </w:pPrChange>
      </w:pPr>
      <w:bookmarkStart w:id="3782" w:name="_Ref64528370"/>
      <w:ins w:id="3783" w:author="Fatima Maria Pillosu" w:date="2021-02-18T07:55:00Z">
        <w:r>
          <w:t xml:space="preserve">Table </w:t>
        </w:r>
        <w:r>
          <w:fldChar w:fldCharType="begin"/>
        </w:r>
        <w:r>
          <w:instrText xml:space="preserve"> SEQ Table \* ARABIC </w:instrText>
        </w:r>
      </w:ins>
      <w:r>
        <w:fldChar w:fldCharType="separate"/>
      </w:r>
      <w:ins w:id="3784" w:author="Fatima Pillosu" w:date="2021-03-17T10:31:00Z">
        <w:r w:rsidR="00AB02D3">
          <w:rPr>
            <w:noProof/>
          </w:rPr>
          <w:t>2</w:t>
        </w:r>
      </w:ins>
      <w:ins w:id="3785" w:author="Fatima Maria Pillosu" w:date="2021-02-18T07:55:00Z">
        <w:r>
          <w:fldChar w:fldCharType="end"/>
        </w:r>
        <w:bookmarkEnd w:id="3782"/>
        <w:r>
          <w:t xml:space="preserve"> </w:t>
        </w:r>
      </w:ins>
      <w:ins w:id="3786" w:author="Fatima Maria Pillosu" w:date="2021-02-18T07:56:00Z">
        <w:r>
          <w:t>–</w:t>
        </w:r>
      </w:ins>
      <w:ins w:id="3787" w:author="Fatima Maria Pillosu" w:date="2021-02-18T07:55:00Z">
        <w:r>
          <w:t xml:space="preserve"> </w:t>
        </w:r>
      </w:ins>
      <w:ins w:id="3788" w:author="Fatima Maria Pillosu" w:date="2021-02-18T07:56:00Z">
        <w:r>
          <w:t xml:space="preserve">Characteristics of the </w:t>
        </w:r>
      </w:ins>
      <w:ins w:id="3789" w:author="Fatima Maria Pillosu" w:date="2021-02-18T14:46:00Z">
        <w:r w:rsidR="00E45C4E">
          <w:t xml:space="preserve">ecPoint-Rainfall </w:t>
        </w:r>
      </w:ins>
      <w:ins w:id="3790" w:author="Fatima Maria Pillosu" w:date="2021-02-18T07:56:00Z">
        <w:r>
          <w:t>forecasts provided to IMN and OMSZ.</w:t>
        </w:r>
      </w:ins>
    </w:p>
    <w:p w14:paraId="18D8DB5F" w14:textId="77777777" w:rsidR="00983CC0" w:rsidRPr="00510FA1" w:rsidRDefault="00983CC0">
      <w:pPr>
        <w:ind w:firstLine="0"/>
        <w:rPr>
          <w:ins w:id="3791" w:author="Fatima Pillosu" w:date="2021-02-15T09:21:00Z"/>
        </w:rPr>
        <w:pPrChange w:id="3792" w:author="Fatima Maria Pillosu" w:date="2021-02-18T07:46:00Z">
          <w:pPr>
            <w:pStyle w:val="Heading1"/>
            <w:ind w:firstLine="0"/>
          </w:pPr>
        </w:pPrChange>
      </w:pPr>
    </w:p>
    <w:p w14:paraId="5A5D5C21" w14:textId="6F4292DF" w:rsidR="00983CC0" w:rsidRDefault="00983CC0" w:rsidP="003D0E19">
      <w:pPr>
        <w:ind w:firstLine="0"/>
        <w:rPr>
          <w:ins w:id="3793" w:author="Fatima Maria Pillosu" w:date="2021-02-18T15:11:00Z"/>
        </w:rPr>
      </w:pPr>
    </w:p>
    <w:p w14:paraId="680975F6" w14:textId="48E13205" w:rsidR="003D0E19" w:rsidRDefault="003D0E19" w:rsidP="003D0E19">
      <w:pPr>
        <w:ind w:firstLine="0"/>
        <w:rPr>
          <w:ins w:id="3794" w:author="Fatima Maria Pillosu" w:date="2021-02-18T15:11:00Z"/>
        </w:rPr>
      </w:pPr>
    </w:p>
    <w:p w14:paraId="0248B5BA" w14:textId="23BB7DEB" w:rsidR="003D0E19" w:rsidRDefault="003D0E19" w:rsidP="003D0E19">
      <w:pPr>
        <w:ind w:firstLine="0"/>
        <w:rPr>
          <w:ins w:id="3795" w:author="Fatima Maria Pillosu" w:date="2021-02-18T15:11:00Z"/>
        </w:rPr>
      </w:pPr>
    </w:p>
    <w:p w14:paraId="6ADA6A8C" w14:textId="53C1E880" w:rsidR="003D0E19" w:rsidRDefault="003D0E19" w:rsidP="003D0E19">
      <w:pPr>
        <w:ind w:firstLine="0"/>
        <w:rPr>
          <w:ins w:id="3796" w:author="Fatima Maria Pillosu" w:date="2021-02-18T15:11:00Z"/>
        </w:rPr>
      </w:pPr>
    </w:p>
    <w:p w14:paraId="51014852" w14:textId="52B66004" w:rsidR="003D0E19" w:rsidRDefault="003D0E19" w:rsidP="003D0E19">
      <w:pPr>
        <w:ind w:firstLine="0"/>
        <w:rPr>
          <w:ins w:id="3797" w:author="Fatima Maria Pillosu" w:date="2021-02-18T15:11:00Z"/>
        </w:rPr>
      </w:pPr>
    </w:p>
    <w:p w14:paraId="398E64E7" w14:textId="5539BC06" w:rsidR="003D0E19" w:rsidRDefault="003D0E19" w:rsidP="003D0E19">
      <w:pPr>
        <w:ind w:firstLine="0"/>
        <w:rPr>
          <w:ins w:id="3798" w:author="Fatima Maria Pillosu" w:date="2021-02-18T15:11:00Z"/>
        </w:rPr>
      </w:pPr>
    </w:p>
    <w:p w14:paraId="22EF0919" w14:textId="6E13B831" w:rsidR="003D0E19" w:rsidRDefault="003D0E19" w:rsidP="003D0E19">
      <w:pPr>
        <w:ind w:firstLine="0"/>
        <w:rPr>
          <w:ins w:id="3799" w:author="Fatima Maria Pillosu" w:date="2021-02-18T15:11:00Z"/>
        </w:rPr>
      </w:pPr>
    </w:p>
    <w:p w14:paraId="058E23CB" w14:textId="77777777" w:rsidR="003D0E19" w:rsidRPr="00510FA1" w:rsidDel="005B3996" w:rsidRDefault="003D0E19">
      <w:pPr>
        <w:ind w:firstLine="0"/>
        <w:rPr>
          <w:ins w:id="3800" w:author="Fatima Pillosu" w:date="2021-02-15T09:21:00Z"/>
          <w:del w:id="3801" w:author="Fatima Maria Pillosu" w:date="2021-02-18T15:26:00Z"/>
        </w:rPr>
        <w:pPrChange w:id="3802" w:author="Fatima Maria Pillosu" w:date="2021-02-18T15:11:00Z">
          <w:pPr>
            <w:pStyle w:val="Heading1"/>
            <w:ind w:firstLine="0"/>
          </w:pPr>
        </w:pPrChange>
      </w:pPr>
    </w:p>
    <w:p w14:paraId="1A3AC377" w14:textId="77777777" w:rsidR="00983CC0" w:rsidRPr="00FA7AFD" w:rsidDel="005B3996" w:rsidRDefault="00983CC0">
      <w:pPr>
        <w:rPr>
          <w:ins w:id="3803" w:author="Fatima Pillosu" w:date="2021-02-15T09:21:00Z"/>
          <w:del w:id="3804" w:author="Fatima Maria Pillosu" w:date="2021-02-18T15:26:00Z"/>
        </w:rPr>
        <w:pPrChange w:id="3805" w:author="Fatima Pillosu" w:date="2021-02-15T09:31:00Z">
          <w:pPr>
            <w:pStyle w:val="Heading1"/>
            <w:ind w:firstLine="0"/>
          </w:pPr>
        </w:pPrChange>
      </w:pPr>
    </w:p>
    <w:p w14:paraId="29C92042" w14:textId="77777777" w:rsidR="00983CC0" w:rsidRPr="00FA7AFD" w:rsidDel="005B3996" w:rsidRDefault="00983CC0">
      <w:pPr>
        <w:ind w:firstLine="0"/>
        <w:rPr>
          <w:ins w:id="3806" w:author="Fatima Pillosu" w:date="2021-02-15T09:21:00Z"/>
          <w:del w:id="3807" w:author="Fatima Maria Pillosu" w:date="2021-02-18T15:26:00Z"/>
        </w:rPr>
        <w:pPrChange w:id="3808" w:author="Fatima Pillosu" w:date="2021-02-15T09:31:00Z">
          <w:pPr>
            <w:pStyle w:val="Heading1"/>
            <w:ind w:firstLine="0"/>
          </w:pPr>
        </w:pPrChange>
      </w:pPr>
    </w:p>
    <w:p w14:paraId="7242E069" w14:textId="77777777" w:rsidR="00BE60DE" w:rsidRDefault="00BE60DE" w:rsidP="007E528B">
      <w:pPr>
        <w:pStyle w:val="Heading1"/>
        <w:numPr>
          <w:ilvl w:val="0"/>
          <w:numId w:val="0"/>
        </w:numPr>
        <w:rPr>
          <w:ins w:id="3809" w:author="Fatima Pillosu" w:date="2021-02-15T16:37:00Z"/>
        </w:rPr>
        <w:sectPr w:rsidR="00BE60DE" w:rsidSect="00F66924">
          <w:pgSz w:w="11906" w:h="16838"/>
          <w:pgMar w:top="1418" w:right="1418" w:bottom="1418" w:left="1418" w:header="709" w:footer="709" w:gutter="0"/>
          <w:lnNumType w:countBy="1" w:restart="continuous"/>
          <w:cols w:space="708"/>
          <w:docGrid w:linePitch="360"/>
        </w:sectPr>
      </w:pPr>
    </w:p>
    <w:p w14:paraId="73AB35B1" w14:textId="2874B538" w:rsidR="00467F32" w:rsidDel="00AB02D3" w:rsidRDefault="004B2ADD">
      <w:pPr>
        <w:pStyle w:val="Heading1"/>
        <w:numPr>
          <w:ilvl w:val="0"/>
          <w:numId w:val="0"/>
        </w:numPr>
        <w:ind w:left="357"/>
        <w:rPr>
          <w:ins w:id="3810" w:author="Fatima Maria Pillosu" w:date="2021-03-14T09:04:00Z"/>
          <w:del w:id="3811" w:author="Fatima Pillosu" w:date="2021-03-17T10:37:00Z"/>
        </w:rPr>
        <w:pPrChange w:id="3812" w:author="Fatima Pillosu" w:date="2021-03-17T10:37:00Z">
          <w:pPr>
            <w:pStyle w:val="Heading1"/>
            <w:numPr>
              <w:numId w:val="0"/>
            </w:numPr>
            <w:ind w:left="0" w:firstLine="0"/>
          </w:pPr>
        </w:pPrChange>
      </w:pPr>
      <w:ins w:id="3813" w:author="Fatima Pillosu" w:date="2021-02-15T09:21:00Z">
        <w:r>
          <w:lastRenderedPageBreak/>
          <w:t>Figures</w:t>
        </w:r>
      </w:ins>
    </w:p>
    <w:p w14:paraId="2BDC9C11" w14:textId="0D23A78E" w:rsidR="000113AA" w:rsidDel="00AB02D3" w:rsidRDefault="000113AA">
      <w:pPr>
        <w:pStyle w:val="Heading1"/>
        <w:numPr>
          <w:ilvl w:val="0"/>
          <w:numId w:val="0"/>
        </w:numPr>
        <w:ind w:left="357"/>
        <w:rPr>
          <w:ins w:id="3814" w:author="Fatima Maria Pillosu" w:date="2021-03-14T09:04:00Z"/>
          <w:del w:id="3815" w:author="Fatima Pillosu" w:date="2021-03-17T10:36:00Z"/>
        </w:rPr>
        <w:pPrChange w:id="3816" w:author="Fatima Pillosu" w:date="2021-03-17T10:37:00Z">
          <w:pPr>
            <w:ind w:firstLine="0"/>
          </w:pPr>
        </w:pPrChange>
      </w:pPr>
      <w:ins w:id="3817" w:author="Fatima Maria Pillosu" w:date="2021-03-14T09:07:00Z">
        <w:del w:id="3818" w:author="Fatima Pillosu" w:date="2021-03-15T06:22:00Z">
          <w:r w:rsidDel="00D27FF1">
            <w:rPr>
              <w:noProof/>
            </w:rPr>
            <w:drawing>
              <wp:inline distT="0" distB="0" distL="0" distR="0" wp14:anchorId="6AA35A52" wp14:editId="61F84887">
                <wp:extent cx="5759450" cy="667639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6676390"/>
                        </a:xfrm>
                        <a:prstGeom prst="rect">
                          <a:avLst/>
                        </a:prstGeom>
                      </pic:spPr>
                    </pic:pic>
                  </a:graphicData>
                </a:graphic>
              </wp:inline>
            </w:drawing>
          </w:r>
        </w:del>
      </w:ins>
    </w:p>
    <w:p w14:paraId="44687BEF" w14:textId="64124246" w:rsidR="000113AA" w:rsidDel="00AB02D3" w:rsidRDefault="000113AA">
      <w:pPr>
        <w:pStyle w:val="Heading1"/>
        <w:numPr>
          <w:ilvl w:val="0"/>
          <w:numId w:val="0"/>
        </w:numPr>
        <w:ind w:left="357"/>
        <w:rPr>
          <w:ins w:id="3819" w:author="Fatima Maria Pillosu" w:date="2021-03-14T09:04:00Z"/>
          <w:del w:id="3820" w:author="Fatima Pillosu" w:date="2021-03-17T10:36:00Z"/>
        </w:rPr>
        <w:pPrChange w:id="3821" w:author="Fatima Pillosu" w:date="2021-03-17T10:37:00Z">
          <w:pPr>
            <w:ind w:firstLine="0"/>
          </w:pPr>
        </w:pPrChange>
      </w:pPr>
    </w:p>
    <w:p w14:paraId="17CCB2D4" w14:textId="10700AB9" w:rsidR="000113AA" w:rsidDel="00AB02D3" w:rsidRDefault="000113AA">
      <w:pPr>
        <w:pStyle w:val="Heading1"/>
        <w:numPr>
          <w:ilvl w:val="0"/>
          <w:numId w:val="0"/>
        </w:numPr>
        <w:ind w:left="357"/>
        <w:rPr>
          <w:ins w:id="3822" w:author="Fatima Maria Pillosu" w:date="2021-03-14T09:04:00Z"/>
          <w:del w:id="3823" w:author="Fatima Pillosu" w:date="2021-03-17T10:37:00Z"/>
        </w:rPr>
        <w:pPrChange w:id="3824" w:author="Fatima Pillosu" w:date="2021-03-17T10:37:00Z">
          <w:pPr/>
        </w:pPrChange>
      </w:pPr>
    </w:p>
    <w:p w14:paraId="355820AB" w14:textId="23E3804F" w:rsidR="000113AA" w:rsidDel="00AB02D3" w:rsidRDefault="000113AA">
      <w:pPr>
        <w:pStyle w:val="Heading1"/>
        <w:numPr>
          <w:ilvl w:val="0"/>
          <w:numId w:val="0"/>
        </w:numPr>
        <w:ind w:left="357"/>
        <w:rPr>
          <w:ins w:id="3825" w:author="Fatima Maria Pillosu" w:date="2021-03-14T09:04:00Z"/>
          <w:del w:id="3826" w:author="Fatima Pillosu" w:date="2021-03-17T10:37:00Z"/>
        </w:rPr>
        <w:pPrChange w:id="3827" w:author="Fatima Pillosu" w:date="2021-03-17T10:37:00Z">
          <w:pPr/>
        </w:pPrChange>
      </w:pPr>
    </w:p>
    <w:p w14:paraId="69BE17F6" w14:textId="77777777" w:rsidR="000113AA" w:rsidRPr="007E528B" w:rsidRDefault="000113AA">
      <w:pPr>
        <w:pStyle w:val="Heading1"/>
        <w:numPr>
          <w:ilvl w:val="0"/>
          <w:numId w:val="0"/>
        </w:numPr>
        <w:ind w:left="357"/>
        <w:rPr>
          <w:ins w:id="3828" w:author="Fatima Pillosu" w:date="2021-02-15T09:21:00Z"/>
        </w:rPr>
        <w:pPrChange w:id="3829" w:author="Fatima Pillosu" w:date="2021-03-17T10:37:00Z">
          <w:pPr>
            <w:pStyle w:val="Heading1"/>
            <w:ind w:firstLine="0"/>
          </w:pPr>
        </w:pPrChange>
      </w:pPr>
    </w:p>
    <w:p w14:paraId="4ABB44E8" w14:textId="7F4055A7" w:rsidR="004B2ADD" w:rsidRDefault="007E195D" w:rsidP="007E195D">
      <w:pPr>
        <w:ind w:firstLine="0"/>
        <w:jc w:val="center"/>
        <w:rPr>
          <w:ins w:id="3830" w:author="Fatima Pillosu" w:date="2021-02-15T09:26:00Z"/>
        </w:rPr>
      </w:pPr>
      <w:ins w:id="3831" w:author="Fatima Pillosu" w:date="2021-02-15T09:24:00Z">
        <w:r>
          <w:rPr>
            <w:noProof/>
          </w:rPr>
          <w:drawing>
            <wp:inline distT="0" distB="0" distL="0" distR="0" wp14:anchorId="6222D36A" wp14:editId="35F3BBF8">
              <wp:extent cx="7524331" cy="5031430"/>
              <wp:effectExtent l="8255" t="0" r="889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589294" cy="5074870"/>
                      </a:xfrm>
                      <a:prstGeom prst="rect">
                        <a:avLst/>
                      </a:prstGeom>
                    </pic:spPr>
                  </pic:pic>
                </a:graphicData>
              </a:graphic>
            </wp:inline>
          </w:drawing>
        </w:r>
      </w:ins>
    </w:p>
    <w:p w14:paraId="40847B30" w14:textId="3D160362" w:rsidR="002073EC" w:rsidRDefault="002073EC" w:rsidP="002073EC">
      <w:pPr>
        <w:pStyle w:val="Caption"/>
        <w:rPr>
          <w:ins w:id="3832" w:author="Fatima Pillosu" w:date="2021-03-17T10:39:00Z"/>
        </w:rPr>
      </w:pPr>
      <w:bookmarkStart w:id="3833" w:name="_Ref66873528"/>
      <w:ins w:id="3834" w:author="Fatima Pillosu" w:date="2021-03-17T10:39:00Z">
        <w:r>
          <w:t xml:space="preserve">Fig. </w:t>
        </w:r>
        <w:r>
          <w:fldChar w:fldCharType="begin"/>
        </w:r>
        <w:r>
          <w:instrText xml:space="preserve"> SEQ Fig. \* ARABIC </w:instrText>
        </w:r>
      </w:ins>
      <w:r>
        <w:fldChar w:fldCharType="separate"/>
      </w:r>
      <w:ins w:id="3835" w:author="Fatima Maria Pillosu" w:date="2021-03-18T17:19:00Z">
        <w:r w:rsidR="00361AB3">
          <w:rPr>
            <w:noProof/>
          </w:rPr>
          <w:t>1</w:t>
        </w:r>
      </w:ins>
      <w:ins w:id="3836" w:author="Fatima Pillosu" w:date="2021-03-17T10:39:00Z">
        <w:r>
          <w:fldChar w:fldCharType="end"/>
        </w:r>
        <w:bookmarkEnd w:id="3833"/>
        <w:r>
          <w:t xml:space="preserve"> - </w:t>
        </w:r>
        <w:r w:rsidRPr="003C6666">
          <w:t xml:space="preserve">ecPoint </w:t>
        </w:r>
        <w:r>
          <w:t>w</w:t>
        </w:r>
        <w:r w:rsidRPr="003C6666">
          <w:t>orkflow. The left (red) panel represents the ecPoint's offline calibration process. The right (green) panel represents the ecPoint's forecast generation process and the products that can be derived from the</w:t>
        </w:r>
        <w:r>
          <w:t xml:space="preserve"> </w:t>
        </w:r>
        <w:r w:rsidRPr="003C6666">
          <w:t>post-processing output. The variable "rainfall" was used in this figure two illustrate both processes, calibration and forecast generation, but they can be used to post-process also other variables, e.g. "temperature".</w:t>
        </w:r>
      </w:ins>
    </w:p>
    <w:p w14:paraId="65D3B9B7" w14:textId="77FBFFAC" w:rsidR="00AB02D3" w:rsidRDefault="00AB02D3" w:rsidP="00AB02D3">
      <w:pPr>
        <w:ind w:firstLine="0"/>
        <w:rPr>
          <w:ins w:id="3837" w:author="Fatima Pillosu" w:date="2021-03-17T10:37:00Z"/>
        </w:rPr>
      </w:pPr>
      <w:ins w:id="3838" w:author="Fatima Pillosu" w:date="2021-03-17T10:37:00Z">
        <w:del w:id="3839" w:author="Fatima Maria Pillosu" w:date="2021-03-21T08:46:00Z">
          <w:r w:rsidDel="0008285F">
            <w:rPr>
              <w:noProof/>
            </w:rPr>
            <w:lastRenderedPageBreak/>
            <w:drawing>
              <wp:inline distT="0" distB="0" distL="0" distR="0" wp14:anchorId="3F84ECB7" wp14:editId="07D6CD0B">
                <wp:extent cx="5759450" cy="6947535"/>
                <wp:effectExtent l="0" t="0" r="0" b="571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6947535"/>
                        </a:xfrm>
                        <a:prstGeom prst="rect">
                          <a:avLst/>
                        </a:prstGeom>
                      </pic:spPr>
                    </pic:pic>
                  </a:graphicData>
                </a:graphic>
              </wp:inline>
            </w:drawing>
          </w:r>
        </w:del>
      </w:ins>
      <w:ins w:id="3840" w:author="Fatima Maria Pillosu" w:date="2021-03-21T08:46:00Z">
        <w:r w:rsidR="0008285F">
          <w:rPr>
            <w:noProof/>
          </w:rPr>
          <w:drawing>
            <wp:inline distT="0" distB="0" distL="0" distR="0" wp14:anchorId="198C6A5D" wp14:editId="5E6B8C31">
              <wp:extent cx="5759450" cy="682244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9450" cy="6822440"/>
                      </a:xfrm>
                      <a:prstGeom prst="rect">
                        <a:avLst/>
                      </a:prstGeom>
                    </pic:spPr>
                  </pic:pic>
                </a:graphicData>
              </a:graphic>
            </wp:inline>
          </w:drawing>
        </w:r>
      </w:ins>
    </w:p>
    <w:p w14:paraId="06888C8F" w14:textId="316A404F" w:rsidR="00AB02D3" w:rsidRDefault="00AB02D3" w:rsidP="00AB02D3">
      <w:pPr>
        <w:pStyle w:val="Caption"/>
        <w:rPr>
          <w:ins w:id="3841" w:author="Fatima Pillosu" w:date="2021-03-17T10:37:00Z"/>
        </w:rPr>
      </w:pPr>
      <w:ins w:id="3842" w:author="Fatima Pillosu" w:date="2021-03-17T10:37:00Z">
        <w:r>
          <w:t xml:space="preserve">Fig. </w:t>
        </w:r>
        <w:r>
          <w:fldChar w:fldCharType="begin"/>
        </w:r>
        <w:r>
          <w:instrText xml:space="preserve"> SEQ Fig. \* ARABIC </w:instrText>
        </w:r>
        <w:r>
          <w:fldChar w:fldCharType="separate"/>
        </w:r>
      </w:ins>
      <w:ins w:id="3843" w:author="Fatima Maria Pillosu" w:date="2021-03-18T17:19:00Z">
        <w:r w:rsidR="00361AB3">
          <w:rPr>
            <w:noProof/>
          </w:rPr>
          <w:t>2</w:t>
        </w:r>
      </w:ins>
      <w:ins w:id="3844" w:author="Fatima Pillosu" w:date="2021-03-17T10:37:00Z">
        <w:r>
          <w:fldChar w:fldCharType="end"/>
        </w:r>
        <w:r>
          <w:t xml:space="preserve"> – </w:t>
        </w:r>
        <w:r w:rsidRPr="001D6E41">
          <w:t>Panel (a) shows the climatological regions in which Costa Rica is divided. The box shows the location of Costa Rica in Central America. Panel (b) shows the administrative regions (colours shades) and counties (white lines) in which Hungary is divided. The box shows the location of Hungary in Europe. Panels (c) and (d) show the orography in Costa Rica and Hungary, respectively. Panels (d) and (e) show the annual rainfall (in mm) in Costa Rica and Hungary, respectively.</w:t>
        </w:r>
      </w:ins>
    </w:p>
    <w:p w14:paraId="7B381178" w14:textId="77777777" w:rsidR="00AB02D3" w:rsidRPr="00DB56E2" w:rsidRDefault="00AB02D3">
      <w:pPr>
        <w:ind w:firstLine="0"/>
        <w:rPr>
          <w:ins w:id="3845" w:author="Fatima Pillosu" w:date="2021-02-15T09:25:00Z"/>
        </w:rPr>
        <w:pPrChange w:id="3846" w:author="Fatima Pillosu" w:date="2021-03-17T10:39:00Z">
          <w:pPr>
            <w:jc w:val="center"/>
          </w:pPr>
        </w:pPrChange>
      </w:pPr>
    </w:p>
    <w:p w14:paraId="43B8BADF" w14:textId="1A3484C2" w:rsidR="00477FF9" w:rsidRPr="009E55FD" w:rsidRDefault="00224F4E">
      <w:pPr>
        <w:ind w:firstLine="0"/>
        <w:jc w:val="center"/>
        <w:rPr>
          <w:ins w:id="3847" w:author="Fatima Pillosu" w:date="2021-02-15T09:20:00Z"/>
        </w:rPr>
        <w:pPrChange w:id="3848" w:author="Fatima Pillosu" w:date="2021-02-15T10:36:00Z">
          <w:pPr>
            <w:pStyle w:val="Heading1"/>
            <w:ind w:firstLine="0"/>
          </w:pPr>
        </w:pPrChange>
      </w:pPr>
      <w:ins w:id="3849" w:author="Fatima Pillosu" w:date="2021-02-15T10:18:00Z">
        <w:r>
          <w:rPr>
            <w:noProof/>
          </w:rPr>
          <w:lastRenderedPageBreak/>
          <w:drawing>
            <wp:inline distT="0" distB="0" distL="0" distR="0" wp14:anchorId="6BD5BFCB" wp14:editId="5D6EF1FA">
              <wp:extent cx="5211944" cy="77343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1944" cy="7734300"/>
                      </a:xfrm>
                      <a:prstGeom prst="rect">
                        <a:avLst/>
                      </a:prstGeom>
                    </pic:spPr>
                  </pic:pic>
                </a:graphicData>
              </a:graphic>
            </wp:inline>
          </w:drawing>
        </w:r>
      </w:ins>
    </w:p>
    <w:p w14:paraId="4FE75D8C" w14:textId="713C9FF9" w:rsidR="0097632F" w:rsidRDefault="00224F4E">
      <w:pPr>
        <w:pStyle w:val="Caption"/>
        <w:rPr>
          <w:ins w:id="3850" w:author="Fatima Maria Pillosu" w:date="2021-03-21T08:46:00Z"/>
        </w:rPr>
      </w:pPr>
      <w:bookmarkStart w:id="3851" w:name="_Ref65057147"/>
      <w:ins w:id="3852" w:author="Fatima Pillosu" w:date="2021-02-15T10:19:00Z">
        <w:r>
          <w:t xml:space="preserve">Fig. </w:t>
        </w:r>
        <w:r>
          <w:fldChar w:fldCharType="begin"/>
        </w:r>
        <w:r>
          <w:instrText xml:space="preserve"> SEQ Fig. \* ARABIC </w:instrText>
        </w:r>
      </w:ins>
      <w:r>
        <w:fldChar w:fldCharType="separate"/>
      </w:r>
      <w:ins w:id="3853" w:author="Fatima Maria Pillosu" w:date="2021-03-18T17:19:00Z">
        <w:r w:rsidR="00361AB3">
          <w:rPr>
            <w:noProof/>
          </w:rPr>
          <w:t>3</w:t>
        </w:r>
      </w:ins>
      <w:ins w:id="3854" w:author="Fatima Pillosu" w:date="2021-03-17T10:39:00Z">
        <w:del w:id="3855" w:author="Fatima Maria Pillosu" w:date="2021-03-18T16:18:00Z">
          <w:r w:rsidR="002073EC" w:rsidDel="0097632F">
            <w:rPr>
              <w:noProof/>
            </w:rPr>
            <w:delText>3</w:delText>
          </w:r>
        </w:del>
      </w:ins>
      <w:ins w:id="3856" w:author="Fatima Pillosu" w:date="2021-02-15T10:19:00Z">
        <w:r>
          <w:fldChar w:fldCharType="end"/>
        </w:r>
        <w:bookmarkEnd w:id="3851"/>
        <w:r>
          <w:t xml:space="preserve"> - </w:t>
        </w:r>
        <w:r w:rsidR="00580F16">
          <w:t>E</w:t>
        </w:r>
        <w:r w:rsidR="00580F16" w:rsidRPr="00580F16">
          <w:t xml:space="preserve">xperiment </w:t>
        </w:r>
      </w:ins>
      <w:ins w:id="3857" w:author="Fatima Pillosu" w:date="2021-02-15T10:20:00Z">
        <w:r w:rsidR="00F44A27">
          <w:t>design</w:t>
        </w:r>
        <w:r w:rsidR="00BB1A73">
          <w:t>. The</w:t>
        </w:r>
      </w:ins>
      <w:ins w:id="3858" w:author="Fatima Pillosu" w:date="2021-02-15T10:22:00Z">
        <w:r w:rsidR="00E620A6">
          <w:t xml:space="preserve"> grey</w:t>
        </w:r>
      </w:ins>
      <w:ins w:id="3859" w:author="Fatima Pillosu" w:date="2021-02-15T10:33:00Z">
        <w:r w:rsidR="00A82C2B">
          <w:t xml:space="preserve"> boxes</w:t>
        </w:r>
      </w:ins>
      <w:ins w:id="3860" w:author="Fatima Pillosu" w:date="2021-02-15T10:20:00Z">
        <w:r w:rsidR="00BB1A73">
          <w:t xml:space="preserve"> describe the different steps carried out </w:t>
        </w:r>
      </w:ins>
      <w:ins w:id="3861" w:author="Fatima Pillosu" w:date="2021-02-15T10:29:00Z">
        <w:r w:rsidR="00D9750C">
          <w:t>during</w:t>
        </w:r>
      </w:ins>
      <w:ins w:id="3862" w:author="Fatima Pillosu" w:date="2021-02-15T10:20:00Z">
        <w:r w:rsidR="00BB1A73">
          <w:t xml:space="preserve"> </w:t>
        </w:r>
        <w:r w:rsidR="00B9574F">
          <w:t>the “</w:t>
        </w:r>
      </w:ins>
      <w:ins w:id="3863" w:author="Fatima Pillosu" w:date="2021-02-15T10:19:00Z">
        <w:r w:rsidR="00580F16" w:rsidRPr="00580F16">
          <w:t>real-time</w:t>
        </w:r>
      </w:ins>
      <w:ins w:id="3864" w:author="Fatima Pillosu" w:date="2021-02-15T10:20:00Z">
        <w:r w:rsidR="00B9574F">
          <w:t>”</w:t>
        </w:r>
      </w:ins>
      <w:ins w:id="3865" w:author="Fatima Pillosu" w:date="2021-02-15T10:19:00Z">
        <w:r w:rsidR="00580F16" w:rsidRPr="00580F16">
          <w:t xml:space="preserve"> and</w:t>
        </w:r>
      </w:ins>
      <w:ins w:id="3866" w:author="Fatima Pillosu" w:date="2021-02-15T10:20:00Z">
        <w:r w:rsidR="00B9574F">
          <w:t xml:space="preserve"> the</w:t>
        </w:r>
      </w:ins>
      <w:ins w:id="3867" w:author="Fatima Pillosu" w:date="2021-02-15T10:19:00Z">
        <w:r w:rsidR="00580F16" w:rsidRPr="00580F16">
          <w:t xml:space="preserve"> </w:t>
        </w:r>
      </w:ins>
      <w:ins w:id="3868" w:author="Fatima Pillosu" w:date="2021-02-15T10:20:00Z">
        <w:r w:rsidR="00B9574F">
          <w:t>“</w:t>
        </w:r>
      </w:ins>
      <w:ins w:id="3869" w:author="Fatima Pillosu" w:date="2021-02-15T10:19:00Z">
        <w:r w:rsidR="00580F16" w:rsidRPr="00580F16">
          <w:t>offline</w:t>
        </w:r>
      </w:ins>
      <w:ins w:id="3870" w:author="Fatima Pillosu" w:date="2021-02-15T10:20:00Z">
        <w:r w:rsidR="00B9574F">
          <w:t>” phase</w:t>
        </w:r>
      </w:ins>
      <w:ins w:id="3871" w:author="Fatima Pillosu" w:date="2021-02-15T10:21:00Z">
        <w:r w:rsidR="00841458">
          <w:t xml:space="preserve"> of the project</w:t>
        </w:r>
      </w:ins>
      <w:ins w:id="3872" w:author="Fatima Pillosu" w:date="2021-02-15T10:19:00Z">
        <w:r w:rsidR="00580F16" w:rsidRPr="00580F16">
          <w:t>.</w:t>
        </w:r>
      </w:ins>
      <w:ins w:id="3873" w:author="Fatima Pillosu" w:date="2021-02-15T10:23:00Z">
        <w:r w:rsidR="000F2D28">
          <w:t xml:space="preserve"> The</w:t>
        </w:r>
      </w:ins>
      <w:ins w:id="3874" w:author="Fatima Pillosu" w:date="2021-02-15T10:29:00Z">
        <w:r w:rsidR="00D9750C" w:rsidRPr="00D9750C">
          <w:t xml:space="preserve"> </w:t>
        </w:r>
        <w:r w:rsidR="00D9750C">
          <w:t xml:space="preserve">yellow rhombus contained the questions asked at key moments of the study to </w:t>
        </w:r>
      </w:ins>
      <w:ins w:id="3875" w:author="Fatima Pillosu" w:date="2021-02-15T10:30:00Z">
        <w:r w:rsidR="00FE381C">
          <w:t>define the path</w:t>
        </w:r>
      </w:ins>
      <w:ins w:id="3876" w:author="Fatima Pillosu" w:date="2021-02-15T10:33:00Z">
        <w:r w:rsidR="00A82C2B">
          <w:t xml:space="preserve"> to take in</w:t>
        </w:r>
      </w:ins>
      <w:ins w:id="3877" w:author="Fatima Pillosu" w:date="2021-02-15T10:30:00Z">
        <w:r w:rsidR="00FE381C">
          <w:t xml:space="preserve"> the experiment. </w:t>
        </w:r>
      </w:ins>
      <w:ins w:id="3878" w:author="Fatima Pillosu" w:date="2021-02-15T10:32:00Z">
        <w:r w:rsidR="001A68CD">
          <w:t>T</w:t>
        </w:r>
      </w:ins>
      <w:ins w:id="3879" w:author="Fatima Pillosu" w:date="2021-02-15T10:30:00Z">
        <w:r w:rsidR="00FE381C">
          <w:t>he green boxes represent the actions</w:t>
        </w:r>
      </w:ins>
      <w:ins w:id="3880" w:author="Fatima Pillosu" w:date="2021-02-15T10:34:00Z">
        <w:r w:rsidR="00220C58">
          <w:t xml:space="preserve"> taken</w:t>
        </w:r>
      </w:ins>
      <w:ins w:id="3881" w:author="Fatima Pillosu" w:date="2021-02-15T10:30:00Z">
        <w:r w:rsidR="00FE381C">
          <w:t xml:space="preserve"> </w:t>
        </w:r>
      </w:ins>
      <w:ins w:id="3882" w:author="Fatima Pillosu" w:date="2021-02-15T10:31:00Z">
        <w:r w:rsidR="00FE381C">
          <w:t>based on</w:t>
        </w:r>
      </w:ins>
      <w:ins w:id="3883" w:author="Fatima Pillosu" w:date="2021-02-15T10:30:00Z">
        <w:r w:rsidR="00FE381C">
          <w:t xml:space="preserve"> th</w:t>
        </w:r>
      </w:ins>
      <w:ins w:id="3884" w:author="Fatima Pillosu" w:date="2021-02-15T10:31:00Z">
        <w:r w:rsidR="00A61A99">
          <w:t xml:space="preserve">e </w:t>
        </w:r>
      </w:ins>
      <w:ins w:id="3885" w:author="Fatima Pillosu" w:date="2021-02-15T10:32:00Z">
        <w:r w:rsidR="001A68CD">
          <w:t xml:space="preserve">followed </w:t>
        </w:r>
      </w:ins>
      <w:ins w:id="3886" w:author="Fatima Pillosu" w:date="2021-02-15T10:31:00Z">
        <w:r w:rsidR="00A61A99">
          <w:t>path</w:t>
        </w:r>
      </w:ins>
      <w:ins w:id="3887" w:author="Fatima Pillosu" w:date="2021-02-15T10:32:00Z">
        <w:r w:rsidR="001A68CD">
          <w:t>.</w:t>
        </w:r>
      </w:ins>
      <w:ins w:id="3888" w:author="Fatima Pillosu" w:date="2021-02-15T10:31:00Z">
        <w:r w:rsidR="00A61A99">
          <w:t xml:space="preserve"> </w:t>
        </w:r>
      </w:ins>
      <w:ins w:id="3889" w:author="Fatima Pillosu" w:date="2021-02-15T10:32:00Z">
        <w:r w:rsidR="001A68CD">
          <w:t xml:space="preserve">Finally, the </w:t>
        </w:r>
        <w:del w:id="3890" w:author="Fatima Maria Pillosu" w:date="2021-02-16T13:46:00Z">
          <w:r w:rsidR="001A68CD" w:rsidDel="00E54A8B">
            <w:delText>read</w:delText>
          </w:r>
        </w:del>
      </w:ins>
      <w:ins w:id="3891" w:author="Fatima Maria Pillosu" w:date="2021-02-16T13:46:00Z">
        <w:r w:rsidR="00E54A8B">
          <w:t>red</w:t>
        </w:r>
      </w:ins>
      <w:ins w:id="3892" w:author="Fatima Pillosu" w:date="2021-02-15T10:32:00Z">
        <w:r w:rsidR="001A68CD">
          <w:t xml:space="preserve">, </w:t>
        </w:r>
        <w:del w:id="3893" w:author="Fatima Maria Pillosu" w:date="2021-02-22T14:27:00Z">
          <w:r w:rsidR="001A68CD" w:rsidDel="008C486C">
            <w:delText>blue</w:delText>
          </w:r>
        </w:del>
      </w:ins>
      <w:ins w:id="3894" w:author="Fatima Maria Pillosu" w:date="2021-02-22T14:27:00Z">
        <w:r w:rsidR="008C486C">
          <w:t>blue,</w:t>
        </w:r>
      </w:ins>
      <w:ins w:id="3895" w:author="Fatima Pillosu" w:date="2021-02-15T10:32:00Z">
        <w:r w:rsidR="001A68CD">
          <w:t xml:space="preserve"> and cyan </w:t>
        </w:r>
      </w:ins>
      <w:ins w:id="3896" w:author="Fatima Pillosu" w:date="2021-02-15T10:34:00Z">
        <w:r w:rsidR="00220C58">
          <w:t xml:space="preserve">frames </w:t>
        </w:r>
        <w:r w:rsidR="00BF7738">
          <w:t>encom</w:t>
        </w:r>
      </w:ins>
      <w:ins w:id="3897" w:author="Fatima Pillosu" w:date="2021-02-15T10:35:00Z">
        <w:r w:rsidR="00BF7738">
          <w:t xml:space="preserve">pass </w:t>
        </w:r>
        <w:r w:rsidR="00CF5B8F">
          <w:t>the steps done by ecPoint developers, volunteer testers, and developer &amp; testers, respectively</w:t>
        </w:r>
      </w:ins>
      <w:ins w:id="3898" w:author="Fatima Pillosu" w:date="2021-02-15T10:36:00Z">
        <w:r w:rsidR="00CF5B8F">
          <w:t>.</w:t>
        </w:r>
      </w:ins>
    </w:p>
    <w:p w14:paraId="3DD215D5" w14:textId="77777777" w:rsidR="0008285F" w:rsidRPr="009D0849" w:rsidRDefault="0008285F">
      <w:pPr>
        <w:rPr>
          <w:ins w:id="3899" w:author="Fatima Maria Pillosu" w:date="2021-03-18T16:13:00Z"/>
        </w:rPr>
        <w:pPrChange w:id="3900" w:author="Fatima Maria Pillosu" w:date="2021-03-21T08:46:00Z">
          <w:pPr>
            <w:pStyle w:val="Caption"/>
          </w:pPr>
        </w:pPrChange>
      </w:pPr>
    </w:p>
    <w:p w14:paraId="1987BA93" w14:textId="3C41E577" w:rsidR="003C6666" w:rsidRDefault="008D7D40" w:rsidP="0097632F">
      <w:pPr>
        <w:pStyle w:val="Caption"/>
        <w:jc w:val="center"/>
        <w:rPr>
          <w:ins w:id="3901" w:author="Fatima Maria Pillosu" w:date="2021-03-18T16:13:00Z"/>
        </w:rPr>
      </w:pPr>
      <w:ins w:id="3902" w:author="Fatima Maria Pillosu" w:date="2021-03-18T17:02:00Z">
        <w:r>
          <w:rPr>
            <w:noProof/>
          </w:rPr>
          <w:lastRenderedPageBreak/>
          <w:drawing>
            <wp:inline distT="0" distB="0" distL="0" distR="0" wp14:anchorId="470CD428" wp14:editId="145CB5DB">
              <wp:extent cx="5759450" cy="4437380"/>
              <wp:effectExtent l="0" t="0" r="0" b="127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437380"/>
                      </a:xfrm>
                      <a:prstGeom prst="rect">
                        <a:avLst/>
                      </a:prstGeom>
                    </pic:spPr>
                  </pic:pic>
                </a:graphicData>
              </a:graphic>
            </wp:inline>
          </w:drawing>
        </w:r>
      </w:ins>
    </w:p>
    <w:p w14:paraId="633B6873" w14:textId="0A348499" w:rsidR="0097632F" w:rsidRDefault="0097632F" w:rsidP="0097632F">
      <w:pPr>
        <w:pStyle w:val="Caption"/>
        <w:rPr>
          <w:ins w:id="3903" w:author="Fatima Maria Pillosu" w:date="2021-03-21T08:46:00Z"/>
        </w:rPr>
      </w:pPr>
      <w:bookmarkStart w:id="3904" w:name="_Ref66976808"/>
      <w:ins w:id="3905" w:author="Fatima Maria Pillosu" w:date="2021-03-18T16:18:00Z">
        <w:r>
          <w:t xml:space="preserve">Fig. </w:t>
        </w:r>
        <w:r>
          <w:fldChar w:fldCharType="begin"/>
        </w:r>
        <w:r>
          <w:instrText xml:space="preserve"> SEQ Fig. \* ARABIC </w:instrText>
        </w:r>
      </w:ins>
      <w:r>
        <w:fldChar w:fldCharType="separate"/>
      </w:r>
      <w:ins w:id="3906" w:author="Fatima Maria Pillosu" w:date="2021-03-18T17:19:00Z">
        <w:r w:rsidR="00361AB3">
          <w:rPr>
            <w:noProof/>
          </w:rPr>
          <w:t>4</w:t>
        </w:r>
      </w:ins>
      <w:ins w:id="3907" w:author="Fatima Maria Pillosu" w:date="2021-03-18T16:18:00Z">
        <w:r>
          <w:fldChar w:fldCharType="end"/>
        </w:r>
        <w:bookmarkEnd w:id="3904"/>
        <w:r>
          <w:t xml:space="preserve"> </w:t>
        </w:r>
      </w:ins>
      <w:ins w:id="3908" w:author="Fatima Maria Pillosu" w:date="2021-03-18T17:02:00Z">
        <w:r w:rsidR="008D7D40">
          <w:t>–</w:t>
        </w:r>
      </w:ins>
      <w:ins w:id="3909" w:author="Fatima Maria Pillosu" w:date="2021-03-18T16:18:00Z">
        <w:r>
          <w:t xml:space="preserve"> </w:t>
        </w:r>
        <w:r w:rsidRPr="0097632F">
          <w:t>Prod</w:t>
        </w:r>
      </w:ins>
      <w:ins w:id="3910" w:author="Fatima Maria Pillosu" w:date="2021-03-18T17:02:00Z">
        <w:r w:rsidR="008D7D40">
          <w:t>ucts developed by IMN and OMSZ</w:t>
        </w:r>
      </w:ins>
      <w:ins w:id="3911" w:author="Fatima Maria Pillosu" w:date="2021-03-18T16:18:00Z">
        <w:r w:rsidRPr="0097632F">
          <w:t xml:space="preserve"> based on ecPoint-Rainfall</w:t>
        </w:r>
      </w:ins>
      <w:ins w:id="3912" w:author="Fatima Maria Pillosu" w:date="2021-03-18T17:02:00Z">
        <w:r w:rsidR="008D7D40">
          <w:t xml:space="preserve">. Panel (a) </w:t>
        </w:r>
      </w:ins>
      <w:ins w:id="3913" w:author="Fatima Maria Pillosu" w:date="2021-03-18T17:03:00Z">
        <w:r w:rsidR="008D7D40">
          <w:t xml:space="preserve">is a map plot displaying the </w:t>
        </w:r>
      </w:ins>
      <w:ins w:id="3914" w:author="Fatima Maria Pillosu" w:date="2021-03-18T16:18:00Z">
        <w:r w:rsidRPr="0097632F">
          <w:t>85</w:t>
        </w:r>
        <w:r w:rsidRPr="0097632F">
          <w:rPr>
            <w:vertAlign w:val="superscript"/>
            <w:rPrChange w:id="3915" w:author="Fatima Maria Pillosu" w:date="2021-03-18T16:18:00Z">
              <w:rPr/>
            </w:rPrChange>
          </w:rPr>
          <w:t>th</w:t>
        </w:r>
        <w:r>
          <w:t xml:space="preserve"> </w:t>
        </w:r>
        <w:r w:rsidRPr="0097632F">
          <w:t xml:space="preserve">percentile </w:t>
        </w:r>
        <w:r>
          <w:t xml:space="preserve">of ecPoint-Rainfall </w:t>
        </w:r>
        <w:r w:rsidRPr="0097632F">
          <w:t>over Costa Rica.</w:t>
        </w:r>
      </w:ins>
      <w:ins w:id="3916" w:author="Fatima Maria Pillosu" w:date="2021-03-18T17:03:00Z">
        <w:r w:rsidR="008D7D40">
          <w:t xml:space="preserve"> Panel (b) is a meteogram displ</w:t>
        </w:r>
      </w:ins>
      <w:ins w:id="3917" w:author="Fatima Maria Pillosu" w:date="2021-03-18T17:04:00Z">
        <w:r w:rsidR="008D7D40">
          <w:t>aying 12-hourly precipitation from the ECMWF ENS</w:t>
        </w:r>
      </w:ins>
      <w:ins w:id="3918" w:author="Fatima Maria Pillosu" w:date="2021-03-18T17:11:00Z">
        <w:r w:rsidR="005347D8">
          <w:t xml:space="preserve"> </w:t>
        </w:r>
      </w:ins>
      <w:ins w:id="3919" w:author="Fatima Maria Pillosu" w:date="2021-03-18T17:12:00Z">
        <w:r w:rsidR="005347D8">
          <w:t xml:space="preserve">in </w:t>
        </w:r>
      </w:ins>
      <w:ins w:id="3920" w:author="Fatima Maria Pillosu" w:date="2021-03-18T17:11:00Z">
        <w:r w:rsidR="005347D8">
          <w:t>blue</w:t>
        </w:r>
      </w:ins>
      <w:ins w:id="3921" w:author="Fatima Maria Pillosu" w:date="2021-03-18T17:04:00Z">
        <w:r w:rsidR="008D7D40">
          <w:t xml:space="preserve"> and ecPoint-Rainfall </w:t>
        </w:r>
      </w:ins>
      <w:ins w:id="3922" w:author="Fatima Maria Pillosu" w:date="2021-03-18T17:12:00Z">
        <w:r w:rsidR="005347D8">
          <w:t xml:space="preserve">in </w:t>
        </w:r>
      </w:ins>
      <w:ins w:id="3923" w:author="Fatima Maria Pillosu" w:date="2021-03-18T17:11:00Z">
        <w:r w:rsidR="005347D8">
          <w:t xml:space="preserve">orange </w:t>
        </w:r>
      </w:ins>
      <w:ins w:id="3924" w:author="Fatima Maria Pillosu" w:date="2021-03-18T17:04:00Z">
        <w:r w:rsidR="008D7D40">
          <w:t xml:space="preserve">(first panel), </w:t>
        </w:r>
      </w:ins>
      <w:ins w:id="3925" w:author="Fatima Maria Pillosu" w:date="2021-03-18T17:05:00Z">
        <w:r w:rsidR="008D7D40">
          <w:t>rate of convective precipitation ratio (second panel), 700 hPa wind speed (third panel), a</w:t>
        </w:r>
      </w:ins>
      <w:ins w:id="3926" w:author="Fatima Maria Pillosu" w:date="2021-03-18T17:06:00Z">
        <w:r w:rsidR="008D7D40">
          <w:t>nd CAPE (</w:t>
        </w:r>
      </w:ins>
      <w:ins w:id="3927" w:author="Fatima Maria Pillosu" w:date="2021-03-18T17:14:00Z">
        <w:r w:rsidR="006B43B7">
          <w:t>fourth</w:t>
        </w:r>
      </w:ins>
      <w:ins w:id="3928" w:author="Fatima Maria Pillosu" w:date="2021-03-18T17:06:00Z">
        <w:r w:rsidR="008D7D40">
          <w:t xml:space="preserve"> panel) from ECMWF ENS. Panel (c) is a map plot </w:t>
        </w:r>
        <w:bookmarkStart w:id="3929" w:name="_Hlk66980226"/>
        <w:r w:rsidR="008D7D40">
          <w:t>displaying the 9</w:t>
        </w:r>
      </w:ins>
      <w:ins w:id="3930" w:author="Fatima Maria Pillosu" w:date="2021-03-18T17:07:00Z">
        <w:r w:rsidR="008D7D40">
          <w:t>0</w:t>
        </w:r>
        <w:r w:rsidR="008D7D40" w:rsidRPr="008D7D40">
          <w:rPr>
            <w:vertAlign w:val="superscript"/>
            <w:rPrChange w:id="3931" w:author="Fatima Maria Pillosu" w:date="2021-03-18T17:07:00Z">
              <w:rPr/>
            </w:rPrChange>
          </w:rPr>
          <w:t>th</w:t>
        </w:r>
        <w:r w:rsidR="008D7D40">
          <w:rPr>
            <w:vertAlign w:val="superscript"/>
          </w:rPr>
          <w:t xml:space="preserve"> </w:t>
        </w:r>
        <w:r w:rsidR="008D7D40">
          <w:t xml:space="preserve"> (top number), 75</w:t>
        </w:r>
        <w:r w:rsidR="008D7D40" w:rsidRPr="008D7D40">
          <w:rPr>
            <w:vertAlign w:val="superscript"/>
            <w:rPrChange w:id="3932" w:author="Fatima Maria Pillosu" w:date="2021-03-18T17:07:00Z">
              <w:rPr/>
            </w:rPrChange>
          </w:rPr>
          <w:t>th</w:t>
        </w:r>
        <w:r w:rsidR="008D7D40">
          <w:t>, 50</w:t>
        </w:r>
        <w:r w:rsidR="008D7D40" w:rsidRPr="008D7D40">
          <w:rPr>
            <w:vertAlign w:val="superscript"/>
            <w:rPrChange w:id="3933" w:author="Fatima Maria Pillosu" w:date="2021-03-18T17:07:00Z">
              <w:rPr/>
            </w:rPrChange>
          </w:rPr>
          <w:t>th</w:t>
        </w:r>
        <w:r w:rsidR="008D7D40">
          <w:t>, 25</w:t>
        </w:r>
        <w:r w:rsidR="008D7D40" w:rsidRPr="008D7D40">
          <w:rPr>
            <w:vertAlign w:val="superscript"/>
            <w:rPrChange w:id="3934" w:author="Fatima Maria Pillosu" w:date="2021-03-18T17:07:00Z">
              <w:rPr/>
            </w:rPrChange>
          </w:rPr>
          <w:t>th</w:t>
        </w:r>
        <w:r w:rsidR="008D7D40">
          <w:t xml:space="preserve"> and 10</w:t>
        </w:r>
        <w:r w:rsidR="008D7D40" w:rsidRPr="008D7D40">
          <w:rPr>
            <w:vertAlign w:val="superscript"/>
            <w:rPrChange w:id="3935" w:author="Fatima Maria Pillosu" w:date="2021-03-18T17:07:00Z">
              <w:rPr/>
            </w:rPrChange>
          </w:rPr>
          <w:t>th</w:t>
        </w:r>
        <w:r w:rsidR="008D7D40">
          <w:t xml:space="preserve"> (bottom number) percentiles for each grid box (</w:t>
        </w:r>
      </w:ins>
      <w:ins w:id="3936" w:author="Fatima Maria Pillosu" w:date="2021-03-18T17:08:00Z">
        <w:r w:rsidR="008D7D40">
          <w:t>of 0.5 degree resolution</w:t>
        </w:r>
      </w:ins>
      <w:ins w:id="3937" w:author="Fatima Maria Pillosu" w:date="2021-03-18T17:07:00Z">
        <w:r w:rsidR="008D7D40">
          <w:t>)</w:t>
        </w:r>
      </w:ins>
      <w:ins w:id="3938" w:author="Fatima Maria Pillosu" w:date="2021-03-18T17:08:00Z">
        <w:r w:rsidR="008D7D40">
          <w:t>.</w:t>
        </w:r>
      </w:ins>
    </w:p>
    <w:p w14:paraId="1BCF9D4D" w14:textId="77777777" w:rsidR="0008285F" w:rsidRPr="009D0849" w:rsidRDefault="0008285F">
      <w:pPr>
        <w:rPr>
          <w:ins w:id="3939" w:author="Fatima Pillosu" w:date="2021-02-15T09:21:00Z"/>
        </w:rPr>
        <w:pPrChange w:id="3940" w:author="Fatima Maria Pillosu" w:date="2021-03-21T08:46:00Z">
          <w:pPr>
            <w:pStyle w:val="Heading1"/>
            <w:ind w:firstLine="0"/>
          </w:pPr>
        </w:pPrChange>
      </w:pPr>
    </w:p>
    <w:bookmarkEnd w:id="3929"/>
    <w:p w14:paraId="7AC55ECB" w14:textId="77777777" w:rsidR="0008285F" w:rsidRDefault="0008285F">
      <w:pPr>
        <w:pStyle w:val="Heading1"/>
        <w:numPr>
          <w:ilvl w:val="0"/>
          <w:numId w:val="0"/>
        </w:numPr>
        <w:rPr>
          <w:ins w:id="3941" w:author="Fatima Maria Pillosu" w:date="2021-03-21T08:48:00Z"/>
        </w:rPr>
      </w:pPr>
    </w:p>
    <w:p w14:paraId="04A06CC3" w14:textId="77777777" w:rsidR="00F11964" w:rsidRDefault="00F11964" w:rsidP="00F11964">
      <w:pPr>
        <w:pStyle w:val="Heading1"/>
        <w:numPr>
          <w:ilvl w:val="0"/>
          <w:numId w:val="0"/>
        </w:numPr>
        <w:ind w:left="714"/>
        <w:jc w:val="center"/>
        <w:rPr>
          <w:ins w:id="3942" w:author="Fatima Maria Pillosu" w:date="2021-03-21T08:48:00Z"/>
        </w:rPr>
      </w:pPr>
      <w:ins w:id="3943" w:author="Fatima Maria Pillosu" w:date="2021-03-21T08:48:00Z">
        <w:r>
          <w:rPr>
            <w:noProof/>
          </w:rPr>
          <w:lastRenderedPageBreak/>
          <w:drawing>
            <wp:inline distT="0" distB="0" distL="0" distR="0" wp14:anchorId="5762E4BA" wp14:editId="07ED99ED">
              <wp:extent cx="4067743" cy="6049219"/>
              <wp:effectExtent l="0" t="0" r="9525"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67743" cy="6049219"/>
                      </a:xfrm>
                      <a:prstGeom prst="rect">
                        <a:avLst/>
                      </a:prstGeom>
                    </pic:spPr>
                  </pic:pic>
                </a:graphicData>
              </a:graphic>
            </wp:inline>
          </w:drawing>
        </w:r>
      </w:ins>
    </w:p>
    <w:p w14:paraId="6D85E28A" w14:textId="77777777" w:rsidR="009D0849" w:rsidRDefault="00F11964">
      <w:pPr>
        <w:pStyle w:val="Caption"/>
        <w:rPr>
          <w:ins w:id="3944" w:author="Fatima Maria Pillosu" w:date="2021-03-21T23:09:00Z"/>
        </w:rPr>
      </w:pPr>
      <w:bookmarkStart w:id="3945" w:name="_Ref67024588"/>
      <w:ins w:id="3946" w:author="Fatima Maria Pillosu" w:date="2021-03-21T08:48:00Z">
        <w:r>
          <w:t xml:space="preserve">Fig. </w:t>
        </w:r>
        <w:r>
          <w:fldChar w:fldCharType="begin"/>
        </w:r>
        <w:r>
          <w:instrText xml:space="preserve"> SEQ Fig. \* ARABIC </w:instrText>
        </w:r>
        <w:r>
          <w:fldChar w:fldCharType="separate"/>
        </w:r>
        <w:r>
          <w:rPr>
            <w:noProof/>
          </w:rPr>
          <w:t>5</w:t>
        </w:r>
        <w:r>
          <w:fldChar w:fldCharType="end"/>
        </w:r>
        <w:bookmarkEnd w:id="3945"/>
        <w:r>
          <w:t xml:space="preserve"> - </w:t>
        </w:r>
        <w:r w:rsidRPr="00361AB3">
          <w:t>Panels from (a) to (f) show 12-hourly rainfall observations during the extreme rainfall event occurred between October 3rd and 5th, 2018</w:t>
        </w:r>
        <w:r w:rsidR="002003B7">
          <w:t>.</w:t>
        </w:r>
      </w:ins>
    </w:p>
    <w:p w14:paraId="019132A3" w14:textId="77777777" w:rsidR="009D0849" w:rsidRDefault="009D0849" w:rsidP="009D0849">
      <w:pPr>
        <w:ind w:firstLine="0"/>
        <w:rPr>
          <w:ins w:id="3947" w:author="Fatima Maria Pillosu" w:date="2021-03-21T23:09:00Z"/>
        </w:rPr>
      </w:pPr>
    </w:p>
    <w:p w14:paraId="04B49464" w14:textId="77777777" w:rsidR="009D0849" w:rsidRDefault="009D0849" w:rsidP="009D0849">
      <w:pPr>
        <w:ind w:firstLine="0"/>
        <w:rPr>
          <w:ins w:id="3948" w:author="Fatima Maria Pillosu" w:date="2021-03-21T23:09:00Z"/>
        </w:rPr>
      </w:pPr>
    </w:p>
    <w:p w14:paraId="3FAAE77C" w14:textId="77777777" w:rsidR="009D0849" w:rsidRDefault="009D0849" w:rsidP="009D0849">
      <w:pPr>
        <w:ind w:firstLine="0"/>
        <w:rPr>
          <w:ins w:id="3949" w:author="Fatima Maria Pillosu" w:date="2021-03-21T23:09:00Z"/>
        </w:rPr>
      </w:pPr>
      <w:ins w:id="3950" w:author="Fatima Maria Pillosu" w:date="2021-03-21T23:09:00Z">
        <w:r>
          <w:rPr>
            <w:noProof/>
          </w:rPr>
          <w:lastRenderedPageBreak/>
          <w:drawing>
            <wp:inline distT="0" distB="0" distL="0" distR="0" wp14:anchorId="675AC8C1" wp14:editId="0C37C06A">
              <wp:extent cx="5759450" cy="7863840"/>
              <wp:effectExtent l="0" t="0" r="0" b="381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59450" cy="7863840"/>
                      </a:xfrm>
                      <a:prstGeom prst="rect">
                        <a:avLst/>
                      </a:prstGeom>
                    </pic:spPr>
                  </pic:pic>
                </a:graphicData>
              </a:graphic>
            </wp:inline>
          </w:drawing>
        </w:r>
      </w:ins>
    </w:p>
    <w:p w14:paraId="5F600A05" w14:textId="77777777" w:rsidR="009D0849" w:rsidRDefault="009D0849" w:rsidP="009D0849">
      <w:pPr>
        <w:ind w:firstLine="0"/>
        <w:rPr>
          <w:ins w:id="3951" w:author="Fatima Maria Pillosu" w:date="2021-03-21T23:10:00Z"/>
        </w:rPr>
      </w:pPr>
    </w:p>
    <w:p w14:paraId="5B88C387" w14:textId="7C652007" w:rsidR="009D0849" w:rsidRPr="009D0849" w:rsidRDefault="00044A1B" w:rsidP="00044A1B">
      <w:pPr>
        <w:ind w:firstLine="0"/>
        <w:jc w:val="center"/>
        <w:rPr>
          <w:ins w:id="3952" w:author="Fatima Maria Pillosu" w:date="2021-03-21T08:46:00Z"/>
          <w:rPrChange w:id="3953" w:author="Fatima Maria Pillosu" w:date="2021-03-21T23:09:00Z">
            <w:rPr>
              <w:ins w:id="3954" w:author="Fatima Maria Pillosu" w:date="2021-03-21T08:46:00Z"/>
            </w:rPr>
          </w:rPrChange>
        </w:rPr>
        <w:sectPr w:rsidR="009D0849" w:rsidRPr="009D0849" w:rsidSect="00F66924">
          <w:pgSz w:w="11906" w:h="16838"/>
          <w:pgMar w:top="1418" w:right="1418" w:bottom="1418" w:left="1418" w:header="709" w:footer="709" w:gutter="0"/>
          <w:lnNumType w:countBy="1" w:restart="continuous"/>
          <w:cols w:space="708"/>
          <w:docGrid w:linePitch="360"/>
        </w:sectPr>
        <w:pPrChange w:id="3955" w:author="Fatima Maria Pillosu" w:date="2021-03-21T23:36:00Z">
          <w:pPr>
            <w:pStyle w:val="Heading1"/>
            <w:numPr>
              <w:numId w:val="0"/>
            </w:numPr>
            <w:ind w:left="0" w:firstLine="0"/>
          </w:pPr>
        </w:pPrChange>
      </w:pPr>
      <w:ins w:id="3956" w:author="Fatima Maria Pillosu" w:date="2021-03-21T23:36:00Z">
        <w:r>
          <w:rPr>
            <w:noProof/>
          </w:rPr>
          <w:lastRenderedPageBreak/>
          <w:drawing>
            <wp:inline distT="0" distB="0" distL="0" distR="0" wp14:anchorId="4E8A9837" wp14:editId="3DAA1766">
              <wp:extent cx="3277652" cy="25146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95750" cy="2605204"/>
                      </a:xfrm>
                      <a:prstGeom prst="rect">
                        <a:avLst/>
                      </a:prstGeom>
                    </pic:spPr>
                  </pic:pic>
                </a:graphicData>
              </a:graphic>
            </wp:inline>
          </w:drawing>
        </w:r>
      </w:ins>
    </w:p>
    <w:p w14:paraId="14BE7B33" w14:textId="7F939359" w:rsidR="009D0849" w:rsidRDefault="009D0849">
      <w:pPr>
        <w:pStyle w:val="Caption"/>
        <w:rPr>
          <w:ins w:id="3957" w:author="Fatima Pillosu" w:date="2021-02-15T16:38:00Z"/>
          <w:del w:id="3958" w:author="Fatima Maria Pillosu" w:date="2021-03-21T08:46:00Z"/>
          <w:rPrChange w:id="3959" w:author="Fatima Maria Pillosu" w:date="2021-03-18T17:19:00Z">
            <w:rPr>
              <w:ins w:id="3960" w:author="Fatima Pillosu" w:date="2021-02-15T16:38:00Z"/>
              <w:del w:id="3961" w:author="Fatima Maria Pillosu" w:date="2021-03-21T08:46:00Z"/>
            </w:rPr>
          </w:rPrChange>
        </w:rPr>
        <w:sectPr w:rsidR="009D0849" w:rsidSect="00F66924">
          <w:pgSz w:w="11906" w:h="16838"/>
          <w:pgMar w:top="1418" w:right="1418" w:bottom="1418" w:left="1418" w:header="709" w:footer="709" w:gutter="0"/>
          <w:lnNumType w:countBy="1" w:restart="continuous"/>
          <w:cols w:space="708"/>
          <w:docGrid w:linePitch="360"/>
        </w:sectPr>
        <w:pPrChange w:id="3962" w:author="Fatima Maria Pillosu" w:date="2021-03-18T17:19:00Z">
          <w:pPr>
            <w:pStyle w:val="Heading1"/>
            <w:ind w:firstLine="0"/>
          </w:pPr>
        </w:pPrChange>
      </w:pPr>
    </w:p>
    <w:p w14:paraId="74C1B84C" w14:textId="38F471CC" w:rsidR="00426C06" w:rsidRDefault="00426C06">
      <w:pPr>
        <w:pStyle w:val="Heading1"/>
        <w:numPr>
          <w:ilvl w:val="0"/>
          <w:numId w:val="0"/>
        </w:numPr>
        <w:pPrChange w:id="3963" w:author="Fatima Maria Pillosu" w:date="2021-02-18T15:27:00Z">
          <w:pPr/>
        </w:pPrChange>
      </w:pPr>
      <w:r w:rsidRPr="00426C06">
        <w:t>References</w:t>
      </w:r>
    </w:p>
    <w:p w14:paraId="0DDDAB22" w14:textId="7D719FC8" w:rsidR="00950FFF" w:rsidRPr="00950FFF" w:rsidRDefault="00E54A8B" w:rsidP="00950FFF">
      <w:pPr>
        <w:widowControl w:val="0"/>
        <w:autoSpaceDE w:val="0"/>
        <w:autoSpaceDN w:val="0"/>
        <w:adjustRightInd w:val="0"/>
        <w:spacing w:before="240" w:line="360" w:lineRule="auto"/>
        <w:ind w:left="480" w:hanging="480"/>
        <w:rPr>
          <w:rFonts w:cs="Times New Roman"/>
          <w:noProof/>
          <w:szCs w:val="24"/>
        </w:rPr>
      </w:pPr>
      <w:ins w:id="3964" w:author="Fatima Maria Pillosu" w:date="2021-02-16T13:46:00Z">
        <w:r>
          <w:fldChar w:fldCharType="begin" w:fldLock="1"/>
        </w:r>
        <w:r>
          <w:instrText xml:space="preserve">ADDIN Mendeley Bibliography CSL_BIBLIOGRAPHY </w:instrText>
        </w:r>
      </w:ins>
      <w:r>
        <w:fldChar w:fldCharType="separate"/>
      </w:r>
      <w:r w:rsidR="00950FFF" w:rsidRPr="00950FFF">
        <w:rPr>
          <w:rFonts w:cs="Times New Roman"/>
          <w:noProof/>
          <w:szCs w:val="24"/>
        </w:rPr>
        <w:t xml:space="preserve">Acosta-Coll, M., F. Ballester-Merelo, M. Martinez-Peiró, and E. De la Hoz-Franco, 2018: Real-time early warning system design for pluvial flash floods. A review. </w:t>
      </w:r>
      <w:r w:rsidR="00950FFF" w:rsidRPr="00950FFF">
        <w:rPr>
          <w:rFonts w:cs="Times New Roman"/>
          <w:i/>
          <w:iCs/>
          <w:noProof/>
          <w:szCs w:val="24"/>
        </w:rPr>
        <w:t>Sensors (Switzerland)</w:t>
      </w:r>
      <w:r w:rsidR="00950FFF" w:rsidRPr="00950FFF">
        <w:rPr>
          <w:rFonts w:cs="Times New Roman"/>
          <w:noProof/>
          <w:szCs w:val="24"/>
        </w:rPr>
        <w:t xml:space="preserve">, </w:t>
      </w:r>
      <w:r w:rsidR="00950FFF" w:rsidRPr="00950FFF">
        <w:rPr>
          <w:rFonts w:cs="Times New Roman"/>
          <w:b/>
          <w:bCs/>
          <w:noProof/>
          <w:szCs w:val="24"/>
        </w:rPr>
        <w:t>18</w:t>
      </w:r>
      <w:r w:rsidR="00950FFF" w:rsidRPr="00950FFF">
        <w:rPr>
          <w:rFonts w:cs="Times New Roman"/>
          <w:noProof/>
          <w:szCs w:val="24"/>
        </w:rPr>
        <w:t>, https://doi.org/10.3390/s18072255.</w:t>
      </w:r>
    </w:p>
    <w:p w14:paraId="0BFAF85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Salamon, F. Pappenberger, F. Wetterhall, and J. Thielen, 2012: Operational early warning systems for water-related hazards in Europe. </w:t>
      </w:r>
      <w:r w:rsidRPr="00950FFF">
        <w:rPr>
          <w:rFonts w:cs="Times New Roman"/>
          <w:i/>
          <w:iCs/>
          <w:noProof/>
          <w:szCs w:val="24"/>
        </w:rPr>
        <w:t>Environ. Sci. Policy</w:t>
      </w:r>
      <w:r w:rsidRPr="00950FFF">
        <w:rPr>
          <w:rFonts w:cs="Times New Roman"/>
          <w:noProof/>
          <w:szCs w:val="24"/>
        </w:rPr>
        <w:t xml:space="preserve">, </w:t>
      </w:r>
      <w:r w:rsidRPr="00950FFF">
        <w:rPr>
          <w:rFonts w:cs="Times New Roman"/>
          <w:b/>
          <w:bCs/>
          <w:noProof/>
          <w:szCs w:val="24"/>
        </w:rPr>
        <w:t>21</w:t>
      </w:r>
      <w:r w:rsidRPr="00950FFF">
        <w:rPr>
          <w:rFonts w:cs="Times New Roman"/>
          <w:noProof/>
          <w:szCs w:val="24"/>
        </w:rPr>
        <w:t>, 35–49, https://doi.org/10.1016/j.envsci.2012.01.008.</w:t>
      </w:r>
    </w:p>
    <w:p w14:paraId="361501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Burek, E. Dutra, B. Krzeminski, D. Muraro, J. Thielen, and F. Pappenberger, 2013: GloFAS-global ensemble streamflow forecasting and flood early warning. </w:t>
      </w:r>
      <w:r w:rsidRPr="00950FFF">
        <w:rPr>
          <w:rFonts w:cs="Times New Roman"/>
          <w:i/>
          <w:iCs/>
          <w:noProof/>
          <w:szCs w:val="24"/>
        </w:rPr>
        <w:t>Hydrol. Earth Syst. Sci. Discuss.</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1161–1175, https://doi.org/doi:10.5194/hess-17-1161-2013.</w:t>
      </w:r>
    </w:p>
    <w:p w14:paraId="5EE3E5A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Arnal, L., L. Anspoks, S. Manson, J. Neumann, T. Norton, E. Stephens, L. Wolfenden, and H. L. Cloke, 2020: “Are we talking just a bit of water out of bank? Or is it Armageddon?” Front line perspectives on transitioning to probabilistic fluvial flood forecasts in England. </w:t>
      </w:r>
      <w:r w:rsidRPr="00950FFF">
        <w:rPr>
          <w:rFonts w:cs="Times New Roman"/>
          <w:i/>
          <w:iCs/>
          <w:noProof/>
          <w:szCs w:val="24"/>
        </w:rPr>
        <w:t>Geosci. Commun.</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203–232, https://doi.org/10.5194/gc-3-203-2020.</w:t>
      </w:r>
    </w:p>
    <w:p w14:paraId="67EDD63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Coughlan De Perez, E., B. Van Den Hurk, M. K. Van Aalst, B. Jongman, T. Klose, and P. Suarez, 2015: Forecast-based financing: An approach for catalyzing humanitarian action based on extreme weather and climate forecasts.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15</w:t>
      </w:r>
      <w:r w:rsidRPr="00950FFF">
        <w:rPr>
          <w:rFonts w:cs="Times New Roman"/>
          <w:noProof/>
          <w:szCs w:val="24"/>
        </w:rPr>
        <w:t>, 895–904, https://doi.org/https://doi.org/10.5194/nhess-15-895-2015.</w:t>
      </w:r>
    </w:p>
    <w:p w14:paraId="2A40C0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Demeritt, D., Ś. Nobert, H. Cloke, and F. Pappenberg, 2010: Challenges in communicating and using ensembles in operational flood forecasting.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209–222, https://doi.org/https://doi.org/10.1002/met.194.</w:t>
      </w:r>
    </w:p>
    <w:p w14:paraId="111A166F"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S. Nobert, H. L. Cloke, and F. Pappenberger, 2013: The European Flood Alert System and the communication, perception, and use of ensemble predictions for operational flood risk management. </w:t>
      </w:r>
      <w:r w:rsidRPr="00950FFF">
        <w:rPr>
          <w:rFonts w:cs="Times New Roman"/>
          <w:i/>
          <w:iCs/>
          <w:noProof/>
          <w:szCs w:val="24"/>
        </w:rPr>
        <w:t>Hydrol. Process.</w:t>
      </w:r>
      <w:r w:rsidRPr="00950FFF">
        <w:rPr>
          <w:rFonts w:cs="Times New Roman"/>
          <w:noProof/>
          <w:szCs w:val="24"/>
        </w:rPr>
        <w:t xml:space="preserve">, </w:t>
      </w:r>
      <w:r w:rsidRPr="00950FFF">
        <w:rPr>
          <w:rFonts w:cs="Times New Roman"/>
          <w:b/>
          <w:bCs/>
          <w:noProof/>
          <w:szCs w:val="24"/>
        </w:rPr>
        <w:t>27</w:t>
      </w:r>
      <w:r w:rsidRPr="00950FFF">
        <w:rPr>
          <w:rFonts w:cs="Times New Roman"/>
          <w:noProof/>
          <w:szCs w:val="24"/>
        </w:rPr>
        <w:t>, 147–157, https://doi.org/https://doi.org/10.1002/hyp.9419.</w:t>
      </w:r>
    </w:p>
    <w:p w14:paraId="30DB52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Demuth, J. L., and Coauthors, 2020: Recommendations for developing useful and usable convection-allowing model ensemble information for NWS forecasters. </w:t>
      </w:r>
      <w:r w:rsidRPr="00950FFF">
        <w:rPr>
          <w:rFonts w:cs="Times New Roman"/>
          <w:i/>
          <w:iCs/>
          <w:noProof/>
          <w:szCs w:val="24"/>
        </w:rPr>
        <w:t>Weather Forecast.</w:t>
      </w:r>
      <w:r w:rsidRPr="00950FFF">
        <w:rPr>
          <w:rFonts w:cs="Times New Roman"/>
          <w:noProof/>
          <w:szCs w:val="24"/>
        </w:rPr>
        <w:t>, https://doi.org/10.1175/waf-d-19-0108.1.</w:t>
      </w:r>
    </w:p>
    <w:p w14:paraId="690272F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Emerton, R., and Coauthors, 2020: Emergency flood bulletins for Cyclones Idai and Kenneth: A critical evaluation of the use of global flood forecasts for international humanitarian preparedness and response.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50</w:t>
      </w:r>
      <w:r w:rsidRPr="00950FFF">
        <w:rPr>
          <w:rFonts w:cs="Times New Roman"/>
          <w:noProof/>
          <w:szCs w:val="24"/>
        </w:rPr>
        <w:t>, 101811, https://doi.org/10.1016/j.ijdrr.2020.101811.</w:t>
      </w:r>
    </w:p>
    <w:p w14:paraId="1E00E75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Evans, C., D. F. Van dyke, and T. Lericos, 2014: How do forecasters utilize output from a convection-permitting ensemble forecast system? Case study of a high-impact precipitation event.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29</w:t>
      </w:r>
      <w:r w:rsidRPr="00950FFF">
        <w:rPr>
          <w:rFonts w:cs="Times New Roman"/>
          <w:noProof/>
          <w:szCs w:val="24"/>
        </w:rPr>
        <w:t>, 466–486, https://doi.org/10.1175/WAF-D-13-00064.1.</w:t>
      </w:r>
    </w:p>
    <w:p w14:paraId="23B8A3C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Flack, D. L. A., and Coauthors, 2019: Recommendations for improving integration in national end-to-end flood forecasting systems: An overview of the FFIR (Flooding From Intense Rainfall) programme. </w:t>
      </w:r>
      <w:r w:rsidRPr="00950FFF">
        <w:rPr>
          <w:rFonts w:cs="Times New Roman"/>
          <w:i/>
          <w:iCs/>
          <w:noProof/>
          <w:szCs w:val="24"/>
        </w:rPr>
        <w:t>Water (Switzerland)</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725, https://doi.org/10.3390/w11040725.</w:t>
      </w:r>
    </w:p>
    <w:p w14:paraId="7D6F6CE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Fundel, V. J., N. Fleischhut, S. M. Herzog, M. Göber, and R. Hagedorn, 2019: Promoting the use of probabilistic weather forecasts through a dialogue between scientists, developers and end-users. </w:t>
      </w:r>
      <w:r w:rsidRPr="00950FFF">
        <w:rPr>
          <w:rFonts w:cs="Times New Roman"/>
          <w:i/>
          <w:iCs/>
          <w:noProof/>
          <w:szCs w:val="24"/>
        </w:rPr>
        <w:t>Q. J. R. Meteorol. Soc.</w:t>
      </w:r>
      <w:r w:rsidRPr="00950FFF">
        <w:rPr>
          <w:rFonts w:cs="Times New Roman"/>
          <w:noProof/>
          <w:szCs w:val="24"/>
        </w:rPr>
        <w:t xml:space="preserve">, </w:t>
      </w:r>
      <w:r w:rsidRPr="00950FFF">
        <w:rPr>
          <w:rFonts w:cs="Times New Roman"/>
          <w:b/>
          <w:bCs/>
          <w:noProof/>
          <w:szCs w:val="24"/>
        </w:rPr>
        <w:t>145</w:t>
      </w:r>
      <w:r w:rsidRPr="00950FFF">
        <w:rPr>
          <w:rFonts w:cs="Times New Roman"/>
          <w:noProof/>
          <w:szCs w:val="24"/>
        </w:rPr>
        <w:t>, 210–231, https://doi.org/10.1002/qj.3482.</w:t>
      </w:r>
    </w:p>
    <w:p w14:paraId="36B16D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Golding, B., M. Mittermaier, C. Ross, B. Ebert, S. Panchuk, A. Scolobig, and D. Johnston, 2019: A value chain approach to optimising early warning systems. </w:t>
      </w:r>
      <w:r w:rsidRPr="00950FFF">
        <w:rPr>
          <w:rFonts w:cs="Times New Roman"/>
          <w:i/>
          <w:iCs/>
          <w:noProof/>
          <w:szCs w:val="24"/>
        </w:rPr>
        <w:t>Glob. Assess. Rep. Disaster Risk Reduct.</w:t>
      </w:r>
      <w:r w:rsidRPr="00950FFF">
        <w:rPr>
          <w:rFonts w:cs="Times New Roman"/>
          <w:noProof/>
          <w:szCs w:val="24"/>
        </w:rPr>
        <w:t>,.</w:t>
      </w:r>
    </w:p>
    <w:p w14:paraId="4FB345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Hamill, T. M., 2018: Practical Aspects of Statistical Postprocessing. </w:t>
      </w:r>
      <w:r w:rsidRPr="00950FFF">
        <w:rPr>
          <w:rFonts w:cs="Times New Roman"/>
          <w:i/>
          <w:iCs/>
          <w:noProof/>
          <w:szCs w:val="24"/>
        </w:rPr>
        <w:t>Statistical Postprocessing of Ensemble Forecasts</w:t>
      </w:r>
      <w:r w:rsidRPr="00950FFF">
        <w:rPr>
          <w:rFonts w:cs="Times New Roman"/>
          <w:noProof/>
          <w:szCs w:val="24"/>
        </w:rPr>
        <w:t>, Elsevier, 187–217.</w:t>
      </w:r>
    </w:p>
    <w:p w14:paraId="2B6EDB4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S. Whitaker, and S. L. Mullen, 2006: Reforecasts: An important dataset for improving weather predictions.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87</w:t>
      </w:r>
      <w:r w:rsidRPr="00950FFF">
        <w:rPr>
          <w:rFonts w:cs="Times New Roman"/>
          <w:noProof/>
          <w:szCs w:val="24"/>
        </w:rPr>
        <w:t>, 33–46, https://doi.org/10.1175/BAMS-87-1-33.</w:t>
      </w:r>
    </w:p>
    <w:p w14:paraId="56DFDF2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Harding, J., 2018: </w:t>
      </w:r>
      <w:r w:rsidRPr="00950FFF">
        <w:rPr>
          <w:rFonts w:cs="Times New Roman"/>
          <w:i/>
          <w:iCs/>
          <w:noProof/>
          <w:szCs w:val="24"/>
        </w:rPr>
        <w:t>Qualitative data analysis: From start to finish</w:t>
      </w:r>
      <w:r w:rsidRPr="00950FFF">
        <w:rPr>
          <w:rFonts w:cs="Times New Roman"/>
          <w:noProof/>
          <w:szCs w:val="24"/>
        </w:rPr>
        <w:t>. 2nd ed. Sage Publications,.</w:t>
      </w:r>
    </w:p>
    <w:p w14:paraId="6581C91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Herman, G. R., and R. S. Schumacher, 2016: Extreme Precipitation in Models: An Evaluation.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31</w:t>
      </w:r>
      <w:r w:rsidRPr="00950FFF">
        <w:rPr>
          <w:rFonts w:cs="Times New Roman"/>
          <w:noProof/>
          <w:szCs w:val="24"/>
        </w:rPr>
        <w:t>, 1853–1879, https://doi.org/https://doi.org/10.1175/WAF-D-16-0093.1.</w:t>
      </w:r>
    </w:p>
    <w:p w14:paraId="3F0D62D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Hewson, T., and F. Pillosu, 2020: A new low cost tecnique improves weather forecast across the world. </w:t>
      </w:r>
      <w:r w:rsidRPr="00950FFF">
        <w:rPr>
          <w:rFonts w:cs="Times New Roman"/>
          <w:i/>
          <w:iCs/>
          <w:noProof/>
          <w:szCs w:val="24"/>
        </w:rPr>
        <w:t>Preprint</w:t>
      </w:r>
      <w:r w:rsidRPr="00950FFF">
        <w:rPr>
          <w:rFonts w:cs="Times New Roman"/>
          <w:noProof/>
          <w:szCs w:val="24"/>
        </w:rPr>
        <w:t>,.</w:t>
      </w:r>
    </w:p>
    <w:p w14:paraId="7F95648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Hoegh-Guldberg, O., and Coauthors, 2019: The human imperative of stabilizing global climate change at 1.5°C. </w:t>
      </w:r>
      <w:r w:rsidRPr="00950FFF">
        <w:rPr>
          <w:rFonts w:cs="Times New Roman"/>
          <w:i/>
          <w:iCs/>
          <w:noProof/>
          <w:szCs w:val="24"/>
        </w:rPr>
        <w:t>Science (80-. ).</w:t>
      </w:r>
      <w:r w:rsidRPr="00950FFF">
        <w:rPr>
          <w:rFonts w:cs="Times New Roman"/>
          <w:noProof/>
          <w:szCs w:val="24"/>
        </w:rPr>
        <w:t xml:space="preserve">, </w:t>
      </w:r>
      <w:r w:rsidRPr="00950FFF">
        <w:rPr>
          <w:rFonts w:cs="Times New Roman"/>
          <w:b/>
          <w:bCs/>
          <w:noProof/>
          <w:szCs w:val="24"/>
        </w:rPr>
        <w:t>365</w:t>
      </w:r>
      <w:r w:rsidRPr="00950FFF">
        <w:rPr>
          <w:rFonts w:cs="Times New Roman"/>
          <w:noProof/>
          <w:szCs w:val="24"/>
        </w:rPr>
        <w:t>, https://doi.org/10.1126/science.aaw6974.</w:t>
      </w:r>
    </w:p>
    <w:p w14:paraId="213ECFD6" w14:textId="77777777" w:rsidR="00950FFF" w:rsidRPr="009D0849" w:rsidRDefault="00950FFF" w:rsidP="00950FFF">
      <w:pPr>
        <w:widowControl w:val="0"/>
        <w:autoSpaceDE w:val="0"/>
        <w:autoSpaceDN w:val="0"/>
        <w:adjustRightInd w:val="0"/>
        <w:spacing w:before="240" w:line="360" w:lineRule="auto"/>
        <w:ind w:left="480" w:hanging="480"/>
        <w:rPr>
          <w:rFonts w:cs="Times New Roman"/>
          <w:noProof/>
          <w:szCs w:val="24"/>
          <w:lang w:val="es-ES"/>
          <w:rPrChange w:id="3965" w:author="Fatima Maria Pillosu" w:date="2021-03-21T23:09:00Z">
            <w:rPr>
              <w:rFonts w:cs="Times New Roman"/>
              <w:noProof/>
              <w:szCs w:val="24"/>
            </w:rPr>
          </w:rPrChange>
        </w:rPr>
      </w:pPr>
      <w:r w:rsidRPr="00950FFF">
        <w:rPr>
          <w:rFonts w:cs="Times New Roman"/>
          <w:noProof/>
          <w:szCs w:val="24"/>
        </w:rPr>
        <w:t xml:space="preserve">Ihász, I., A. Mátrai, B. Szintai, M. Szucs, and I. Bonta, 2018: Application of European numerical weather prediction models for hydrological purposes. </w:t>
      </w:r>
      <w:r w:rsidRPr="009D0849">
        <w:rPr>
          <w:rFonts w:cs="Times New Roman"/>
          <w:i/>
          <w:iCs/>
          <w:noProof/>
          <w:szCs w:val="24"/>
          <w:lang w:val="es-ES"/>
          <w:rPrChange w:id="3966" w:author="Fatima Maria Pillosu" w:date="2021-03-21T23:09:00Z">
            <w:rPr>
              <w:rFonts w:cs="Times New Roman"/>
              <w:i/>
              <w:iCs/>
              <w:noProof/>
              <w:szCs w:val="24"/>
            </w:rPr>
          </w:rPrChange>
        </w:rPr>
        <w:t>Idojaras - Q. J. Hungarian Meteorol. Serv.</w:t>
      </w:r>
      <w:r w:rsidRPr="009D0849">
        <w:rPr>
          <w:rFonts w:cs="Times New Roman"/>
          <w:noProof/>
          <w:szCs w:val="24"/>
          <w:lang w:val="es-ES"/>
          <w:rPrChange w:id="3967" w:author="Fatima Maria Pillosu" w:date="2021-03-21T23:09:00Z">
            <w:rPr>
              <w:rFonts w:cs="Times New Roman"/>
              <w:noProof/>
              <w:szCs w:val="24"/>
            </w:rPr>
          </w:rPrChange>
        </w:rPr>
        <w:t xml:space="preserve">, </w:t>
      </w:r>
      <w:r w:rsidRPr="009D0849">
        <w:rPr>
          <w:rFonts w:cs="Times New Roman"/>
          <w:b/>
          <w:bCs/>
          <w:noProof/>
          <w:szCs w:val="24"/>
          <w:lang w:val="es-ES"/>
          <w:rPrChange w:id="3968" w:author="Fatima Maria Pillosu" w:date="2021-03-21T23:09:00Z">
            <w:rPr>
              <w:rFonts w:cs="Times New Roman"/>
              <w:b/>
              <w:bCs/>
              <w:noProof/>
              <w:szCs w:val="24"/>
            </w:rPr>
          </w:rPrChange>
        </w:rPr>
        <w:t>122</w:t>
      </w:r>
      <w:r w:rsidRPr="009D0849">
        <w:rPr>
          <w:rFonts w:cs="Times New Roman"/>
          <w:noProof/>
          <w:szCs w:val="24"/>
          <w:lang w:val="es-ES"/>
          <w:rPrChange w:id="3969" w:author="Fatima Maria Pillosu" w:date="2021-03-21T23:09:00Z">
            <w:rPr>
              <w:rFonts w:cs="Times New Roman"/>
              <w:noProof/>
              <w:szCs w:val="24"/>
            </w:rPr>
          </w:rPrChange>
        </w:rPr>
        <w:t>, 59–79, https://doi.org/10.28974/idojaras.2018.1.5.</w:t>
      </w:r>
    </w:p>
    <w:p w14:paraId="01B8062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and S. Savelli, 2010: Communicating forecast uncertainty: Public perception of weather forecast uncertainty.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180–195, https://doi.org/10.1002/met.190.</w:t>
      </w:r>
    </w:p>
    <w:p w14:paraId="0BD0F5F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and J. LeClerc, 2013: Decisions With Uncertainty: The Glass Half Full. </w:t>
      </w:r>
      <w:r w:rsidRPr="00950FFF">
        <w:rPr>
          <w:rFonts w:cs="Times New Roman"/>
          <w:i/>
          <w:iCs/>
          <w:noProof/>
          <w:szCs w:val="24"/>
        </w:rPr>
        <w:t>Curr. Dir. Psychol. Sci.</w:t>
      </w:r>
      <w:r w:rsidRPr="00950FFF">
        <w:rPr>
          <w:rFonts w:cs="Times New Roman"/>
          <w:noProof/>
          <w:szCs w:val="24"/>
        </w:rPr>
        <w:t xml:space="preserve">, </w:t>
      </w:r>
      <w:r w:rsidRPr="00950FFF">
        <w:rPr>
          <w:rFonts w:cs="Times New Roman"/>
          <w:b/>
          <w:bCs/>
          <w:noProof/>
          <w:szCs w:val="24"/>
        </w:rPr>
        <w:t>22</w:t>
      </w:r>
      <w:r w:rsidRPr="00950FFF">
        <w:rPr>
          <w:rFonts w:cs="Times New Roman"/>
          <w:noProof/>
          <w:szCs w:val="24"/>
        </w:rPr>
        <w:t>, 308–315, https://doi.org/10.1177/0963721413481473.</w:t>
      </w:r>
    </w:p>
    <w:p w14:paraId="6A78B88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L. Nadav-Greenberg, and R. M. Nichols, 2009a: Probability of precipitation: Assessment and enhancement of end-user understanding.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185–193, https://doi.org/10.1175/2008BAMS2509.1.</w:t>
      </w:r>
    </w:p>
    <w:p w14:paraId="344B316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and J. E. LeClerc, 2012: Uncertainty forecasts improve weather-related decisions and attenuate the effects of forecast error. </w:t>
      </w:r>
      <w:r w:rsidRPr="00950FFF">
        <w:rPr>
          <w:rFonts w:cs="Times New Roman"/>
          <w:i/>
          <w:iCs/>
          <w:noProof/>
          <w:szCs w:val="24"/>
        </w:rPr>
        <w:t>J. Exp. Psychol. Appl.</w:t>
      </w:r>
      <w:r w:rsidRPr="00950FFF">
        <w:rPr>
          <w:rFonts w:cs="Times New Roman"/>
          <w:noProof/>
          <w:szCs w:val="24"/>
        </w:rPr>
        <w:t xml:space="preserve">, </w:t>
      </w:r>
      <w:r w:rsidRPr="00950FFF">
        <w:rPr>
          <w:rFonts w:cs="Times New Roman"/>
          <w:b/>
          <w:bCs/>
          <w:noProof/>
          <w:szCs w:val="24"/>
        </w:rPr>
        <w:t>18</w:t>
      </w:r>
      <w:r w:rsidRPr="00950FFF">
        <w:rPr>
          <w:rFonts w:cs="Times New Roman"/>
          <w:noProof/>
          <w:szCs w:val="24"/>
        </w:rPr>
        <w:t>, 126–140, https://doi.org/10.1037/a0025185.</w:t>
      </w:r>
    </w:p>
    <w:p w14:paraId="43B31356"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L. Nadav-Greenberg, M. U. Taing, and R. M. Nichols, 2009b: The effects of wording on the understanding and use of uncertainty information in a threshold forecasting decision. </w:t>
      </w:r>
      <w:r w:rsidRPr="00950FFF">
        <w:rPr>
          <w:rFonts w:cs="Times New Roman"/>
          <w:i/>
          <w:iCs/>
          <w:noProof/>
          <w:szCs w:val="24"/>
        </w:rPr>
        <w:t>Appl. Cogn. Psychol.</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55–72, https://doi.org/10.1002/acp.1449.</w:t>
      </w:r>
    </w:p>
    <w:p w14:paraId="47F998B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Lazo, J. K., R. E. Morss, and J. L. Demuth, 2009: 300 billion served: Sources, Perceptions, Uses, and Values of Weather Forecasts.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785–798, https://doi.org/10.1175/2008BAMS2604.1.</w:t>
      </w:r>
    </w:p>
    <w:p w14:paraId="4D639EF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LeClerc, J., and S. Joslyn, 2015: The cry wolf effect and weather-related decision making. </w:t>
      </w:r>
      <w:r w:rsidRPr="00950FFF">
        <w:rPr>
          <w:rFonts w:cs="Times New Roman"/>
          <w:i/>
          <w:iCs/>
          <w:noProof/>
          <w:szCs w:val="24"/>
        </w:rPr>
        <w:t>Risk Anal.</w:t>
      </w:r>
      <w:r w:rsidRPr="00950FFF">
        <w:rPr>
          <w:rFonts w:cs="Times New Roman"/>
          <w:noProof/>
          <w:szCs w:val="24"/>
        </w:rPr>
        <w:t xml:space="preserve">, </w:t>
      </w:r>
      <w:r w:rsidRPr="00950FFF">
        <w:rPr>
          <w:rFonts w:cs="Times New Roman"/>
          <w:b/>
          <w:bCs/>
          <w:noProof/>
          <w:szCs w:val="24"/>
        </w:rPr>
        <w:t>35</w:t>
      </w:r>
      <w:r w:rsidRPr="00950FFF">
        <w:rPr>
          <w:rFonts w:cs="Times New Roman"/>
          <w:noProof/>
          <w:szCs w:val="24"/>
        </w:rPr>
        <w:t>, 385–395, https://doi.org/10.1111/risa.12336.</w:t>
      </w:r>
    </w:p>
    <w:p w14:paraId="01D602FC"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Losee, J. E., and S. Joslyn, 2018: The need to trust: How features of the forecasted weather influence forecast trust.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95–104, https://doi.org/10.1016/j.ijdrr.2018.02.032.</w:t>
      </w:r>
    </w:p>
    <w:p w14:paraId="0A3D39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Matrai, A., and I. Ihász, 2017: Calibrating forecasts of heavy precipitation in river catchments. </w:t>
      </w:r>
      <w:r w:rsidRPr="00950FFF">
        <w:rPr>
          <w:rFonts w:cs="Times New Roman"/>
          <w:i/>
          <w:iCs/>
          <w:noProof/>
          <w:szCs w:val="24"/>
        </w:rPr>
        <w:lastRenderedPageBreak/>
        <w:t>ECMWF Newsl.</w:t>
      </w:r>
      <w:r w:rsidRPr="00950FFF">
        <w:rPr>
          <w:rFonts w:cs="Times New Roman"/>
          <w:noProof/>
          <w:szCs w:val="24"/>
        </w:rPr>
        <w:t>, 37–40, https://doi.org/10.21957/cf1598.</w:t>
      </w:r>
    </w:p>
    <w:p w14:paraId="69C7D6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J. L. Demuth, and J. K. Lazo, 2008: Communicating Uncertainty in Weather Forecasts: A Survey of the U.S. Public.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974–991, https://doi.org/10.1175/2008WAF2007088.1.</w:t>
      </w:r>
    </w:p>
    <w:p w14:paraId="3286A5A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K. Lazo, and J. L. Demuth, 2010: Examining the use of weather forecasts in decision scenarios: Results from a us survey with implications for uncertainty communication.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149–162, https://doi.org/10.1002/met.196.</w:t>
      </w:r>
    </w:p>
    <w:p w14:paraId="728E23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K. J. Mulder, J. K. Lazo, and J. L. Demuth, 2016: How do people perceive, understand, and anticipate responding to flash flood risks and warnings? Results from a public survey in Boulder, Colorado, USA. </w:t>
      </w:r>
      <w:r w:rsidRPr="00950FFF">
        <w:rPr>
          <w:rFonts w:cs="Times New Roman"/>
          <w:i/>
          <w:iCs/>
          <w:noProof/>
          <w:szCs w:val="24"/>
        </w:rPr>
        <w:t>J. Hydrol.</w:t>
      </w:r>
      <w:r w:rsidRPr="00950FFF">
        <w:rPr>
          <w:rFonts w:cs="Times New Roman"/>
          <w:noProof/>
          <w:szCs w:val="24"/>
        </w:rPr>
        <w:t xml:space="preserve">, </w:t>
      </w:r>
      <w:r w:rsidRPr="00950FFF">
        <w:rPr>
          <w:rFonts w:cs="Times New Roman"/>
          <w:b/>
          <w:bCs/>
          <w:noProof/>
          <w:szCs w:val="24"/>
        </w:rPr>
        <w:t>541</w:t>
      </w:r>
      <w:r w:rsidRPr="00950FFF">
        <w:rPr>
          <w:rFonts w:cs="Times New Roman"/>
          <w:noProof/>
          <w:szCs w:val="24"/>
        </w:rPr>
        <w:t>, 649–664, https://doi.org/https://doi.org/10.1016/j.jhydrol.2015.11.047.</w:t>
      </w:r>
    </w:p>
    <w:p w14:paraId="51E58D10"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Nobert, S., D. Demeritt, and H. Cloke, 2010: Informing operational flood management with ensemble predictions: Lessons from Sweden. </w:t>
      </w:r>
      <w:r w:rsidRPr="00950FFF">
        <w:rPr>
          <w:rFonts w:cs="Times New Roman"/>
          <w:i/>
          <w:iCs/>
          <w:noProof/>
          <w:szCs w:val="24"/>
        </w:rPr>
        <w:t>J. Flood Risk Manag.</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72–79, https://doi.org/10.1111/j.1753-318X.2009.01056.x.</w:t>
      </w:r>
    </w:p>
    <w:p w14:paraId="6E6178F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Novak, D. R., D. R. Bright, and M. J. Brennan, 2008: Operational forecaster uncertainty needs and future roles.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1069–1084, https://doi.org/10.1175/2008WAF2222142.1.</w:t>
      </w:r>
    </w:p>
    <w:p w14:paraId="2C69EFD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Pillosu, F., and T. Hewson, 2018: Collaboration with Ecuador related to extreme rainfall and flood risk. </w:t>
      </w:r>
      <w:r w:rsidRPr="00950FFF">
        <w:rPr>
          <w:rFonts w:cs="Times New Roman"/>
          <w:i/>
          <w:iCs/>
          <w:noProof/>
          <w:szCs w:val="24"/>
        </w:rPr>
        <w:t>ECMWF InFocus</w:t>
      </w:r>
      <w:r w:rsidRPr="00950FFF">
        <w:rPr>
          <w:rFonts w:cs="Times New Roman"/>
          <w:noProof/>
          <w:szCs w:val="24"/>
        </w:rPr>
        <w:t>,. https://www.ecmwf.int/en/about/media-centre/focus/new-collaborative-agreement-between-ecmwf-and-ecuador-related-extreme-rainfall-and-flood-risk.</w:t>
      </w:r>
    </w:p>
    <w:p w14:paraId="77223AB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D0849">
        <w:rPr>
          <w:rFonts w:cs="Times New Roman"/>
          <w:noProof/>
          <w:szCs w:val="24"/>
          <w:lang w:val="it-IT"/>
          <w:rPrChange w:id="3970" w:author="Fatima Maria Pillosu" w:date="2021-03-21T23:09:00Z">
            <w:rPr>
              <w:rFonts w:cs="Times New Roman"/>
              <w:noProof/>
              <w:szCs w:val="24"/>
            </w:rPr>
          </w:rPrChange>
        </w:rPr>
        <w:t xml:space="preserve">——, U. Modigliani, L. Magnusson, M. B. Calvelo, L. Sterponi, M. H. Ramos, and P. Valderrama, 2017: ECMWF supports flood disaster response in Peru. </w:t>
      </w:r>
      <w:r w:rsidRPr="00950FFF">
        <w:rPr>
          <w:rFonts w:cs="Times New Roman"/>
          <w:i/>
          <w:iCs/>
          <w:noProof/>
          <w:szCs w:val="24"/>
        </w:rPr>
        <w:t>ECMWF Newsl.</w:t>
      </w:r>
      <w:r w:rsidRPr="00950FFF">
        <w:rPr>
          <w:rFonts w:cs="Times New Roman"/>
          <w:noProof/>
          <w:szCs w:val="24"/>
        </w:rPr>
        <w:t xml:space="preserve">, </w:t>
      </w:r>
      <w:r w:rsidRPr="00950FFF">
        <w:rPr>
          <w:rFonts w:cs="Times New Roman"/>
          <w:b/>
          <w:bCs/>
          <w:noProof/>
          <w:szCs w:val="24"/>
        </w:rPr>
        <w:t>152</w:t>
      </w:r>
      <w:r w:rsidRPr="00950FFF">
        <w:rPr>
          <w:rFonts w:cs="Times New Roman"/>
          <w:noProof/>
          <w:szCs w:val="24"/>
        </w:rPr>
        <w:t>.</w:t>
      </w:r>
    </w:p>
    <w:p w14:paraId="77330F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 Roo, A., and Coauthors, 2011: Quality control, validation and user feedback of the European Flood Alert System (EFAS). </w:t>
      </w:r>
      <w:r w:rsidRPr="00950FFF">
        <w:rPr>
          <w:rFonts w:cs="Times New Roman"/>
          <w:i/>
          <w:iCs/>
          <w:noProof/>
          <w:szCs w:val="24"/>
        </w:rPr>
        <w:t>Int. J. Digit. Earth</w:t>
      </w:r>
      <w:r w:rsidRPr="00950FFF">
        <w:rPr>
          <w:rFonts w:cs="Times New Roman"/>
          <w:noProof/>
          <w:szCs w:val="24"/>
        </w:rPr>
        <w:t xml:space="preserve">, </w:t>
      </w:r>
      <w:r w:rsidRPr="00950FFF">
        <w:rPr>
          <w:rFonts w:cs="Times New Roman"/>
          <w:b/>
          <w:bCs/>
          <w:noProof/>
          <w:szCs w:val="24"/>
        </w:rPr>
        <w:t>4</w:t>
      </w:r>
      <w:r w:rsidRPr="00950FFF">
        <w:rPr>
          <w:rFonts w:cs="Times New Roman"/>
          <w:noProof/>
          <w:szCs w:val="24"/>
        </w:rPr>
        <w:t>, 77–90, https://doi.org/10.1080/17538947.2010.510302.</w:t>
      </w:r>
    </w:p>
    <w:p w14:paraId="7CE3317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Taylor, A. L., T. Kox, and D. Johnston, 2018: Communicating high impact weather: Improving </w:t>
      </w:r>
      <w:r w:rsidRPr="00950FFF">
        <w:rPr>
          <w:rFonts w:cs="Times New Roman"/>
          <w:noProof/>
          <w:szCs w:val="24"/>
        </w:rPr>
        <w:lastRenderedPageBreak/>
        <w:t xml:space="preserve">warnings and decision making processes.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1–4, https://doi.org/10.1016/j.ijdrr.2018.04.002.</w:t>
      </w:r>
    </w:p>
    <w:p w14:paraId="32ECB77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Tóth, B., and I. Ihász, 2020: Validation of subgrid scale ensemble precipitation forecasts based on ECMWF’s ecPoint Rainfall project. </w:t>
      </w:r>
      <w:r w:rsidRPr="00950FFF">
        <w:rPr>
          <w:rFonts w:cs="Times New Roman"/>
          <w:i/>
          <w:iCs/>
          <w:noProof/>
          <w:szCs w:val="24"/>
        </w:rPr>
        <w:t>IDŐJÁRÁS (pre-print)</w:t>
      </w:r>
      <w:r w:rsidRPr="00950FFF">
        <w:rPr>
          <w:rFonts w:cs="Times New Roman"/>
          <w:noProof/>
          <w:szCs w:val="24"/>
        </w:rPr>
        <w:t>,.</w:t>
      </w:r>
    </w:p>
    <w:p w14:paraId="3E46E3A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UNDRR, 2015: </w:t>
      </w:r>
      <w:r w:rsidRPr="00950FFF">
        <w:rPr>
          <w:rFonts w:cs="Times New Roman"/>
          <w:i/>
          <w:iCs/>
          <w:noProof/>
          <w:szCs w:val="24"/>
        </w:rPr>
        <w:t>Sendai Framework for Disaster Risk Reduction 2015 - 2030</w:t>
      </w:r>
      <w:r w:rsidRPr="00950FFF">
        <w:rPr>
          <w:rFonts w:cs="Times New Roman"/>
          <w:noProof/>
          <w:szCs w:val="24"/>
        </w:rPr>
        <w:t>. https://www.preventionweb.net/files/43291_sendaiframeworkfordrren.pdf.</w:t>
      </w:r>
    </w:p>
    <w:p w14:paraId="4097BFC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2020: </w:t>
      </w:r>
      <w:r w:rsidRPr="00950FFF">
        <w:rPr>
          <w:rFonts w:cs="Times New Roman"/>
          <w:i/>
          <w:iCs/>
          <w:noProof/>
          <w:szCs w:val="24"/>
        </w:rPr>
        <w:t>The human cost of disasters: an overview of the last 20 years 2000-2019</w:t>
      </w:r>
      <w:r w:rsidRPr="00950FFF">
        <w:rPr>
          <w:rFonts w:cs="Times New Roman"/>
          <w:noProof/>
          <w:szCs w:val="24"/>
        </w:rPr>
        <w:t>. 29 pp. https://www.undrr.org/sites/default/files/inline-files/Human Cost of Disasters 2000-2019 FINAL.pdf.</w:t>
      </w:r>
    </w:p>
    <w:p w14:paraId="18A50DC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Ward, P. J., and Coauthors, 2020: Review article: Natural hazard risk assessments at the global scale.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20</w:t>
      </w:r>
      <w:r w:rsidRPr="00950FFF">
        <w:rPr>
          <w:rFonts w:cs="Times New Roman"/>
          <w:noProof/>
          <w:szCs w:val="24"/>
        </w:rPr>
        <w:t>, 1069–1096, https://doi.org/10.5194/nhess-20-1069-2020.</w:t>
      </w:r>
    </w:p>
    <w:p w14:paraId="0F0E9F5B"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Wilson, K. A., P. L. Heinselman, P. S. Skinner, J. J. Choate, and K. E. Klockow-McClain, 2019: Meteorologists’ interpretations of storm-scale ensemble-based forecast guidance. </w:t>
      </w:r>
      <w:r w:rsidRPr="00950FFF">
        <w:rPr>
          <w:rFonts w:cs="Times New Roman"/>
          <w:i/>
          <w:iCs/>
          <w:noProof/>
          <w:szCs w:val="24"/>
        </w:rPr>
        <w:t>Weather. Clim. Soc.</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337–354, https://doi.org/10.1175/WCAS-D-18-0084.1.</w:t>
      </w:r>
    </w:p>
    <w:p w14:paraId="3F04168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WMO, 2017: HIWeather: A 10-year research project. </w:t>
      </w:r>
      <w:r w:rsidRPr="00950FFF">
        <w:rPr>
          <w:rFonts w:cs="Times New Roman"/>
          <w:i/>
          <w:iCs/>
          <w:noProof/>
          <w:szCs w:val="24"/>
        </w:rPr>
        <w:t>World Meteorological Organization Bulletin (Weather ready, Climate smart - Supporting the 2030 Agenda for Sustainable Development)</w:t>
      </w:r>
      <w:r w:rsidRPr="00950FFF">
        <w:rPr>
          <w:rFonts w:cs="Times New Roman"/>
          <w:noProof/>
          <w:szCs w:val="24"/>
        </w:rPr>
        <w:t>, Vol. 66 of, 45–47.</w:t>
      </w:r>
    </w:p>
    <w:p w14:paraId="1AE1739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rPr>
      </w:pPr>
      <w:r w:rsidRPr="00950FFF">
        <w:rPr>
          <w:rFonts w:cs="Times New Roman"/>
          <w:noProof/>
          <w:szCs w:val="24"/>
        </w:rPr>
        <w:t xml:space="preserve">Zhang, Q., and Coauthors, 2019: Increasing the value of weather-related warnings. </w:t>
      </w:r>
      <w:r w:rsidRPr="00950FFF">
        <w:rPr>
          <w:rFonts w:cs="Times New Roman"/>
          <w:i/>
          <w:iCs/>
          <w:noProof/>
          <w:szCs w:val="24"/>
        </w:rPr>
        <w:t>Sci. Bull.</w:t>
      </w:r>
      <w:r w:rsidRPr="00950FFF">
        <w:rPr>
          <w:rFonts w:cs="Times New Roman"/>
          <w:noProof/>
          <w:szCs w:val="24"/>
        </w:rPr>
        <w:t xml:space="preserve">, </w:t>
      </w:r>
      <w:r w:rsidRPr="00950FFF">
        <w:rPr>
          <w:rFonts w:cs="Times New Roman"/>
          <w:b/>
          <w:bCs/>
          <w:noProof/>
          <w:szCs w:val="24"/>
        </w:rPr>
        <w:t>64</w:t>
      </w:r>
      <w:r w:rsidRPr="00950FFF">
        <w:rPr>
          <w:rFonts w:cs="Times New Roman"/>
          <w:noProof/>
          <w:szCs w:val="24"/>
        </w:rPr>
        <w:t>, 647–649, https://doi.org/10.1016/j.scib.2019.04.003.</w:t>
      </w:r>
    </w:p>
    <w:p w14:paraId="7F00554D" w14:textId="77777777" w:rsidR="009C762F" w:rsidRDefault="00E54A8B">
      <w:pPr>
        <w:pStyle w:val="References"/>
        <w:rPr>
          <w:ins w:id="3971" w:author="Fatima Maria Pillosu" w:date="2021-02-18T15:27:00Z"/>
        </w:rPr>
        <w:pPrChange w:id="3972" w:author="Fatima Maria Pillosu" w:date="2021-02-22T14:29:00Z">
          <w:pPr>
            <w:pStyle w:val="Heading1"/>
            <w:numPr>
              <w:numId w:val="0"/>
            </w:numPr>
            <w:ind w:left="360" w:firstLine="0"/>
          </w:pPr>
        </w:pPrChange>
      </w:pPr>
      <w:ins w:id="3973" w:author="Fatima Maria Pillosu" w:date="2021-02-16T13:46:00Z">
        <w:r>
          <w:fldChar w:fldCharType="end"/>
        </w:r>
      </w:ins>
    </w:p>
    <w:p w14:paraId="645AD133" w14:textId="77777777" w:rsidR="009C762F" w:rsidRDefault="009C762F" w:rsidP="009C762F">
      <w:pPr>
        <w:pStyle w:val="Heading1"/>
        <w:numPr>
          <w:ilvl w:val="0"/>
          <w:numId w:val="0"/>
        </w:numPr>
        <w:ind w:left="720" w:hanging="360"/>
        <w:rPr>
          <w:ins w:id="3974" w:author="Fatima Maria Pillosu" w:date="2021-02-18T15:28:00Z"/>
        </w:rPr>
        <w:sectPr w:rsidR="009C762F" w:rsidSect="00F66924">
          <w:pgSz w:w="11906" w:h="16838"/>
          <w:pgMar w:top="1418" w:right="1418" w:bottom="1418" w:left="1418" w:header="709" w:footer="709" w:gutter="0"/>
          <w:lnNumType w:countBy="1" w:restart="continuous"/>
          <w:cols w:space="708"/>
          <w:docGrid w:linePitch="360"/>
        </w:sectPr>
      </w:pPr>
    </w:p>
    <w:p w14:paraId="075664CB" w14:textId="53152FD1" w:rsidR="009C762F" w:rsidRDefault="009C762F" w:rsidP="00D4088F">
      <w:pPr>
        <w:pStyle w:val="Heading1"/>
        <w:numPr>
          <w:ilvl w:val="0"/>
          <w:numId w:val="0"/>
        </w:numPr>
        <w:rPr>
          <w:ins w:id="3975" w:author="Fatima Maria Pillosu" w:date="2021-02-18T15:34:00Z"/>
        </w:rPr>
      </w:pPr>
      <w:ins w:id="3976" w:author="Fatima Maria Pillosu" w:date="2021-02-18T15:27:00Z">
        <w:r>
          <w:lastRenderedPageBreak/>
          <w:t>Appendix A</w:t>
        </w:r>
      </w:ins>
      <w:ins w:id="3977" w:author="Fatima Maria Pillosu" w:date="2021-02-18T15:29:00Z">
        <w:r>
          <w:t xml:space="preserve"> – Guide questions for the informal discussions with</w:t>
        </w:r>
      </w:ins>
      <w:ins w:id="3978" w:author="Fatima Maria Pillosu" w:date="2021-02-18T15:30:00Z">
        <w:r>
          <w:t xml:space="preserve"> </w:t>
        </w:r>
      </w:ins>
      <w:ins w:id="3979" w:author="Fatima Maria Pillosu" w:date="2021-02-18T15:29:00Z">
        <w:r>
          <w:t>IMN and OMSZ</w:t>
        </w:r>
      </w:ins>
    </w:p>
    <w:p w14:paraId="751EF2B8" w14:textId="77777777" w:rsidR="00C35D57" w:rsidRDefault="00C35D57" w:rsidP="00C35D57">
      <w:pPr>
        <w:ind w:firstLine="0"/>
        <w:rPr>
          <w:ins w:id="3980" w:author="Fatima Maria Pillosu" w:date="2021-02-18T15:37:00Z"/>
          <w:b/>
          <w:bCs/>
        </w:rPr>
      </w:pPr>
    </w:p>
    <w:p w14:paraId="2AD6CD0B" w14:textId="6B0D37B4" w:rsidR="00C35D57" w:rsidRPr="00C35D57" w:rsidRDefault="00C35D57" w:rsidP="007E528B">
      <w:pPr>
        <w:spacing w:line="240" w:lineRule="auto"/>
        <w:ind w:firstLine="0"/>
        <w:rPr>
          <w:ins w:id="3981" w:author="Fatima Maria Pillosu" w:date="2021-02-18T15:36:00Z"/>
          <w:b/>
          <w:bCs/>
          <w:rPrChange w:id="3982" w:author="Fatima Maria Pillosu" w:date="2021-02-18T15:36:00Z">
            <w:rPr>
              <w:ins w:id="3983" w:author="Fatima Maria Pillosu" w:date="2021-02-18T15:36:00Z"/>
            </w:rPr>
          </w:rPrChange>
        </w:rPr>
      </w:pPr>
      <w:ins w:id="3984" w:author="Fatima Maria Pillosu" w:date="2021-02-18T15:36:00Z">
        <w:r w:rsidRPr="00C35D57">
          <w:rPr>
            <w:b/>
            <w:bCs/>
            <w:rPrChange w:id="3985" w:author="Fatima Maria Pillosu" w:date="2021-02-18T15:36:00Z">
              <w:rPr/>
            </w:rPrChange>
          </w:rPr>
          <w:t>BACKGROUND QUESTIONS</w:t>
        </w:r>
      </w:ins>
    </w:p>
    <w:p w14:paraId="0D84F6AA" w14:textId="1C8A93C6" w:rsidR="00C35D57" w:rsidRDefault="00C35D57" w:rsidP="00D568CF">
      <w:pPr>
        <w:spacing w:line="240" w:lineRule="auto"/>
        <w:ind w:firstLine="0"/>
        <w:rPr>
          <w:ins w:id="3986" w:author="Fatima Maria Pillosu" w:date="2021-02-18T15:41:00Z"/>
          <w:b/>
          <w:bCs/>
          <w:color w:val="0000FF"/>
        </w:rPr>
      </w:pPr>
      <w:ins w:id="3987" w:author="Fatima Maria Pillosu" w:date="2021-02-18T15:36:00Z">
        <w:r w:rsidRPr="00C35D57">
          <w:rPr>
            <w:b/>
            <w:bCs/>
            <w:color w:val="0000FF"/>
            <w:rPrChange w:id="3988" w:author="Fatima Maria Pillosu" w:date="2021-02-18T15:37:00Z">
              <w:rPr/>
            </w:rPrChange>
          </w:rPr>
          <w:t>PREGUNTAS DE CONTEXTO</w:t>
        </w:r>
      </w:ins>
    </w:p>
    <w:p w14:paraId="0B53C6DC" w14:textId="77777777" w:rsidR="00D568CF" w:rsidRPr="00C35D57" w:rsidRDefault="00D568CF" w:rsidP="007E528B">
      <w:pPr>
        <w:spacing w:line="240" w:lineRule="auto"/>
        <w:ind w:firstLine="0"/>
        <w:rPr>
          <w:ins w:id="3989" w:author="Fatima Maria Pillosu" w:date="2021-02-18T15:36:00Z"/>
          <w:b/>
          <w:bCs/>
          <w:color w:val="0000FF"/>
          <w:rPrChange w:id="3990" w:author="Fatima Maria Pillosu" w:date="2021-02-18T15:37:00Z">
            <w:rPr>
              <w:ins w:id="3991" w:author="Fatima Maria Pillosu" w:date="2021-02-18T15:36:00Z"/>
            </w:rPr>
          </w:rPrChange>
        </w:rPr>
      </w:pPr>
    </w:p>
    <w:p w14:paraId="40F79F2A" w14:textId="3549AF3A" w:rsidR="00C35D57" w:rsidRPr="00C35D57" w:rsidRDefault="00C35D57" w:rsidP="007E528B">
      <w:pPr>
        <w:spacing w:line="240" w:lineRule="auto"/>
        <w:ind w:firstLine="0"/>
        <w:rPr>
          <w:ins w:id="3992" w:author="Fatima Maria Pillosu" w:date="2021-02-18T15:36:00Z"/>
          <w:b/>
          <w:bCs/>
          <w:i/>
          <w:iCs/>
          <w:u w:val="single"/>
          <w:rPrChange w:id="3993" w:author="Fatima Maria Pillosu" w:date="2021-02-18T15:37:00Z">
            <w:rPr>
              <w:ins w:id="3994" w:author="Fatima Maria Pillosu" w:date="2021-02-18T15:36:00Z"/>
            </w:rPr>
          </w:rPrChange>
        </w:rPr>
      </w:pPr>
      <w:ins w:id="3995" w:author="Fatima Maria Pillosu" w:date="2021-02-18T15:36:00Z">
        <w:r w:rsidRPr="00C35D57">
          <w:rPr>
            <w:b/>
            <w:bCs/>
            <w:i/>
            <w:iCs/>
            <w:u w:val="single"/>
            <w:rPrChange w:id="3996" w:author="Fatima Maria Pillosu" w:date="2021-02-18T15:37:00Z">
              <w:rPr/>
            </w:rPrChange>
          </w:rPr>
          <w:t>On the general Met-Service experience with ensemble forecasts</w:t>
        </w:r>
      </w:ins>
    </w:p>
    <w:p w14:paraId="76A1EC11" w14:textId="5176FE57" w:rsidR="00C35D57" w:rsidRDefault="00C35D57">
      <w:pPr>
        <w:spacing w:line="240" w:lineRule="auto"/>
        <w:ind w:firstLine="0"/>
        <w:rPr>
          <w:ins w:id="3997" w:author="Fatima Maria Pillosu" w:date="2021-02-22T14:30:00Z"/>
          <w:b/>
          <w:bCs/>
          <w:i/>
          <w:iCs/>
          <w:color w:val="0000FF"/>
          <w:u w:val="single"/>
          <w:lang w:val="es-ES"/>
        </w:rPr>
      </w:pPr>
      <w:ins w:id="3998" w:author="Fatima Maria Pillosu" w:date="2021-02-18T15:36:00Z">
        <w:r w:rsidRPr="004B4D6B">
          <w:rPr>
            <w:b/>
            <w:bCs/>
            <w:i/>
            <w:iCs/>
            <w:color w:val="0000FF"/>
            <w:u w:val="single"/>
            <w:lang w:val="es-ES"/>
            <w:rPrChange w:id="3999" w:author="Fatima Maria Pillosu" w:date="2021-02-18T15:46:00Z">
              <w:rPr/>
            </w:rPrChange>
          </w:rPr>
          <w:t xml:space="preserve">Sobre la experiencia general del servicio </w:t>
        </w:r>
      </w:ins>
      <w:ins w:id="4000" w:author="Fatima Maria Pillosu" w:date="2021-02-18T15:41:00Z">
        <w:r w:rsidR="00D568CF" w:rsidRPr="004B4D6B">
          <w:rPr>
            <w:b/>
            <w:bCs/>
            <w:i/>
            <w:iCs/>
            <w:color w:val="0000FF"/>
            <w:u w:val="single"/>
            <w:lang w:val="es-ES"/>
            <w:rPrChange w:id="4001" w:author="Fatima Maria Pillosu" w:date="2021-02-18T15:46:00Z">
              <w:rPr>
                <w:b/>
                <w:bCs/>
                <w:color w:val="0000FF"/>
                <w:u w:val="single"/>
                <w:lang w:val="es-ES"/>
              </w:rPr>
            </w:rPrChange>
          </w:rPr>
          <w:t>meteorológico</w:t>
        </w:r>
      </w:ins>
      <w:ins w:id="4002" w:author="Fatima Maria Pillosu" w:date="2021-02-18T15:36:00Z">
        <w:r w:rsidRPr="004B4D6B">
          <w:rPr>
            <w:b/>
            <w:bCs/>
            <w:i/>
            <w:iCs/>
            <w:color w:val="0000FF"/>
            <w:u w:val="single"/>
            <w:lang w:val="es-ES"/>
            <w:rPrChange w:id="4003" w:author="Fatima Maria Pillosu" w:date="2021-02-18T15:46:00Z">
              <w:rPr/>
            </w:rPrChange>
          </w:rPr>
          <w:t xml:space="preserve"> con pronósticos </w:t>
        </w:r>
      </w:ins>
      <w:ins w:id="4004" w:author="Fatima Maria Pillosu" w:date="2021-02-18T15:42:00Z">
        <w:r w:rsidR="0085015F" w:rsidRPr="004B4D6B">
          <w:rPr>
            <w:b/>
            <w:bCs/>
            <w:i/>
            <w:iCs/>
            <w:color w:val="0000FF"/>
            <w:u w:val="single"/>
            <w:lang w:val="es-ES"/>
            <w:rPrChange w:id="4005" w:author="Fatima Maria Pillosu" w:date="2021-02-18T15:46:00Z">
              <w:rPr>
                <w:b/>
                <w:bCs/>
                <w:color w:val="0000FF"/>
                <w:u w:val="single"/>
                <w:lang w:val="es-ES"/>
              </w:rPr>
            </w:rPrChange>
          </w:rPr>
          <w:t>de conjunto</w:t>
        </w:r>
      </w:ins>
    </w:p>
    <w:p w14:paraId="5D081F67" w14:textId="77777777" w:rsidR="00450A4D" w:rsidRPr="004B4D6B" w:rsidRDefault="00450A4D" w:rsidP="007E528B">
      <w:pPr>
        <w:rPr>
          <w:ins w:id="4006" w:author="Fatima Maria Pillosu" w:date="2021-02-18T15:36:00Z"/>
          <w:lang w:val="es-ES"/>
          <w:rPrChange w:id="4007" w:author="Fatima Maria Pillosu" w:date="2021-02-18T15:46:00Z">
            <w:rPr>
              <w:ins w:id="4008" w:author="Fatima Maria Pillosu" w:date="2021-02-18T15:36:00Z"/>
            </w:rPr>
          </w:rPrChange>
        </w:rPr>
      </w:pPr>
    </w:p>
    <w:p w14:paraId="3CEA31E6" w14:textId="5A216071" w:rsidR="00C35D57" w:rsidRPr="00C35D57" w:rsidRDefault="00C35D57">
      <w:pPr>
        <w:pStyle w:val="ListParagraph"/>
        <w:numPr>
          <w:ilvl w:val="0"/>
          <w:numId w:val="22"/>
        </w:numPr>
        <w:rPr>
          <w:ins w:id="4009" w:author="Fatima Maria Pillosu" w:date="2021-02-18T15:36:00Z"/>
        </w:rPr>
        <w:pPrChange w:id="4010" w:author="Fatima Maria Pillosu" w:date="2021-02-18T15:37:00Z">
          <w:pPr>
            <w:ind w:firstLine="0"/>
          </w:pPr>
        </w:pPrChange>
      </w:pPr>
      <w:ins w:id="4011" w:author="Fatima Maria Pillosu" w:date="2021-02-18T15:36:00Z">
        <w:r w:rsidRPr="00C35D57">
          <w:t>Has the Met-Service any experience with ensemble forecasts? If so, which ensemble forecasts are mainly used?</w:t>
        </w:r>
      </w:ins>
    </w:p>
    <w:p w14:paraId="7F8929C7" w14:textId="52B1D3D7" w:rsidR="00C35D57" w:rsidRPr="00584EA5" w:rsidRDefault="00C35D57" w:rsidP="00C35D57">
      <w:pPr>
        <w:pStyle w:val="ListParagraph"/>
        <w:ind w:firstLine="0"/>
        <w:rPr>
          <w:ins w:id="4012" w:author="Fatima Maria Pillosu" w:date="2021-02-18T15:43:00Z"/>
          <w:color w:val="0000FF"/>
          <w:lang w:val="es-ES"/>
          <w:rPrChange w:id="4013" w:author="Fatima Maria Pillosu" w:date="2021-02-18T15:43:00Z">
            <w:rPr>
              <w:ins w:id="4014" w:author="Fatima Maria Pillosu" w:date="2021-02-18T15:43:00Z"/>
              <w:color w:val="0000FF"/>
            </w:rPr>
          </w:rPrChange>
        </w:rPr>
      </w:pPr>
      <w:ins w:id="4015" w:author="Fatima Maria Pillosu" w:date="2021-02-18T15:36:00Z">
        <w:r w:rsidRPr="00584EA5">
          <w:rPr>
            <w:color w:val="0000FF"/>
            <w:lang w:val="es-ES"/>
            <w:rPrChange w:id="4016" w:author="Fatima Maria Pillosu" w:date="2021-02-18T15:43:00Z">
              <w:rPr/>
            </w:rPrChange>
          </w:rPr>
          <w:t xml:space="preserve">¿El servicio </w:t>
        </w:r>
      </w:ins>
      <w:ins w:id="4017" w:author="Fatima Maria Pillosu" w:date="2021-02-18T15:42:00Z">
        <w:r w:rsidR="0085015F" w:rsidRPr="00584EA5">
          <w:rPr>
            <w:color w:val="0000FF"/>
            <w:lang w:val="es-ES"/>
          </w:rPr>
          <w:t>meteorológico</w:t>
        </w:r>
      </w:ins>
      <w:ins w:id="4018" w:author="Fatima Maria Pillosu" w:date="2021-02-18T15:36:00Z">
        <w:r w:rsidRPr="00584EA5">
          <w:rPr>
            <w:color w:val="0000FF"/>
            <w:lang w:val="es-ES"/>
            <w:rPrChange w:id="4019" w:author="Fatima Maria Pillosu" w:date="2021-02-18T15:43:00Z">
              <w:rPr/>
            </w:rPrChange>
          </w:rPr>
          <w:t xml:space="preserve"> tiene experiencia con pronósticos por </w:t>
        </w:r>
        <w:proofErr w:type="spellStart"/>
        <w:r w:rsidRPr="00584EA5">
          <w:rPr>
            <w:color w:val="0000FF"/>
            <w:lang w:val="es-ES"/>
            <w:rPrChange w:id="4020" w:author="Fatima Maria Pillosu" w:date="2021-02-18T15:43:00Z">
              <w:rPr/>
            </w:rPrChange>
          </w:rPr>
          <w:t>ensembles</w:t>
        </w:r>
        <w:proofErr w:type="spellEnd"/>
        <w:r w:rsidRPr="00584EA5">
          <w:rPr>
            <w:color w:val="0000FF"/>
            <w:lang w:val="es-ES"/>
            <w:rPrChange w:id="4021" w:author="Fatima Maria Pillosu" w:date="2021-02-18T15:43:00Z">
              <w:rPr/>
            </w:rPrChange>
          </w:rPr>
          <w:t>? Si es así, ¿qué pronósticos de conjunto utilizan principalmente?</w:t>
        </w:r>
      </w:ins>
    </w:p>
    <w:p w14:paraId="625BF003" w14:textId="77777777" w:rsidR="00584EA5" w:rsidRPr="001B4107" w:rsidRDefault="00584EA5">
      <w:pPr>
        <w:pStyle w:val="ListParagraph"/>
        <w:ind w:firstLine="0"/>
        <w:rPr>
          <w:ins w:id="4022" w:author="Fatima Maria Pillosu" w:date="2021-02-18T15:36:00Z"/>
          <w:lang w:val="fr-FR"/>
          <w:rPrChange w:id="4023" w:author="Christel Prudhomme" w:date="2021-02-18T16:52:00Z">
            <w:rPr>
              <w:ins w:id="4024" w:author="Fatima Maria Pillosu" w:date="2021-02-18T15:36:00Z"/>
            </w:rPr>
          </w:rPrChange>
        </w:rPr>
        <w:pPrChange w:id="4025" w:author="Fatima Maria Pillosu" w:date="2021-02-18T15:38:00Z">
          <w:pPr>
            <w:ind w:firstLine="0"/>
          </w:pPr>
        </w:pPrChange>
      </w:pPr>
    </w:p>
    <w:p w14:paraId="01F67B92" w14:textId="77777777" w:rsidR="00584EA5" w:rsidRDefault="00C35D57" w:rsidP="00584EA5">
      <w:pPr>
        <w:pStyle w:val="ListParagraph"/>
        <w:numPr>
          <w:ilvl w:val="0"/>
          <w:numId w:val="22"/>
        </w:numPr>
        <w:rPr>
          <w:ins w:id="4026" w:author="Fatima Maria Pillosu" w:date="2021-02-18T15:43:00Z"/>
        </w:rPr>
      </w:pPr>
      <w:ins w:id="4027" w:author="Fatima Maria Pillosu" w:date="2021-02-18T15:36:00Z">
        <w:r w:rsidRPr="00C35D57">
          <w:t>If there is some access to ensemble forecasts in the Met-Service, how are they used? Are they used as the primary source to issue alerts and create products for end-users and inform them also about the uncertainty on the forecast? Or are they used as a background knowledge to complement the information provided by a deterministic model, and if so, why?</w:t>
        </w:r>
      </w:ins>
    </w:p>
    <w:p w14:paraId="5417DAB4" w14:textId="718389FF" w:rsidR="00C35D57" w:rsidRDefault="00C35D57" w:rsidP="00137D42">
      <w:pPr>
        <w:pStyle w:val="ListParagraph"/>
        <w:ind w:firstLine="0"/>
        <w:rPr>
          <w:ins w:id="4028" w:author="Fatima Maria Pillosu" w:date="2021-02-18T15:44:00Z"/>
          <w:color w:val="0000FF"/>
        </w:rPr>
      </w:pPr>
      <w:ins w:id="4029" w:author="Fatima Maria Pillosu" w:date="2021-02-18T15:36:00Z">
        <w:r w:rsidRPr="00137D42">
          <w:rPr>
            <w:color w:val="0000FF"/>
            <w:lang w:val="es-ES"/>
            <w:rPrChange w:id="4030" w:author="Fatima Maria Pillosu" w:date="2021-02-18T15:44:00Z">
              <w:rPr/>
            </w:rPrChange>
          </w:rPr>
          <w:t xml:space="preserve">Si tiene acceso a pronósticos por </w:t>
        </w:r>
        <w:proofErr w:type="spellStart"/>
        <w:r w:rsidRPr="00137D42">
          <w:rPr>
            <w:color w:val="0000FF"/>
            <w:lang w:val="es-ES"/>
            <w:rPrChange w:id="4031" w:author="Fatima Maria Pillosu" w:date="2021-02-18T15:44:00Z">
              <w:rPr/>
            </w:rPrChange>
          </w:rPr>
          <w:t>ensembles</w:t>
        </w:r>
        <w:proofErr w:type="spellEnd"/>
        <w:r w:rsidRPr="00137D42">
          <w:rPr>
            <w:color w:val="0000FF"/>
            <w:lang w:val="es-ES"/>
            <w:rPrChange w:id="4032" w:author="Fatima Maria Pillosu" w:date="2021-02-18T15:44:00Z">
              <w:rPr/>
            </w:rPrChange>
          </w:rPr>
          <w:t xml:space="preserve">, ¿cómo los usan? ¿Los usan como fuente primaria para emitir alertas y crear productos para usuarios finales e informarlos también sobre la incertidumbre en los </w:t>
        </w:r>
      </w:ins>
      <w:ins w:id="4033" w:author="Fatima Maria Pillosu" w:date="2021-02-18T15:44:00Z">
        <w:r w:rsidR="00137D42" w:rsidRPr="00137D42">
          <w:rPr>
            <w:color w:val="0000FF"/>
            <w:lang w:val="es-ES"/>
          </w:rPr>
          <w:t>pronósticos</w:t>
        </w:r>
      </w:ins>
      <w:ins w:id="4034" w:author="Fatima Maria Pillosu" w:date="2021-02-18T15:36:00Z">
        <w:r w:rsidRPr="00137D42">
          <w:rPr>
            <w:color w:val="0000FF"/>
            <w:lang w:val="es-ES"/>
            <w:rPrChange w:id="4035" w:author="Fatima Maria Pillosu" w:date="2021-02-18T15:44:00Z">
              <w:rPr/>
            </w:rPrChange>
          </w:rPr>
          <w:t xml:space="preserve">? ¿O los usan para complementar la información proporcionada por un modelo determinista? </w:t>
        </w:r>
        <w:r w:rsidRPr="00137D42">
          <w:rPr>
            <w:color w:val="0000FF"/>
            <w:rPrChange w:id="4036" w:author="Fatima Maria Pillosu" w:date="2021-02-18T15:44:00Z">
              <w:rPr/>
            </w:rPrChange>
          </w:rPr>
          <w:t xml:space="preserve">Si es </w:t>
        </w:r>
        <w:proofErr w:type="spellStart"/>
        <w:r w:rsidRPr="00137D42">
          <w:rPr>
            <w:color w:val="0000FF"/>
            <w:rPrChange w:id="4037" w:author="Fatima Maria Pillosu" w:date="2021-02-18T15:44:00Z">
              <w:rPr/>
            </w:rPrChange>
          </w:rPr>
          <w:t>así</w:t>
        </w:r>
        <w:proofErr w:type="spellEnd"/>
        <w:r w:rsidRPr="00137D42">
          <w:rPr>
            <w:color w:val="0000FF"/>
            <w:rPrChange w:id="4038" w:author="Fatima Maria Pillosu" w:date="2021-02-18T15:44:00Z">
              <w:rPr/>
            </w:rPrChange>
          </w:rPr>
          <w:t xml:space="preserve">, ¿por </w:t>
        </w:r>
        <w:proofErr w:type="spellStart"/>
        <w:r w:rsidRPr="00137D42">
          <w:rPr>
            <w:color w:val="0000FF"/>
            <w:rPrChange w:id="4039" w:author="Fatima Maria Pillosu" w:date="2021-02-18T15:44:00Z">
              <w:rPr/>
            </w:rPrChange>
          </w:rPr>
          <w:t>qué</w:t>
        </w:r>
        <w:proofErr w:type="spellEnd"/>
        <w:r w:rsidRPr="00137D42">
          <w:rPr>
            <w:color w:val="0000FF"/>
            <w:rPrChange w:id="4040" w:author="Fatima Maria Pillosu" w:date="2021-02-18T15:44:00Z">
              <w:rPr/>
            </w:rPrChange>
          </w:rPr>
          <w:t>?</w:t>
        </w:r>
      </w:ins>
    </w:p>
    <w:p w14:paraId="5E51EC68" w14:textId="77777777" w:rsidR="00E442E7" w:rsidRPr="00137D42" w:rsidRDefault="00E442E7">
      <w:pPr>
        <w:pStyle w:val="ListParagraph"/>
        <w:ind w:firstLine="0"/>
        <w:rPr>
          <w:ins w:id="4041" w:author="Fatima Maria Pillosu" w:date="2021-02-18T15:36:00Z"/>
          <w:color w:val="0000FF"/>
          <w:rPrChange w:id="4042" w:author="Fatima Maria Pillosu" w:date="2021-02-18T15:44:00Z">
            <w:rPr>
              <w:ins w:id="4043" w:author="Fatima Maria Pillosu" w:date="2021-02-18T15:36:00Z"/>
            </w:rPr>
          </w:rPrChange>
        </w:rPr>
        <w:pPrChange w:id="4044" w:author="Fatima Maria Pillosu" w:date="2021-02-18T15:43:00Z">
          <w:pPr>
            <w:ind w:firstLine="0"/>
          </w:pPr>
        </w:pPrChange>
      </w:pPr>
    </w:p>
    <w:p w14:paraId="30A0AE95" w14:textId="77777777" w:rsidR="00E442E7" w:rsidRDefault="00C35D57" w:rsidP="00E442E7">
      <w:pPr>
        <w:pStyle w:val="ListParagraph"/>
        <w:numPr>
          <w:ilvl w:val="0"/>
          <w:numId w:val="22"/>
        </w:numPr>
        <w:rPr>
          <w:ins w:id="4045" w:author="Fatima Maria Pillosu" w:date="2021-02-18T15:45:00Z"/>
        </w:rPr>
      </w:pPr>
      <w:ins w:id="4046" w:author="Fatima Maria Pillosu" w:date="2021-02-18T15:36:00Z">
        <w:r w:rsidRPr="00C35D57">
          <w:t xml:space="preserve">What is the general impression of ensemble forecasts and their use in operational environments? Is there any internal disagreement on the practical value of ensemble forecasts (e.g. due to issues in the communication of probabilistic forecast or their </w:t>
        </w:r>
        <w:r w:rsidRPr="00C35D57">
          <w:lastRenderedPageBreak/>
          <w:t>reception by end-users)? Is there any discomfort surrounding how to deal with probabilistic forecasts in an operational environment?</w:t>
        </w:r>
      </w:ins>
    </w:p>
    <w:p w14:paraId="2DAD7606" w14:textId="59884FC2" w:rsidR="00C35D57" w:rsidRPr="00510FA1" w:rsidRDefault="00C35D57">
      <w:pPr>
        <w:pStyle w:val="ListParagraph"/>
        <w:ind w:firstLine="0"/>
        <w:rPr>
          <w:ins w:id="4047" w:author="Fatima Maria Pillosu" w:date="2021-02-18T15:36:00Z"/>
          <w:color w:val="0000FF"/>
          <w:lang w:val="es-ES"/>
          <w:rPrChange w:id="4048" w:author="Fatima Maria Pillosu" w:date="2021-02-19T14:08:00Z">
            <w:rPr>
              <w:ins w:id="4049" w:author="Fatima Maria Pillosu" w:date="2021-02-18T15:36:00Z"/>
            </w:rPr>
          </w:rPrChange>
        </w:rPr>
        <w:pPrChange w:id="4050" w:author="Fatima Maria Pillosu" w:date="2021-02-18T15:45:00Z">
          <w:pPr>
            <w:ind w:firstLine="0"/>
          </w:pPr>
        </w:pPrChange>
      </w:pPr>
      <w:ins w:id="4051" w:author="Fatima Maria Pillosu" w:date="2021-02-18T15:36:00Z">
        <w:r w:rsidRPr="00E442E7">
          <w:rPr>
            <w:color w:val="0000FF"/>
            <w:lang w:val="es-ES"/>
            <w:rPrChange w:id="4052" w:author="Fatima Maria Pillosu" w:date="2021-02-18T15:45:00Z">
              <w:rPr/>
            </w:rPrChange>
          </w:rPr>
          <w:t xml:space="preserve">¿Cuál es la impresión general sobre las predicciones por </w:t>
        </w:r>
        <w:proofErr w:type="spellStart"/>
        <w:r w:rsidRPr="00E442E7">
          <w:rPr>
            <w:color w:val="0000FF"/>
            <w:lang w:val="es-ES"/>
            <w:rPrChange w:id="4053" w:author="Fatima Maria Pillosu" w:date="2021-02-18T15:45:00Z">
              <w:rPr/>
            </w:rPrChange>
          </w:rPr>
          <w:t>ensembles</w:t>
        </w:r>
        <w:proofErr w:type="spellEnd"/>
        <w:r w:rsidRPr="00E442E7">
          <w:rPr>
            <w:color w:val="0000FF"/>
            <w:lang w:val="es-ES"/>
            <w:rPrChange w:id="4054" w:author="Fatima Maria Pillosu" w:date="2021-02-18T15:45:00Z">
              <w:rPr/>
            </w:rPrChange>
          </w:rPr>
          <w:t xml:space="preserve"> y su uso en entornos operativos? ¿Existe algún desacuerdo interno sobre el valor práctico de los pronósticos </w:t>
        </w:r>
      </w:ins>
      <w:ins w:id="4055" w:author="Fatima Maria Pillosu" w:date="2021-02-18T15:45:00Z">
        <w:r w:rsidR="00C02AFF">
          <w:rPr>
            <w:color w:val="0000FF"/>
            <w:lang w:val="es-ES"/>
          </w:rPr>
          <w:t>de conjunto</w:t>
        </w:r>
      </w:ins>
      <w:ins w:id="4056" w:author="Fatima Maria Pillosu" w:date="2021-02-18T15:36:00Z">
        <w:r w:rsidRPr="00E442E7">
          <w:rPr>
            <w:color w:val="0000FF"/>
            <w:lang w:val="es-ES"/>
            <w:rPrChange w:id="4057" w:author="Fatima Maria Pillosu" w:date="2021-02-18T15:45:00Z">
              <w:rPr/>
            </w:rPrChange>
          </w:rPr>
          <w:t xml:space="preserve"> (por ejemplo, debido a problemas en la comunicación del pronóstico probabilístico o su recepción por parte de los usuarios finales</w:t>
        </w:r>
        <w:proofErr w:type="gramStart"/>
        <w:r w:rsidRPr="00E442E7">
          <w:rPr>
            <w:color w:val="0000FF"/>
            <w:lang w:val="es-ES"/>
            <w:rPrChange w:id="4058" w:author="Fatima Maria Pillosu" w:date="2021-02-18T15:45:00Z">
              <w:rPr/>
            </w:rPrChange>
          </w:rPr>
          <w:t>) ?</w:t>
        </w:r>
        <w:proofErr w:type="gramEnd"/>
        <w:r w:rsidRPr="00E442E7">
          <w:rPr>
            <w:color w:val="0000FF"/>
            <w:lang w:val="es-ES"/>
            <w:rPrChange w:id="4059" w:author="Fatima Maria Pillosu" w:date="2021-02-18T15:45:00Z">
              <w:rPr/>
            </w:rPrChange>
          </w:rPr>
          <w:t xml:space="preserve"> ¿Hay alguna molestia sobre cómo lidiar con pronósticos probabilísticos en el entorno operativo?</w:t>
        </w:r>
      </w:ins>
    </w:p>
    <w:p w14:paraId="0115BD57" w14:textId="77777777" w:rsidR="004B4D6B" w:rsidRPr="00510FA1" w:rsidRDefault="004B4D6B" w:rsidP="00C35D57">
      <w:pPr>
        <w:ind w:firstLine="0"/>
        <w:rPr>
          <w:ins w:id="4060" w:author="Fatima Maria Pillosu" w:date="2021-02-18T15:45:00Z"/>
          <w:lang w:val="es-ES"/>
          <w:rPrChange w:id="4061" w:author="Fatima Maria Pillosu" w:date="2021-02-19T14:08:00Z">
            <w:rPr>
              <w:ins w:id="4062" w:author="Fatima Maria Pillosu" w:date="2021-02-18T15:45:00Z"/>
            </w:rPr>
          </w:rPrChange>
        </w:rPr>
      </w:pPr>
    </w:p>
    <w:p w14:paraId="72959EB1" w14:textId="12E1F236" w:rsidR="00C35D57" w:rsidRPr="004B4D6B" w:rsidRDefault="00C35D57" w:rsidP="007E528B">
      <w:pPr>
        <w:spacing w:line="240" w:lineRule="auto"/>
        <w:ind w:firstLine="0"/>
        <w:rPr>
          <w:ins w:id="4063" w:author="Fatima Maria Pillosu" w:date="2021-02-18T15:36:00Z"/>
          <w:b/>
          <w:bCs/>
          <w:i/>
          <w:iCs/>
          <w:u w:val="single"/>
          <w:rPrChange w:id="4064" w:author="Fatima Maria Pillosu" w:date="2021-02-18T15:46:00Z">
            <w:rPr>
              <w:ins w:id="4065" w:author="Fatima Maria Pillosu" w:date="2021-02-18T15:36:00Z"/>
            </w:rPr>
          </w:rPrChange>
        </w:rPr>
      </w:pPr>
      <w:ins w:id="4066" w:author="Fatima Maria Pillosu" w:date="2021-02-18T15:36:00Z">
        <w:r w:rsidRPr="004B4D6B">
          <w:rPr>
            <w:b/>
            <w:bCs/>
            <w:i/>
            <w:iCs/>
            <w:u w:val="single"/>
            <w:rPrChange w:id="4067" w:author="Fatima Maria Pillosu" w:date="2021-02-18T15:46:00Z">
              <w:rPr/>
            </w:rPrChange>
          </w:rPr>
          <w:t>On the general Met-Service experience with rainfall forecasts calibration</w:t>
        </w:r>
      </w:ins>
    </w:p>
    <w:p w14:paraId="70F5D652" w14:textId="425969BB" w:rsidR="00C35D57" w:rsidRDefault="00C35D57">
      <w:pPr>
        <w:spacing w:line="240" w:lineRule="auto"/>
        <w:ind w:firstLine="0"/>
        <w:rPr>
          <w:ins w:id="4068" w:author="Fatima Maria Pillosu" w:date="2021-02-22T14:30:00Z"/>
          <w:b/>
          <w:bCs/>
          <w:i/>
          <w:iCs/>
          <w:color w:val="0000FF"/>
          <w:u w:val="single"/>
          <w:lang w:val="es-ES"/>
        </w:rPr>
      </w:pPr>
      <w:ins w:id="4069" w:author="Fatima Maria Pillosu" w:date="2021-02-18T15:36:00Z">
        <w:r w:rsidRPr="004B4D6B">
          <w:rPr>
            <w:b/>
            <w:bCs/>
            <w:i/>
            <w:iCs/>
            <w:color w:val="0000FF"/>
            <w:u w:val="single"/>
            <w:lang w:val="es-ES"/>
            <w:rPrChange w:id="4070" w:author="Fatima Maria Pillosu" w:date="2021-02-18T15:46:00Z">
              <w:rPr/>
            </w:rPrChange>
          </w:rPr>
          <w:t xml:space="preserve">Sobre la experiencia general del servicio </w:t>
        </w:r>
      </w:ins>
      <w:ins w:id="4071" w:author="Fatima Maria Pillosu" w:date="2021-02-18T15:48:00Z">
        <w:r w:rsidR="00340038" w:rsidRPr="004B4D6B">
          <w:rPr>
            <w:b/>
            <w:bCs/>
            <w:i/>
            <w:iCs/>
            <w:color w:val="0000FF"/>
            <w:u w:val="single"/>
            <w:lang w:val="es-ES"/>
          </w:rPr>
          <w:t>meteorológico</w:t>
        </w:r>
      </w:ins>
      <w:ins w:id="4072" w:author="Fatima Maria Pillosu" w:date="2021-02-18T15:36:00Z">
        <w:r w:rsidRPr="004B4D6B">
          <w:rPr>
            <w:b/>
            <w:bCs/>
            <w:i/>
            <w:iCs/>
            <w:color w:val="0000FF"/>
            <w:u w:val="single"/>
            <w:lang w:val="es-ES"/>
            <w:rPrChange w:id="4073" w:author="Fatima Maria Pillosu" w:date="2021-02-18T15:46:00Z">
              <w:rPr/>
            </w:rPrChange>
          </w:rPr>
          <w:t xml:space="preserve"> con calibración de </w:t>
        </w:r>
      </w:ins>
      <w:ins w:id="4074" w:author="Fatima Maria Pillosu" w:date="2021-02-18T15:48:00Z">
        <w:r w:rsidR="00340038" w:rsidRPr="004B4D6B">
          <w:rPr>
            <w:b/>
            <w:bCs/>
            <w:i/>
            <w:iCs/>
            <w:color w:val="0000FF"/>
            <w:u w:val="single"/>
            <w:lang w:val="es-ES"/>
          </w:rPr>
          <w:t>pronósticos</w:t>
        </w:r>
      </w:ins>
      <w:ins w:id="4075" w:author="Fatima Maria Pillosu" w:date="2021-02-18T15:36:00Z">
        <w:r w:rsidRPr="004B4D6B">
          <w:rPr>
            <w:b/>
            <w:bCs/>
            <w:i/>
            <w:iCs/>
            <w:color w:val="0000FF"/>
            <w:u w:val="single"/>
            <w:lang w:val="es-ES"/>
            <w:rPrChange w:id="4076" w:author="Fatima Maria Pillosu" w:date="2021-02-18T15:46:00Z">
              <w:rPr/>
            </w:rPrChange>
          </w:rPr>
          <w:t xml:space="preserve"> de lluvia</w:t>
        </w:r>
      </w:ins>
    </w:p>
    <w:p w14:paraId="7B3A02AC" w14:textId="77777777" w:rsidR="00FD17D5" w:rsidRPr="004B4D6B" w:rsidRDefault="00FD17D5" w:rsidP="007E528B">
      <w:pPr>
        <w:rPr>
          <w:ins w:id="4077" w:author="Fatima Maria Pillosu" w:date="2021-02-18T15:36:00Z"/>
          <w:lang w:val="es-ES"/>
          <w:rPrChange w:id="4078" w:author="Fatima Maria Pillosu" w:date="2021-02-18T15:46:00Z">
            <w:rPr>
              <w:ins w:id="4079" w:author="Fatima Maria Pillosu" w:date="2021-02-18T15:36:00Z"/>
            </w:rPr>
          </w:rPrChange>
        </w:rPr>
      </w:pPr>
    </w:p>
    <w:p w14:paraId="7CB9DB32" w14:textId="77777777" w:rsidR="004B4D6B" w:rsidRDefault="00C35D57" w:rsidP="004B4D6B">
      <w:pPr>
        <w:pStyle w:val="ListParagraph"/>
        <w:numPr>
          <w:ilvl w:val="0"/>
          <w:numId w:val="22"/>
        </w:numPr>
        <w:rPr>
          <w:ins w:id="4080" w:author="Fatima Maria Pillosu" w:date="2021-02-18T15:46:00Z"/>
        </w:rPr>
      </w:pPr>
      <w:ins w:id="4081" w:author="Fatima Maria Pillosu" w:date="2021-02-18T15:36:00Z">
        <w:r w:rsidRPr="00C35D57">
          <w:t>Has the Met-Service any experience of post-processing or calibrating rainfall forecasts? If so, for what purpose (e.g. improving quality of operational forecasts for end-users, making the forecasts more suitable for downstream applications such as hydrological forecasts)?</w:t>
        </w:r>
      </w:ins>
    </w:p>
    <w:p w14:paraId="0E5DEB79" w14:textId="7945E0E6" w:rsidR="00C35D57" w:rsidRPr="00340038" w:rsidRDefault="00C35D57">
      <w:pPr>
        <w:pStyle w:val="ListParagraph"/>
        <w:ind w:firstLine="0"/>
        <w:rPr>
          <w:ins w:id="4082" w:author="Fatima Maria Pillosu" w:date="2021-02-18T15:36:00Z"/>
          <w:color w:val="0000FF"/>
          <w:lang w:val="es-ES"/>
          <w:rPrChange w:id="4083" w:author="Fatima Maria Pillosu" w:date="2021-02-18T15:47:00Z">
            <w:rPr>
              <w:ins w:id="4084" w:author="Fatima Maria Pillosu" w:date="2021-02-18T15:36:00Z"/>
            </w:rPr>
          </w:rPrChange>
        </w:rPr>
        <w:pPrChange w:id="4085" w:author="Fatima Maria Pillosu" w:date="2021-02-18T15:46:00Z">
          <w:pPr>
            <w:ind w:firstLine="0"/>
          </w:pPr>
        </w:pPrChange>
      </w:pPr>
      <w:ins w:id="4086" w:author="Fatima Maria Pillosu" w:date="2021-02-18T15:36:00Z">
        <w:r w:rsidRPr="004B4D6B">
          <w:rPr>
            <w:color w:val="0000FF"/>
            <w:lang w:val="es-ES"/>
            <w:rPrChange w:id="4087" w:author="Fatima Maria Pillosu" w:date="2021-02-18T15:46:00Z">
              <w:rPr/>
            </w:rPrChange>
          </w:rPr>
          <w:t xml:space="preserve">¿El servicio </w:t>
        </w:r>
      </w:ins>
      <w:ins w:id="4088" w:author="Fatima Maria Pillosu" w:date="2021-02-18T15:47:00Z">
        <w:r w:rsidR="004B4D6B" w:rsidRPr="004B4D6B">
          <w:rPr>
            <w:color w:val="0000FF"/>
            <w:lang w:val="es-ES"/>
          </w:rPr>
          <w:t>meteorológico</w:t>
        </w:r>
      </w:ins>
      <w:ins w:id="4089" w:author="Fatima Maria Pillosu" w:date="2021-02-18T15:36:00Z">
        <w:r w:rsidRPr="004B4D6B">
          <w:rPr>
            <w:color w:val="0000FF"/>
            <w:lang w:val="es-ES"/>
            <w:rPrChange w:id="4090" w:author="Fatima Maria Pillosu" w:date="2021-02-18T15:46:00Z">
              <w:rPr/>
            </w:rPrChange>
          </w:rPr>
          <w:t xml:space="preserve"> tiene experiencia con el </w:t>
        </w:r>
      </w:ins>
      <w:ins w:id="4091" w:author="Fatima Maria Pillosu" w:date="2021-02-18T15:47:00Z">
        <w:r w:rsidR="004B4D6B" w:rsidRPr="004B4D6B">
          <w:rPr>
            <w:color w:val="0000FF"/>
            <w:lang w:val="es-ES"/>
          </w:rPr>
          <w:t>postproceso</w:t>
        </w:r>
      </w:ins>
      <w:ins w:id="4092" w:author="Fatima Maria Pillosu" w:date="2021-02-18T15:36:00Z">
        <w:r w:rsidRPr="004B4D6B">
          <w:rPr>
            <w:color w:val="0000FF"/>
            <w:lang w:val="es-ES"/>
            <w:rPrChange w:id="4093" w:author="Fatima Maria Pillosu" w:date="2021-02-18T15:46:00Z">
              <w:rPr/>
            </w:rPrChange>
          </w:rPr>
          <w:t xml:space="preserve"> o calibración de pronósticos de lluvia? Si es así, ¿con qué propósito se hacen (por ejemplo, para mejorar la calidad de los pronósticos operativos para los usuarios finales, hacer que los pronósticos sean más adecuados para segundas aplicaciones como pronósticos hidrológicos)?</w:t>
        </w:r>
      </w:ins>
    </w:p>
    <w:p w14:paraId="6B2C8C5B" w14:textId="77777777" w:rsidR="00340038" w:rsidRDefault="00340038" w:rsidP="00C35D57">
      <w:pPr>
        <w:ind w:firstLine="0"/>
        <w:rPr>
          <w:ins w:id="4094" w:author="Fatima Maria Pillosu" w:date="2021-02-18T15:47:00Z"/>
          <w:lang w:val="es-ES"/>
        </w:rPr>
      </w:pPr>
    </w:p>
    <w:p w14:paraId="441F2FDD" w14:textId="7256133A" w:rsidR="00C35D57" w:rsidRPr="00340038" w:rsidRDefault="00C35D57" w:rsidP="007E528B">
      <w:pPr>
        <w:spacing w:line="240" w:lineRule="auto"/>
        <w:ind w:firstLine="0"/>
        <w:rPr>
          <w:ins w:id="4095" w:author="Fatima Maria Pillosu" w:date="2021-02-18T15:36:00Z"/>
          <w:b/>
          <w:bCs/>
          <w:i/>
          <w:iCs/>
          <w:u w:val="single"/>
          <w:rPrChange w:id="4096" w:author="Fatima Maria Pillosu" w:date="2021-02-18T15:47:00Z">
            <w:rPr>
              <w:ins w:id="4097" w:author="Fatima Maria Pillosu" w:date="2021-02-18T15:36:00Z"/>
            </w:rPr>
          </w:rPrChange>
        </w:rPr>
      </w:pPr>
      <w:ins w:id="4098" w:author="Fatima Maria Pillosu" w:date="2021-02-18T15:36:00Z">
        <w:r w:rsidRPr="00340038">
          <w:rPr>
            <w:b/>
            <w:bCs/>
            <w:i/>
            <w:iCs/>
            <w:u w:val="single"/>
            <w:rPrChange w:id="4099" w:author="Fatima Maria Pillosu" w:date="2021-02-18T15:47:00Z">
              <w:rPr/>
            </w:rPrChange>
          </w:rPr>
          <w:t>On the background of the people who worked with ecPoint-Rainfall</w:t>
        </w:r>
      </w:ins>
    </w:p>
    <w:p w14:paraId="7B7BFFE2" w14:textId="3B2F75B4" w:rsidR="00C35D57" w:rsidRDefault="00C35D57">
      <w:pPr>
        <w:spacing w:line="240" w:lineRule="auto"/>
        <w:ind w:firstLine="0"/>
        <w:rPr>
          <w:ins w:id="4100" w:author="Fatima Maria Pillosu" w:date="2021-02-22T14:30:00Z"/>
          <w:b/>
          <w:bCs/>
          <w:i/>
          <w:iCs/>
          <w:color w:val="0000FF"/>
          <w:u w:val="single"/>
          <w:lang w:val="es-ES"/>
        </w:rPr>
      </w:pPr>
      <w:ins w:id="4101" w:author="Fatima Maria Pillosu" w:date="2021-02-18T15:36:00Z">
        <w:r w:rsidRPr="00340038">
          <w:rPr>
            <w:b/>
            <w:bCs/>
            <w:i/>
            <w:iCs/>
            <w:color w:val="0000FF"/>
            <w:u w:val="single"/>
            <w:lang w:val="es-ES"/>
            <w:rPrChange w:id="4102" w:author="Fatima Maria Pillosu" w:date="2021-02-18T15:47:00Z">
              <w:rPr/>
            </w:rPrChange>
          </w:rPr>
          <w:t>Sobre las personas que trabajaron con ecPoint-Rainfall</w:t>
        </w:r>
      </w:ins>
    </w:p>
    <w:p w14:paraId="26C342C6" w14:textId="77777777" w:rsidR="00FD17D5" w:rsidRPr="00340038" w:rsidRDefault="00FD17D5" w:rsidP="007E528B">
      <w:pPr>
        <w:rPr>
          <w:ins w:id="4103" w:author="Fatima Maria Pillosu" w:date="2021-02-18T15:36:00Z"/>
          <w:lang w:val="es-ES"/>
          <w:rPrChange w:id="4104" w:author="Fatima Maria Pillosu" w:date="2021-02-18T15:47:00Z">
            <w:rPr>
              <w:ins w:id="4105" w:author="Fatima Maria Pillosu" w:date="2021-02-18T15:36:00Z"/>
            </w:rPr>
          </w:rPrChange>
        </w:rPr>
      </w:pPr>
    </w:p>
    <w:p w14:paraId="286342A5" w14:textId="77777777" w:rsidR="00340038" w:rsidRDefault="00C35D57" w:rsidP="00340038">
      <w:pPr>
        <w:pStyle w:val="ListParagraph"/>
        <w:numPr>
          <w:ilvl w:val="0"/>
          <w:numId w:val="22"/>
        </w:numPr>
        <w:rPr>
          <w:ins w:id="4106" w:author="Fatima Maria Pillosu" w:date="2021-02-18T15:48:00Z"/>
        </w:rPr>
      </w:pPr>
      <w:ins w:id="4107" w:author="Fatima Maria Pillosu" w:date="2021-02-18T15:36:00Z">
        <w:r w:rsidRPr="00C35D57">
          <w:t>Who has been receiving ecPoint-Rainfall forecasts? What is their background (e.g. operational, research)?</w:t>
        </w:r>
      </w:ins>
    </w:p>
    <w:p w14:paraId="2E0DDD67" w14:textId="2C47A8D2" w:rsidR="00C35D57" w:rsidRDefault="00C35D57" w:rsidP="00340038">
      <w:pPr>
        <w:pStyle w:val="ListParagraph"/>
        <w:ind w:firstLine="0"/>
        <w:rPr>
          <w:ins w:id="4108" w:author="Fatima Maria Pillosu" w:date="2021-02-18T15:48:00Z"/>
          <w:color w:val="0000FF"/>
          <w:lang w:val="es-ES"/>
        </w:rPr>
      </w:pPr>
      <w:ins w:id="4109" w:author="Fatima Maria Pillosu" w:date="2021-02-18T15:36:00Z">
        <w:r w:rsidRPr="00340038">
          <w:rPr>
            <w:color w:val="0000FF"/>
            <w:lang w:val="es-ES"/>
            <w:rPrChange w:id="4110" w:author="Fatima Maria Pillosu" w:date="2021-02-18T15:48:00Z">
              <w:rPr/>
            </w:rPrChange>
          </w:rPr>
          <w:lastRenderedPageBreak/>
          <w:t>¿Quién recibió los pronósticos de ecPoint-Rainfall? ¿Cuáles son sus antecedentes (por ejemplo, operativos, investigación)?</w:t>
        </w:r>
      </w:ins>
    </w:p>
    <w:p w14:paraId="542457F4" w14:textId="77777777" w:rsidR="00340038" w:rsidRPr="00510FA1" w:rsidRDefault="00340038">
      <w:pPr>
        <w:pStyle w:val="ListParagraph"/>
        <w:ind w:firstLine="0"/>
        <w:rPr>
          <w:ins w:id="4111" w:author="Fatima Maria Pillosu" w:date="2021-02-18T15:36:00Z"/>
          <w:color w:val="0000FF"/>
          <w:lang w:val="es-ES"/>
          <w:rPrChange w:id="4112" w:author="Fatima Maria Pillosu" w:date="2021-02-19T14:08:00Z">
            <w:rPr>
              <w:ins w:id="4113" w:author="Fatima Maria Pillosu" w:date="2021-02-18T15:36:00Z"/>
            </w:rPr>
          </w:rPrChange>
        </w:rPr>
        <w:pPrChange w:id="4114" w:author="Fatima Maria Pillosu" w:date="2021-02-18T15:48:00Z">
          <w:pPr>
            <w:ind w:firstLine="0"/>
          </w:pPr>
        </w:pPrChange>
      </w:pPr>
    </w:p>
    <w:p w14:paraId="27172A6E" w14:textId="77777777" w:rsidR="00340038" w:rsidRDefault="00C35D57" w:rsidP="00340038">
      <w:pPr>
        <w:pStyle w:val="ListParagraph"/>
        <w:numPr>
          <w:ilvl w:val="0"/>
          <w:numId w:val="22"/>
        </w:numPr>
        <w:rPr>
          <w:ins w:id="4115" w:author="Fatima Maria Pillosu" w:date="2021-02-18T15:48:00Z"/>
        </w:rPr>
      </w:pPr>
      <w:ins w:id="4116" w:author="Fatima Maria Pillosu" w:date="2021-02-18T15:36:00Z">
        <w:r w:rsidRPr="00C35D57">
          <w:t>Do those particular people have general experience working with ensemble forecasts? Do they have experience working with post-processed forecasts? If not, do they have much time to devote to learning?</w:t>
        </w:r>
      </w:ins>
    </w:p>
    <w:p w14:paraId="6AD51279" w14:textId="7B24FFE1" w:rsidR="00C35D57" w:rsidRPr="006C27F5" w:rsidRDefault="00C35D57">
      <w:pPr>
        <w:pStyle w:val="ListParagraph"/>
        <w:ind w:firstLine="0"/>
        <w:rPr>
          <w:ins w:id="4117" w:author="Fatima Maria Pillosu" w:date="2021-02-18T15:36:00Z"/>
          <w:color w:val="0000FF"/>
          <w:lang w:val="es-ES"/>
          <w:rPrChange w:id="4118" w:author="Fatima Maria Pillosu" w:date="2021-02-18T15:49:00Z">
            <w:rPr>
              <w:ins w:id="4119" w:author="Fatima Maria Pillosu" w:date="2021-02-18T15:36:00Z"/>
            </w:rPr>
          </w:rPrChange>
        </w:rPr>
        <w:pPrChange w:id="4120" w:author="Fatima Maria Pillosu" w:date="2021-02-18T15:48:00Z">
          <w:pPr>
            <w:ind w:firstLine="0"/>
          </w:pPr>
        </w:pPrChange>
      </w:pPr>
      <w:ins w:id="4121" w:author="Fatima Maria Pillosu" w:date="2021-02-18T15:36:00Z">
        <w:r w:rsidRPr="00340038">
          <w:rPr>
            <w:color w:val="0000FF"/>
            <w:lang w:val="es-ES"/>
            <w:rPrChange w:id="4122" w:author="Fatima Maria Pillosu" w:date="2021-02-18T15:48:00Z">
              <w:rPr/>
            </w:rPrChange>
          </w:rPr>
          <w:t xml:space="preserve">¿Las personas que recibieron las predicciones de ecPoint-Rainfall tienen experiencia de trabajo con predicciones </w:t>
        </w:r>
      </w:ins>
      <w:ins w:id="4123" w:author="Fatima Maria Pillosu" w:date="2021-02-18T15:48:00Z">
        <w:r w:rsidR="00340038">
          <w:rPr>
            <w:color w:val="0000FF"/>
            <w:lang w:val="es-ES"/>
          </w:rPr>
          <w:t>de conjunto</w:t>
        </w:r>
      </w:ins>
      <w:ins w:id="4124" w:author="Fatima Maria Pillosu" w:date="2021-02-18T15:36:00Z">
        <w:r w:rsidRPr="00340038">
          <w:rPr>
            <w:color w:val="0000FF"/>
            <w:lang w:val="es-ES"/>
            <w:rPrChange w:id="4125" w:author="Fatima Maria Pillosu" w:date="2021-02-18T15:48:00Z">
              <w:rPr/>
            </w:rPrChange>
          </w:rPr>
          <w:t xml:space="preserve">? ¿Tienen experiencia trabajando con predicciones calibradas? Si no es así, </w:t>
        </w:r>
      </w:ins>
      <w:ins w:id="4126" w:author="Fatima Maria Pillosu" w:date="2021-02-18T15:49:00Z">
        <w:r w:rsidR="00340038" w:rsidRPr="00F51404">
          <w:rPr>
            <w:color w:val="0000FF"/>
            <w:lang w:val="es-ES"/>
          </w:rPr>
          <w:t>¿</w:t>
        </w:r>
      </w:ins>
      <w:ins w:id="4127" w:author="Fatima Maria Pillosu" w:date="2021-02-18T15:36:00Z">
        <w:r w:rsidRPr="00340038">
          <w:rPr>
            <w:color w:val="0000FF"/>
            <w:lang w:val="es-ES"/>
            <w:rPrChange w:id="4128" w:author="Fatima Maria Pillosu" w:date="2021-02-18T15:48:00Z">
              <w:rPr/>
            </w:rPrChange>
          </w:rPr>
          <w:t>tienen tiempo para dedicar al aprendizaje?</w:t>
        </w:r>
      </w:ins>
    </w:p>
    <w:p w14:paraId="6E5DE23B" w14:textId="77777777" w:rsidR="006C27F5" w:rsidRDefault="006C27F5" w:rsidP="00C35D57">
      <w:pPr>
        <w:ind w:firstLine="0"/>
        <w:rPr>
          <w:ins w:id="4129" w:author="Fatima Maria Pillosu" w:date="2021-02-18T15:49:00Z"/>
          <w:lang w:val="es-ES"/>
        </w:rPr>
      </w:pPr>
    </w:p>
    <w:p w14:paraId="0B328DAB" w14:textId="45447589" w:rsidR="00C35D57" w:rsidRPr="00510FA1" w:rsidRDefault="00C35D57" w:rsidP="007E528B">
      <w:pPr>
        <w:spacing w:line="240" w:lineRule="auto"/>
        <w:ind w:firstLine="0"/>
        <w:rPr>
          <w:ins w:id="4130" w:author="Fatima Maria Pillosu" w:date="2021-02-18T15:36:00Z"/>
          <w:b/>
          <w:bCs/>
          <w:rPrChange w:id="4131" w:author="Fatima Maria Pillosu" w:date="2021-02-19T14:08:00Z">
            <w:rPr>
              <w:ins w:id="4132" w:author="Fatima Maria Pillosu" w:date="2021-02-18T15:36:00Z"/>
            </w:rPr>
          </w:rPrChange>
        </w:rPr>
      </w:pPr>
      <w:ins w:id="4133" w:author="Fatima Maria Pillosu" w:date="2021-02-18T15:36:00Z">
        <w:r w:rsidRPr="00510FA1">
          <w:rPr>
            <w:b/>
            <w:bCs/>
            <w:rPrChange w:id="4134" w:author="Fatima Maria Pillosu" w:date="2021-02-19T14:08:00Z">
              <w:rPr/>
            </w:rPrChange>
          </w:rPr>
          <w:t>QUESTIONS ON ECPOINT-RAINFALL</w:t>
        </w:r>
      </w:ins>
    </w:p>
    <w:p w14:paraId="2D718734" w14:textId="3423E27F" w:rsidR="00C35D57" w:rsidRPr="00FA7AFD" w:rsidRDefault="00C35D57" w:rsidP="006C27F5">
      <w:pPr>
        <w:spacing w:line="240" w:lineRule="auto"/>
        <w:ind w:firstLine="0"/>
        <w:rPr>
          <w:ins w:id="4135" w:author="Fatima Maria Pillosu" w:date="2021-02-18T15:50:00Z"/>
          <w:b/>
          <w:bCs/>
          <w:color w:val="0000FF"/>
        </w:rPr>
      </w:pPr>
      <w:ins w:id="4136" w:author="Fatima Maria Pillosu" w:date="2021-02-18T15:36:00Z">
        <w:r w:rsidRPr="00510FA1">
          <w:rPr>
            <w:b/>
            <w:bCs/>
            <w:color w:val="0000FF"/>
            <w:rPrChange w:id="4137" w:author="Fatima Maria Pillosu" w:date="2021-02-19T14:08:00Z">
              <w:rPr/>
            </w:rPrChange>
          </w:rPr>
          <w:t>PREGUNTAS SOBRE ECPOINT-RAINFALL</w:t>
        </w:r>
      </w:ins>
    </w:p>
    <w:p w14:paraId="5FB4E040" w14:textId="77777777" w:rsidR="006C27F5" w:rsidRPr="00510FA1" w:rsidRDefault="006C27F5" w:rsidP="007E528B">
      <w:pPr>
        <w:spacing w:line="240" w:lineRule="auto"/>
        <w:ind w:firstLine="0"/>
        <w:rPr>
          <w:ins w:id="4138" w:author="Fatima Maria Pillosu" w:date="2021-02-18T15:36:00Z"/>
          <w:b/>
          <w:bCs/>
          <w:color w:val="0000FF"/>
          <w:rPrChange w:id="4139" w:author="Fatima Maria Pillosu" w:date="2021-02-19T14:08:00Z">
            <w:rPr>
              <w:ins w:id="4140" w:author="Fatima Maria Pillosu" w:date="2021-02-18T15:36:00Z"/>
            </w:rPr>
          </w:rPrChange>
        </w:rPr>
      </w:pPr>
    </w:p>
    <w:p w14:paraId="65EC8250" w14:textId="77777777" w:rsidR="006C27F5" w:rsidRDefault="00C35D57" w:rsidP="006C27F5">
      <w:pPr>
        <w:pStyle w:val="ListParagraph"/>
        <w:numPr>
          <w:ilvl w:val="0"/>
          <w:numId w:val="22"/>
        </w:numPr>
        <w:rPr>
          <w:ins w:id="4141" w:author="Fatima Maria Pillosu" w:date="2021-02-18T15:50:00Z"/>
        </w:rPr>
      </w:pPr>
      <w:ins w:id="4142" w:author="Fatima Maria Pillosu" w:date="2021-02-18T15:36:00Z">
        <w:r w:rsidRPr="00C35D57">
          <w:t>Was ecPoint-Rainfall used operationally, experimentally, or for research?</w:t>
        </w:r>
      </w:ins>
    </w:p>
    <w:p w14:paraId="38221DE0" w14:textId="63EB94D3" w:rsidR="00C35D57" w:rsidRPr="000C2F09" w:rsidRDefault="00C35D57" w:rsidP="006C27F5">
      <w:pPr>
        <w:pStyle w:val="ListParagraph"/>
        <w:ind w:firstLine="0"/>
        <w:rPr>
          <w:ins w:id="4143" w:author="Fatima Maria Pillosu" w:date="2021-02-18T15:50:00Z"/>
          <w:color w:val="0000FF"/>
          <w:lang w:val="es-ES"/>
          <w:rPrChange w:id="4144" w:author="Fatima Maria Pillosu" w:date="2021-02-18T15:50:00Z">
            <w:rPr>
              <w:ins w:id="4145" w:author="Fatima Maria Pillosu" w:date="2021-02-18T15:50:00Z"/>
              <w:color w:val="0000FF"/>
            </w:rPr>
          </w:rPrChange>
        </w:rPr>
      </w:pPr>
      <w:ins w:id="4146" w:author="Fatima Maria Pillosu" w:date="2021-02-18T15:36:00Z">
        <w:r w:rsidRPr="000C2F09">
          <w:rPr>
            <w:color w:val="0000FF"/>
            <w:lang w:val="es-ES"/>
            <w:rPrChange w:id="4147" w:author="Fatima Maria Pillosu" w:date="2021-02-18T15:50:00Z">
              <w:rPr/>
            </w:rPrChange>
          </w:rPr>
          <w:t>¿Se usó ecPoint-Rainfall de manera operacional, experimental o para investigación?</w:t>
        </w:r>
      </w:ins>
    </w:p>
    <w:p w14:paraId="5FB93EE3" w14:textId="77777777" w:rsidR="000C2F09" w:rsidRPr="006C27F5" w:rsidRDefault="000C2F09">
      <w:pPr>
        <w:pStyle w:val="ListParagraph"/>
        <w:ind w:firstLine="0"/>
        <w:rPr>
          <w:ins w:id="4148" w:author="Fatima Maria Pillosu" w:date="2021-02-18T15:36:00Z"/>
          <w:color w:val="0000FF"/>
          <w:lang w:val="es-ES"/>
          <w:rPrChange w:id="4149" w:author="Fatima Maria Pillosu" w:date="2021-02-18T15:50:00Z">
            <w:rPr>
              <w:ins w:id="4150" w:author="Fatima Maria Pillosu" w:date="2021-02-18T15:36:00Z"/>
            </w:rPr>
          </w:rPrChange>
        </w:rPr>
        <w:pPrChange w:id="4151" w:author="Fatima Maria Pillosu" w:date="2021-02-18T15:50:00Z">
          <w:pPr>
            <w:ind w:firstLine="0"/>
          </w:pPr>
        </w:pPrChange>
      </w:pPr>
    </w:p>
    <w:p w14:paraId="02319C90" w14:textId="77777777" w:rsidR="000C2F09" w:rsidRDefault="00C35D57" w:rsidP="000C2F09">
      <w:pPr>
        <w:pStyle w:val="ListParagraph"/>
        <w:numPr>
          <w:ilvl w:val="0"/>
          <w:numId w:val="22"/>
        </w:numPr>
        <w:rPr>
          <w:ins w:id="4152" w:author="Fatima Maria Pillosu" w:date="2021-02-18T15:51:00Z"/>
        </w:rPr>
      </w:pPr>
      <w:ins w:id="4153" w:author="Fatima Maria Pillosu" w:date="2021-02-18T15:36:00Z">
        <w:r w:rsidRPr="00C35D57">
          <w:t>Was it difficult to become accustomed to the meaning/structure of ecPoint-Rainfall forecasts? Did the fact that ecPoint-Rainfall products you received did not provide grid box forecasts create any issues?</w:t>
        </w:r>
      </w:ins>
    </w:p>
    <w:p w14:paraId="43FFF3E9" w14:textId="7D2EA9B6" w:rsidR="00C35D57" w:rsidRPr="001B4107" w:rsidRDefault="00C35D57">
      <w:pPr>
        <w:pStyle w:val="ListParagraph"/>
        <w:ind w:firstLine="0"/>
        <w:rPr>
          <w:ins w:id="4154" w:author="Fatima Maria Pillosu" w:date="2021-02-18T15:36:00Z"/>
          <w:color w:val="0000FF"/>
          <w:lang w:val="fr-FR"/>
          <w:rPrChange w:id="4155" w:author="Christel Prudhomme" w:date="2021-02-18T16:52:00Z">
            <w:rPr>
              <w:ins w:id="4156" w:author="Fatima Maria Pillosu" w:date="2021-02-18T15:36:00Z"/>
            </w:rPr>
          </w:rPrChange>
        </w:rPr>
        <w:pPrChange w:id="4157" w:author="Fatima Maria Pillosu" w:date="2021-02-18T15:51:00Z">
          <w:pPr>
            <w:ind w:firstLine="0"/>
          </w:pPr>
        </w:pPrChange>
      </w:pPr>
      <w:ins w:id="4158" w:author="Fatima Maria Pillosu" w:date="2021-02-18T15:36:00Z">
        <w:r w:rsidRPr="000C2F09">
          <w:rPr>
            <w:color w:val="0000FF"/>
            <w:lang w:val="es-ES"/>
            <w:rPrChange w:id="4159" w:author="Fatima Maria Pillosu" w:date="2021-02-18T15:51:00Z">
              <w:rPr/>
            </w:rPrChange>
          </w:rPr>
          <w:t>¿Fue difícil acostumbrarse al significado o a la estructura de ecPoint-Rainfall? ¿El hecho que los productos de ecPoint-Rainfall que recibieron no proporcionan predicciones a escala de celda creó problemas?</w:t>
        </w:r>
      </w:ins>
    </w:p>
    <w:p w14:paraId="3BC6E7C5" w14:textId="77777777" w:rsidR="003E29BA" w:rsidRDefault="00C35D57" w:rsidP="003E29BA">
      <w:pPr>
        <w:pStyle w:val="ListParagraph"/>
        <w:numPr>
          <w:ilvl w:val="0"/>
          <w:numId w:val="22"/>
        </w:numPr>
        <w:rPr>
          <w:ins w:id="4160" w:author="Fatima Maria Pillosu" w:date="2021-02-18T15:51:00Z"/>
        </w:rPr>
      </w:pPr>
      <w:ins w:id="4161" w:author="Fatima Maria Pillosu" w:date="2021-02-18T15:36:00Z">
        <w:r w:rsidRPr="00C35D57">
          <w:t>If ecPoint-Rainfall was used operationally, were there any technical issues to integrate the forecasts in your operational workflows? Evaluation would include configuration of ecPoint-Rainfall, data volumes, run times, displaying the forecasts, etc.</w:t>
        </w:r>
      </w:ins>
    </w:p>
    <w:p w14:paraId="3B195845" w14:textId="6E861AA1" w:rsidR="00C35D57" w:rsidRDefault="00C35D57" w:rsidP="003E29BA">
      <w:pPr>
        <w:pStyle w:val="ListParagraph"/>
        <w:ind w:firstLine="0"/>
        <w:rPr>
          <w:ins w:id="4162" w:author="Fatima Maria Pillosu" w:date="2021-02-18T15:52:00Z"/>
          <w:color w:val="0000FF"/>
          <w:lang w:val="es-ES"/>
        </w:rPr>
      </w:pPr>
      <w:ins w:id="4163" w:author="Fatima Maria Pillosu" w:date="2021-02-18T15:36:00Z">
        <w:r w:rsidRPr="003E29BA">
          <w:rPr>
            <w:color w:val="0000FF"/>
            <w:lang w:val="es-ES"/>
            <w:rPrChange w:id="4164" w:author="Fatima Maria Pillosu" w:date="2021-02-18T15:51:00Z">
              <w:rPr/>
            </w:rPrChange>
          </w:rPr>
          <w:t>Si se utilizó ecPoint-Rainfall operacionalmente, ¿</w:t>
        </w:r>
        <w:proofErr w:type="gramStart"/>
        <w:r w:rsidRPr="003E29BA">
          <w:rPr>
            <w:color w:val="0000FF"/>
            <w:lang w:val="es-ES"/>
            <w:rPrChange w:id="4165" w:author="Fatima Maria Pillosu" w:date="2021-02-18T15:51:00Z">
              <w:rPr/>
            </w:rPrChange>
          </w:rPr>
          <w:t>hubieron</w:t>
        </w:r>
        <w:proofErr w:type="gramEnd"/>
        <w:r w:rsidRPr="003E29BA">
          <w:rPr>
            <w:color w:val="0000FF"/>
            <w:lang w:val="es-ES"/>
            <w:rPrChange w:id="4166" w:author="Fatima Maria Pillosu" w:date="2021-02-18T15:51:00Z">
              <w:rPr/>
            </w:rPrChange>
          </w:rPr>
          <w:t xml:space="preserve"> </w:t>
        </w:r>
      </w:ins>
      <w:ins w:id="4167" w:author="Fatima Maria Pillosu" w:date="2021-02-18T15:52:00Z">
        <w:r w:rsidR="00937732" w:rsidRPr="003E29BA">
          <w:rPr>
            <w:color w:val="0000FF"/>
            <w:lang w:val="es-ES"/>
          </w:rPr>
          <w:t>problemas técnicos</w:t>
        </w:r>
      </w:ins>
      <w:ins w:id="4168" w:author="Fatima Maria Pillosu" w:date="2021-02-18T15:36:00Z">
        <w:r w:rsidRPr="003E29BA">
          <w:rPr>
            <w:color w:val="0000FF"/>
            <w:lang w:val="es-ES"/>
            <w:rPrChange w:id="4169" w:author="Fatima Maria Pillosu" w:date="2021-02-18T15:51:00Z">
              <w:rPr/>
            </w:rPrChange>
          </w:rPr>
          <w:t xml:space="preserve"> para integrar las predicciones en sus sistemas operativos? La evaluación incluiría </w:t>
        </w:r>
        <w:r w:rsidRPr="003E29BA">
          <w:rPr>
            <w:color w:val="0000FF"/>
            <w:lang w:val="es-ES"/>
            <w:rPrChange w:id="4170" w:author="Fatima Maria Pillosu" w:date="2021-02-18T15:51:00Z">
              <w:rPr/>
            </w:rPrChange>
          </w:rPr>
          <w:lastRenderedPageBreak/>
          <w:t>configuración de ecPoint-Rainfall, volúmenes de datos, tiempos de ejecución, o representar gráficamente productos, etc.</w:t>
        </w:r>
      </w:ins>
    </w:p>
    <w:p w14:paraId="29B875FF" w14:textId="77777777" w:rsidR="00937732" w:rsidRPr="00937732" w:rsidRDefault="00937732">
      <w:pPr>
        <w:pStyle w:val="ListParagraph"/>
        <w:ind w:firstLine="0"/>
        <w:rPr>
          <w:ins w:id="4171" w:author="Fatima Maria Pillosu" w:date="2021-02-18T15:36:00Z"/>
          <w:color w:val="0000FF"/>
          <w:lang w:val="es-ES"/>
          <w:rPrChange w:id="4172" w:author="Fatima Maria Pillosu" w:date="2021-02-18T15:52:00Z">
            <w:rPr>
              <w:ins w:id="4173" w:author="Fatima Maria Pillosu" w:date="2021-02-18T15:36:00Z"/>
            </w:rPr>
          </w:rPrChange>
        </w:rPr>
        <w:pPrChange w:id="4174" w:author="Fatima Maria Pillosu" w:date="2021-02-18T15:51:00Z">
          <w:pPr>
            <w:ind w:firstLine="0"/>
          </w:pPr>
        </w:pPrChange>
      </w:pPr>
    </w:p>
    <w:p w14:paraId="6DD37D67" w14:textId="77777777" w:rsidR="00937732" w:rsidRDefault="00C35D57" w:rsidP="00937732">
      <w:pPr>
        <w:pStyle w:val="ListParagraph"/>
        <w:numPr>
          <w:ilvl w:val="0"/>
          <w:numId w:val="22"/>
        </w:numPr>
        <w:rPr>
          <w:ins w:id="4175" w:author="Fatima Maria Pillosu" w:date="2021-02-18T15:52:00Z"/>
        </w:rPr>
      </w:pPr>
      <w:ins w:id="4176" w:author="Fatima Maria Pillosu" w:date="2021-02-18T15:36:00Z">
        <w:r w:rsidRPr="00C35D57">
          <w:t>Did you develop products from ecPoint-Rainfall? Did you use percentiles? Which percentiles? Why? Did you use probabilities? Which probabilities? Why?</w:t>
        </w:r>
      </w:ins>
    </w:p>
    <w:p w14:paraId="278BEA1D" w14:textId="4E3B97DD" w:rsidR="00C35D57" w:rsidRDefault="00C35D57" w:rsidP="00937732">
      <w:pPr>
        <w:pStyle w:val="ListParagraph"/>
        <w:ind w:firstLine="0"/>
        <w:rPr>
          <w:ins w:id="4177" w:author="Fatima Maria Pillosu" w:date="2021-02-18T15:53:00Z"/>
          <w:color w:val="0000FF"/>
          <w:lang w:val="es-ES"/>
        </w:rPr>
      </w:pPr>
      <w:ins w:id="4178" w:author="Fatima Maria Pillosu" w:date="2021-02-18T15:36:00Z">
        <w:r w:rsidRPr="00937732">
          <w:rPr>
            <w:color w:val="0000FF"/>
            <w:lang w:val="es-ES"/>
            <w:rPrChange w:id="4179" w:author="Fatima Maria Pillosu" w:date="2021-02-18T15:52:00Z">
              <w:rPr/>
            </w:rPrChange>
          </w:rPr>
          <w:t>¿Desarrollaron productos basados en ecPoint-Rainfall? ¿Usaron percentiles? ¿Cuáles percentiles? ¿Por qué? ¿Usaron probabilidades? ¿Qué probabilidades? ¿Por qué?</w:t>
        </w:r>
      </w:ins>
    </w:p>
    <w:p w14:paraId="5F3DD0F3" w14:textId="77777777" w:rsidR="00937732" w:rsidRPr="00937732" w:rsidRDefault="00937732">
      <w:pPr>
        <w:pStyle w:val="ListParagraph"/>
        <w:ind w:firstLine="0"/>
        <w:rPr>
          <w:ins w:id="4180" w:author="Fatima Maria Pillosu" w:date="2021-02-18T15:36:00Z"/>
          <w:color w:val="0000FF"/>
          <w:lang w:val="es-ES"/>
          <w:rPrChange w:id="4181" w:author="Fatima Maria Pillosu" w:date="2021-02-18T15:52:00Z">
            <w:rPr>
              <w:ins w:id="4182" w:author="Fatima Maria Pillosu" w:date="2021-02-18T15:36:00Z"/>
            </w:rPr>
          </w:rPrChange>
        </w:rPr>
        <w:pPrChange w:id="4183" w:author="Fatima Maria Pillosu" w:date="2021-02-18T15:52:00Z">
          <w:pPr>
            <w:ind w:firstLine="0"/>
          </w:pPr>
        </w:pPrChange>
      </w:pPr>
    </w:p>
    <w:p w14:paraId="16E95C0A" w14:textId="77777777" w:rsidR="00937732" w:rsidRPr="00937732" w:rsidRDefault="00C35D57" w:rsidP="00937732">
      <w:pPr>
        <w:pStyle w:val="ListParagraph"/>
        <w:numPr>
          <w:ilvl w:val="0"/>
          <w:numId w:val="22"/>
        </w:numPr>
        <w:rPr>
          <w:ins w:id="4184" w:author="Fatima Maria Pillosu" w:date="2021-02-18T15:53:00Z"/>
          <w:rPrChange w:id="4185" w:author="Fatima Maria Pillosu" w:date="2021-02-18T15:53:00Z">
            <w:rPr>
              <w:ins w:id="4186" w:author="Fatima Maria Pillosu" w:date="2021-02-18T15:53:00Z"/>
              <w:lang w:val="es-ES"/>
            </w:rPr>
          </w:rPrChange>
        </w:rPr>
      </w:pPr>
      <w:ins w:id="4187" w:author="Fatima Maria Pillosu" w:date="2021-02-18T15:36:00Z">
        <w:r w:rsidRPr="00937732">
          <w:t>Where (e.g. over mountainous, coastal, flat areas), in which weather situations or for which type of events (e.g. deep convection, flash floods, etc.) do you think you could get most benefit from ecPoint-Rainfall? Why?</w:t>
        </w:r>
      </w:ins>
    </w:p>
    <w:p w14:paraId="6721D512" w14:textId="0AAFF7DD" w:rsidR="00C35D57" w:rsidRDefault="00C35D57" w:rsidP="00937732">
      <w:pPr>
        <w:pStyle w:val="ListParagraph"/>
        <w:ind w:firstLine="0"/>
        <w:rPr>
          <w:ins w:id="4188" w:author="Fatima Maria Pillosu" w:date="2021-02-18T15:53:00Z"/>
          <w:color w:val="0000FF"/>
          <w:lang w:val="es-ES"/>
        </w:rPr>
      </w:pPr>
      <w:ins w:id="4189" w:author="Fatima Maria Pillosu" w:date="2021-02-18T15:36:00Z">
        <w:r w:rsidRPr="00937732">
          <w:rPr>
            <w:color w:val="0000FF"/>
            <w:lang w:val="es-ES"/>
            <w:rPrChange w:id="4190" w:author="Fatima Maria Pillosu" w:date="2021-02-18T15:53:00Z">
              <w:rPr/>
            </w:rPrChange>
          </w:rPr>
          <w:t xml:space="preserve">¿Dónde (por ejemplo, en zonas montañosas, costeras y planas), en qué </w:t>
        </w:r>
      </w:ins>
      <w:ins w:id="4191" w:author="Fatima Maria Pillosu" w:date="2021-02-18T15:53:00Z">
        <w:r w:rsidR="00937732" w:rsidRPr="00937732">
          <w:rPr>
            <w:color w:val="0000FF"/>
            <w:lang w:val="es-ES"/>
          </w:rPr>
          <w:t>situaciones</w:t>
        </w:r>
      </w:ins>
      <w:ins w:id="4192" w:author="Fatima Maria Pillosu" w:date="2021-02-18T15:36:00Z">
        <w:r w:rsidRPr="00937732">
          <w:rPr>
            <w:color w:val="0000FF"/>
            <w:lang w:val="es-ES"/>
            <w:rPrChange w:id="4193" w:author="Fatima Maria Pillosu" w:date="2021-02-18T15:53:00Z">
              <w:rPr/>
            </w:rPrChange>
          </w:rPr>
          <w:t xml:space="preserve"> </w:t>
        </w:r>
      </w:ins>
      <w:ins w:id="4194" w:author="Fatima Maria Pillosu" w:date="2021-02-18T15:53:00Z">
        <w:r w:rsidR="00937732" w:rsidRPr="00937732">
          <w:rPr>
            <w:color w:val="0000FF"/>
            <w:lang w:val="es-ES"/>
          </w:rPr>
          <w:t>climáticas</w:t>
        </w:r>
      </w:ins>
      <w:ins w:id="4195" w:author="Fatima Maria Pillosu" w:date="2021-02-18T15:36:00Z">
        <w:r w:rsidRPr="00937732">
          <w:rPr>
            <w:color w:val="0000FF"/>
            <w:lang w:val="es-ES"/>
            <w:rPrChange w:id="4196" w:author="Fatima Maria Pillosu" w:date="2021-02-18T15:53:00Z">
              <w:rPr/>
            </w:rPrChange>
          </w:rPr>
          <w:t>, o para qué tipo de eventos (por ejemplo, convección, inundaciones, etc.) creen que podría obtener mayor beneficio de ecPoint-Rainfall? ¿Por qué?</w:t>
        </w:r>
      </w:ins>
    </w:p>
    <w:p w14:paraId="1BC48B1D" w14:textId="77777777" w:rsidR="00AA10F4" w:rsidRPr="00937732" w:rsidRDefault="00AA10F4">
      <w:pPr>
        <w:pStyle w:val="ListParagraph"/>
        <w:ind w:firstLine="0"/>
        <w:rPr>
          <w:ins w:id="4197" w:author="Fatima Maria Pillosu" w:date="2021-02-18T15:36:00Z"/>
          <w:color w:val="0000FF"/>
          <w:lang w:val="es-ES"/>
          <w:rPrChange w:id="4198" w:author="Fatima Maria Pillosu" w:date="2021-02-18T15:53:00Z">
            <w:rPr>
              <w:ins w:id="4199" w:author="Fatima Maria Pillosu" w:date="2021-02-18T15:36:00Z"/>
            </w:rPr>
          </w:rPrChange>
        </w:rPr>
        <w:pPrChange w:id="4200" w:author="Fatima Maria Pillosu" w:date="2021-02-18T15:53:00Z">
          <w:pPr>
            <w:ind w:firstLine="0"/>
          </w:pPr>
        </w:pPrChange>
      </w:pPr>
    </w:p>
    <w:p w14:paraId="54C34F37" w14:textId="77777777" w:rsidR="00AA10F4" w:rsidRDefault="00C35D57" w:rsidP="00AA10F4">
      <w:pPr>
        <w:pStyle w:val="ListParagraph"/>
        <w:numPr>
          <w:ilvl w:val="0"/>
          <w:numId w:val="22"/>
        </w:numPr>
        <w:rPr>
          <w:ins w:id="4201" w:author="Fatima Maria Pillosu" w:date="2021-02-18T15:54:00Z"/>
        </w:rPr>
      </w:pPr>
      <w:ins w:id="4202" w:author="Fatima Maria Pillosu" w:date="2021-02-18T15:36:00Z">
        <w:r w:rsidRPr="00C35D57">
          <w:t>Was ecPoint-Rainfall found useful? Do you think it added value to raw ECMWF ensemble and/or the model used in-house?</w:t>
        </w:r>
      </w:ins>
    </w:p>
    <w:p w14:paraId="1EDBA295" w14:textId="2EBB41BF" w:rsidR="00C35D57" w:rsidRPr="00AA10F4" w:rsidRDefault="00C35D57">
      <w:pPr>
        <w:pStyle w:val="ListParagraph"/>
        <w:ind w:firstLine="0"/>
        <w:rPr>
          <w:ins w:id="4203" w:author="Fatima Maria Pillosu" w:date="2021-02-18T15:36:00Z"/>
          <w:color w:val="0000FF"/>
          <w:lang w:val="es-ES"/>
          <w:rPrChange w:id="4204" w:author="Fatima Maria Pillosu" w:date="2021-02-18T15:54:00Z">
            <w:rPr>
              <w:ins w:id="4205" w:author="Fatima Maria Pillosu" w:date="2021-02-18T15:36:00Z"/>
            </w:rPr>
          </w:rPrChange>
        </w:rPr>
        <w:pPrChange w:id="4206" w:author="Fatima Maria Pillosu" w:date="2021-02-18T15:54:00Z">
          <w:pPr>
            <w:ind w:firstLine="0"/>
          </w:pPr>
        </w:pPrChange>
      </w:pPr>
      <w:ins w:id="4207" w:author="Fatima Maria Pillosu" w:date="2021-02-18T15:36:00Z">
        <w:r w:rsidRPr="00510FA1">
          <w:rPr>
            <w:color w:val="0000FF"/>
            <w:rPrChange w:id="4208" w:author="Fatima Maria Pillosu" w:date="2021-02-19T14:08:00Z">
              <w:rPr/>
            </w:rPrChange>
          </w:rPr>
          <w:t xml:space="preserve">¿Se </w:t>
        </w:r>
      </w:ins>
      <w:proofErr w:type="spellStart"/>
      <w:ins w:id="4209" w:author="Fatima Maria Pillosu" w:date="2021-02-18T15:54:00Z">
        <w:r w:rsidR="00AA10F4" w:rsidRPr="00510FA1">
          <w:rPr>
            <w:color w:val="0000FF"/>
            <w:rPrChange w:id="4210" w:author="Fatima Maria Pillosu" w:date="2021-02-19T14:08:00Z">
              <w:rPr>
                <w:color w:val="0000FF"/>
                <w:lang w:val="es-ES"/>
              </w:rPr>
            </w:rPrChange>
          </w:rPr>
          <w:t>encontró</w:t>
        </w:r>
      </w:ins>
      <w:proofErr w:type="spellEnd"/>
      <w:ins w:id="4211" w:author="Fatima Maria Pillosu" w:date="2021-02-18T15:36:00Z">
        <w:r w:rsidRPr="00510FA1">
          <w:rPr>
            <w:color w:val="0000FF"/>
            <w:rPrChange w:id="4212" w:author="Fatima Maria Pillosu" w:date="2021-02-19T14:08:00Z">
              <w:rPr/>
            </w:rPrChange>
          </w:rPr>
          <w:t xml:space="preserve"> ecPoint-Rainfall </w:t>
        </w:r>
        <w:proofErr w:type="spellStart"/>
        <w:r w:rsidRPr="00510FA1">
          <w:rPr>
            <w:color w:val="0000FF"/>
            <w:rPrChange w:id="4213" w:author="Fatima Maria Pillosu" w:date="2021-02-19T14:08:00Z">
              <w:rPr/>
            </w:rPrChange>
          </w:rPr>
          <w:t>útil</w:t>
        </w:r>
        <w:proofErr w:type="spellEnd"/>
        <w:r w:rsidRPr="00510FA1">
          <w:rPr>
            <w:color w:val="0000FF"/>
            <w:rPrChange w:id="4214" w:author="Fatima Maria Pillosu" w:date="2021-02-19T14:08:00Z">
              <w:rPr/>
            </w:rPrChange>
          </w:rPr>
          <w:t xml:space="preserve">? </w:t>
        </w:r>
        <w:r w:rsidRPr="00AA10F4">
          <w:rPr>
            <w:color w:val="0000FF"/>
            <w:lang w:val="es-ES"/>
            <w:rPrChange w:id="4215" w:author="Fatima Maria Pillosu" w:date="2021-02-18T15:54:00Z">
              <w:rPr/>
            </w:rPrChange>
          </w:rPr>
          <w:t xml:space="preserve">¿Te parece que añade valor a las predicciones de ECMWF y/o al modelo que utilizan </w:t>
        </w:r>
      </w:ins>
      <w:ins w:id="4216" w:author="Fatima Maria Pillosu" w:date="2021-02-18T15:54:00Z">
        <w:r w:rsidR="00AA10F4" w:rsidRPr="00AA10F4">
          <w:rPr>
            <w:color w:val="0000FF"/>
            <w:lang w:val="es-ES"/>
          </w:rPr>
          <w:t>comúnmente</w:t>
        </w:r>
      </w:ins>
      <w:ins w:id="4217" w:author="Fatima Maria Pillosu" w:date="2021-02-18T15:36:00Z">
        <w:r w:rsidRPr="00AA10F4">
          <w:rPr>
            <w:color w:val="0000FF"/>
            <w:lang w:val="es-ES"/>
            <w:rPrChange w:id="4218" w:author="Fatima Maria Pillosu" w:date="2021-02-18T15:54:00Z">
              <w:rPr/>
            </w:rPrChange>
          </w:rPr>
          <w:t>?</w:t>
        </w:r>
      </w:ins>
    </w:p>
    <w:p w14:paraId="5ED7C23F" w14:textId="77777777" w:rsidR="008136D5" w:rsidRDefault="00C35D57" w:rsidP="008136D5">
      <w:pPr>
        <w:pStyle w:val="ListParagraph"/>
        <w:numPr>
          <w:ilvl w:val="0"/>
          <w:numId w:val="22"/>
        </w:numPr>
        <w:rPr>
          <w:ins w:id="4219" w:author="Fatima Maria Pillosu" w:date="2021-02-18T15:54:00Z"/>
        </w:rPr>
      </w:pPr>
      <w:ins w:id="4220" w:author="Fatima Maria Pillosu" w:date="2021-02-18T15:36:00Z">
        <w:r w:rsidRPr="008136D5">
          <w:t>Do you think that ecPoint-Rainfall could change the way that alerts are issued for localized extreme rainfall, flash floods, etc? Perhaps increasing the lead-time at which alerts are issued (e.g. up to medium ranges)? Why?</w:t>
        </w:r>
      </w:ins>
    </w:p>
    <w:p w14:paraId="6C5DA1AA" w14:textId="00FD7E12" w:rsidR="00C35D57" w:rsidRDefault="00C35D57" w:rsidP="008136D5">
      <w:pPr>
        <w:pStyle w:val="ListParagraph"/>
        <w:ind w:firstLine="0"/>
        <w:rPr>
          <w:ins w:id="4221" w:author="Fatima Maria Pillosu" w:date="2021-02-18T15:55:00Z"/>
          <w:lang w:val="es-ES"/>
        </w:rPr>
      </w:pPr>
      <w:ins w:id="4222" w:author="Fatima Maria Pillosu" w:date="2021-02-18T15:36:00Z">
        <w:r w:rsidRPr="008136D5">
          <w:rPr>
            <w:color w:val="0000FF"/>
            <w:lang w:val="es-ES"/>
            <w:rPrChange w:id="4223" w:author="Fatima Maria Pillosu" w:date="2021-02-18T15:55:00Z">
              <w:rPr/>
            </w:rPrChange>
          </w:rPr>
          <w:t xml:space="preserve">¿Cree que ecPoint-Rainfall podría cambiar la forma en que se emiten las alertas para lluvias extremas localizadas, inundaciones repentinas, etc.? ¿Quizás </w:t>
        </w:r>
      </w:ins>
      <w:ins w:id="4224" w:author="Fatima Maria Pillosu" w:date="2021-02-18T15:55:00Z">
        <w:r w:rsidR="008136D5" w:rsidRPr="008136D5">
          <w:rPr>
            <w:color w:val="0000FF"/>
            <w:lang w:val="es-ES"/>
            <w:rPrChange w:id="4225" w:author="Fatima Maria Pillosu" w:date="2021-02-18T15:55:00Z">
              <w:rPr>
                <w:lang w:val="es-ES"/>
              </w:rPr>
            </w:rPrChange>
          </w:rPr>
          <w:t>podrían</w:t>
        </w:r>
      </w:ins>
      <w:ins w:id="4226" w:author="Fatima Maria Pillosu" w:date="2021-02-18T15:36:00Z">
        <w:r w:rsidRPr="008136D5">
          <w:rPr>
            <w:color w:val="0000FF"/>
            <w:lang w:val="es-ES"/>
            <w:rPrChange w:id="4227" w:author="Fatima Maria Pillosu" w:date="2021-02-18T15:55:00Z">
              <w:rPr/>
            </w:rPrChange>
          </w:rPr>
          <w:t xml:space="preserve"> aumentar el plazo con el que se emiten las alertas (por ejemplo, hasta un plazo medio)? ¿Por qué</w:t>
        </w:r>
        <w:r w:rsidRPr="008136D5">
          <w:rPr>
            <w:lang w:val="es-ES"/>
            <w:rPrChange w:id="4228" w:author="Fatima Maria Pillosu" w:date="2021-02-18T15:55:00Z">
              <w:rPr/>
            </w:rPrChange>
          </w:rPr>
          <w:t>?</w:t>
        </w:r>
      </w:ins>
    </w:p>
    <w:p w14:paraId="17DA164A" w14:textId="77777777" w:rsidR="008136D5" w:rsidRPr="008136D5" w:rsidRDefault="008136D5">
      <w:pPr>
        <w:pStyle w:val="ListParagraph"/>
        <w:ind w:firstLine="0"/>
        <w:rPr>
          <w:ins w:id="4229" w:author="Fatima Maria Pillosu" w:date="2021-02-18T15:36:00Z"/>
          <w:lang w:val="es-ES"/>
          <w:rPrChange w:id="4230" w:author="Fatima Maria Pillosu" w:date="2021-02-18T15:55:00Z">
            <w:rPr>
              <w:ins w:id="4231" w:author="Fatima Maria Pillosu" w:date="2021-02-18T15:36:00Z"/>
            </w:rPr>
          </w:rPrChange>
        </w:rPr>
        <w:pPrChange w:id="4232" w:author="Fatima Maria Pillosu" w:date="2021-02-18T15:54:00Z">
          <w:pPr>
            <w:ind w:firstLine="0"/>
          </w:pPr>
        </w:pPrChange>
      </w:pPr>
    </w:p>
    <w:p w14:paraId="3B553330" w14:textId="77777777" w:rsidR="008136D5" w:rsidRDefault="00C35D57" w:rsidP="008136D5">
      <w:pPr>
        <w:pStyle w:val="ListParagraph"/>
        <w:numPr>
          <w:ilvl w:val="0"/>
          <w:numId w:val="22"/>
        </w:numPr>
        <w:rPr>
          <w:ins w:id="4233" w:author="Fatima Maria Pillosu" w:date="2021-02-18T15:55:00Z"/>
        </w:rPr>
      </w:pPr>
      <w:ins w:id="4234" w:author="Fatima Maria Pillosu" w:date="2021-02-18T15:36:00Z">
        <w:r w:rsidRPr="00C35D57">
          <w:t>Do you think ecPoint-Rainfall is useful information to have? If so, in which way, as preliminary information to raise internal awareness to prompt increase preparedness within the forecasting centre? Or would it also be used to trigger early actions to mitigate or manage high risk events?</w:t>
        </w:r>
      </w:ins>
    </w:p>
    <w:p w14:paraId="7EB0B915" w14:textId="07C9CECF" w:rsidR="00C35D57" w:rsidRDefault="00C35D57" w:rsidP="008136D5">
      <w:pPr>
        <w:pStyle w:val="ListParagraph"/>
        <w:ind w:firstLine="0"/>
        <w:rPr>
          <w:ins w:id="4235" w:author="Fatima Maria Pillosu" w:date="2021-02-18T15:55:00Z"/>
          <w:color w:val="0000FF"/>
          <w:lang w:val="es-ES"/>
        </w:rPr>
      </w:pPr>
      <w:ins w:id="4236" w:author="Fatima Maria Pillosu" w:date="2021-02-18T15:36:00Z">
        <w:r w:rsidRPr="008136D5">
          <w:rPr>
            <w:color w:val="0000FF"/>
            <w:lang w:val="es-ES"/>
            <w:rPrChange w:id="4237" w:author="Fatima Maria Pillosu" w:date="2021-02-18T15:55:00Z">
              <w:rPr/>
            </w:rPrChange>
          </w:rPr>
          <w:t>¿Cree que ecPoint-Rainfall proporciona información útil? Si es así, ¿de qué manera? ¿Cómo información preliminar usada internamente para aumentar rápidamente la preparación el centro de predicción? ¿O también se usaría para activar acciones tempranas con el objetivo de mitigar o gestionar eventos de alto riesgo?</w:t>
        </w:r>
      </w:ins>
    </w:p>
    <w:p w14:paraId="640F87B4" w14:textId="77777777" w:rsidR="008136D5" w:rsidRPr="008136D5" w:rsidRDefault="008136D5">
      <w:pPr>
        <w:pStyle w:val="ListParagraph"/>
        <w:ind w:firstLine="0"/>
        <w:rPr>
          <w:ins w:id="4238" w:author="Fatima Maria Pillosu" w:date="2021-02-18T15:36:00Z"/>
          <w:color w:val="0000FF"/>
          <w:lang w:val="es-ES"/>
          <w:rPrChange w:id="4239" w:author="Fatima Maria Pillosu" w:date="2021-02-18T15:55:00Z">
            <w:rPr>
              <w:ins w:id="4240" w:author="Fatima Maria Pillosu" w:date="2021-02-18T15:36:00Z"/>
            </w:rPr>
          </w:rPrChange>
        </w:rPr>
        <w:pPrChange w:id="4241" w:author="Fatima Maria Pillosu" w:date="2021-02-18T15:55:00Z">
          <w:pPr>
            <w:ind w:firstLine="0"/>
          </w:pPr>
        </w:pPrChange>
      </w:pPr>
    </w:p>
    <w:p w14:paraId="02C850E5" w14:textId="77777777" w:rsidR="008136D5" w:rsidRDefault="00C35D57" w:rsidP="008136D5">
      <w:pPr>
        <w:pStyle w:val="ListParagraph"/>
        <w:numPr>
          <w:ilvl w:val="0"/>
          <w:numId w:val="22"/>
        </w:numPr>
        <w:rPr>
          <w:ins w:id="4242" w:author="Fatima Maria Pillosu" w:date="2021-02-18T15:55:00Z"/>
        </w:rPr>
      </w:pPr>
      <w:ins w:id="4243" w:author="Fatima Maria Pillosu" w:date="2021-02-18T15:36:00Z">
        <w:r w:rsidRPr="00C35D57">
          <w:t>If you think ecPoint-Rainfall has improved raw model rainfall forecasts, based on your experience, what aspects stand out as being better (e.g. less false alarm rates, better representation of point rainfall values, etc)?</w:t>
        </w:r>
      </w:ins>
    </w:p>
    <w:p w14:paraId="4C1B2381" w14:textId="21FF0562" w:rsidR="00C35D57" w:rsidRDefault="00C35D57" w:rsidP="008136D5">
      <w:pPr>
        <w:pStyle w:val="ListParagraph"/>
        <w:ind w:firstLine="0"/>
        <w:rPr>
          <w:ins w:id="4244" w:author="Fatima Maria Pillosu" w:date="2021-02-18T15:56:00Z"/>
          <w:color w:val="0000FF"/>
          <w:lang w:val="es-ES"/>
        </w:rPr>
      </w:pPr>
      <w:ins w:id="4245" w:author="Fatima Maria Pillosu" w:date="2021-02-18T15:36:00Z">
        <w:r w:rsidRPr="008136D5">
          <w:rPr>
            <w:color w:val="0000FF"/>
            <w:lang w:val="es-ES"/>
            <w:rPrChange w:id="4246" w:author="Fatima Maria Pillosu" w:date="2021-02-18T15:56:00Z">
              <w:rPr/>
            </w:rPrChange>
          </w:rPr>
          <w:t xml:space="preserve">Si cree que, en base a su experiencia, ecPoint-Rainfall ha mejorado las predicciones de lluvia, ¿cuáles son lo que aspectos se destacan por ser mejores (por ejemplo, </w:t>
        </w:r>
      </w:ins>
      <w:ins w:id="4247" w:author="Fatima Maria Pillosu" w:date="2021-02-18T15:56:00Z">
        <w:r w:rsidR="008136D5" w:rsidRPr="008136D5">
          <w:rPr>
            <w:color w:val="0000FF"/>
            <w:lang w:val="es-ES"/>
          </w:rPr>
          <w:t>la menor frecuencia</w:t>
        </w:r>
      </w:ins>
      <w:ins w:id="4248" w:author="Fatima Maria Pillosu" w:date="2021-02-18T15:36:00Z">
        <w:r w:rsidRPr="008136D5">
          <w:rPr>
            <w:color w:val="0000FF"/>
            <w:lang w:val="es-ES"/>
            <w:rPrChange w:id="4249" w:author="Fatima Maria Pillosu" w:date="2021-02-18T15:56:00Z">
              <w:rPr/>
            </w:rPrChange>
          </w:rPr>
          <w:t xml:space="preserve"> de falsas alarmas, una mejor representación de los valores puntuales de lluvia, etc.)?</w:t>
        </w:r>
      </w:ins>
    </w:p>
    <w:p w14:paraId="4F7E4E27" w14:textId="77777777" w:rsidR="008136D5" w:rsidRPr="008136D5" w:rsidRDefault="008136D5">
      <w:pPr>
        <w:pStyle w:val="ListParagraph"/>
        <w:ind w:firstLine="0"/>
        <w:rPr>
          <w:ins w:id="4250" w:author="Fatima Maria Pillosu" w:date="2021-02-18T15:36:00Z"/>
          <w:color w:val="0000FF"/>
          <w:lang w:val="es-ES"/>
          <w:rPrChange w:id="4251" w:author="Fatima Maria Pillosu" w:date="2021-02-18T15:56:00Z">
            <w:rPr>
              <w:ins w:id="4252" w:author="Fatima Maria Pillosu" w:date="2021-02-18T15:36:00Z"/>
            </w:rPr>
          </w:rPrChange>
        </w:rPr>
        <w:pPrChange w:id="4253" w:author="Fatima Maria Pillosu" w:date="2021-02-18T15:56:00Z">
          <w:pPr>
            <w:ind w:firstLine="0"/>
          </w:pPr>
        </w:pPrChange>
      </w:pPr>
    </w:p>
    <w:p w14:paraId="2DF1B034" w14:textId="77777777" w:rsidR="008136D5" w:rsidRDefault="00C35D57" w:rsidP="008136D5">
      <w:pPr>
        <w:pStyle w:val="ListParagraph"/>
        <w:numPr>
          <w:ilvl w:val="0"/>
          <w:numId w:val="22"/>
        </w:numPr>
        <w:rPr>
          <w:ins w:id="4254" w:author="Fatima Maria Pillosu" w:date="2021-02-18T15:56:00Z"/>
        </w:rPr>
      </w:pPr>
      <w:ins w:id="4255" w:author="Fatima Maria Pillosu" w:date="2021-02-18T15:36:00Z">
        <w:r w:rsidRPr="00C35D57">
          <w:t>Can you think of other useful applications for ecPoint-Rainfall (e.g. predicting dry weather)?</w:t>
        </w:r>
      </w:ins>
    </w:p>
    <w:p w14:paraId="25110DB6" w14:textId="7E5AC6F1" w:rsidR="00C35D57" w:rsidRDefault="00C35D57" w:rsidP="008136D5">
      <w:pPr>
        <w:pStyle w:val="ListParagraph"/>
        <w:ind w:firstLine="0"/>
        <w:rPr>
          <w:ins w:id="4256" w:author="Fatima Maria Pillosu" w:date="2021-02-18T15:57:00Z"/>
          <w:color w:val="0000FF"/>
          <w:lang w:val="es-ES"/>
        </w:rPr>
      </w:pPr>
      <w:ins w:id="4257" w:author="Fatima Maria Pillosu" w:date="2021-02-18T15:36:00Z">
        <w:r w:rsidRPr="008136D5">
          <w:rPr>
            <w:color w:val="0000FF"/>
            <w:lang w:val="es-ES"/>
            <w:rPrChange w:id="4258" w:author="Fatima Maria Pillosu" w:date="2021-02-18T15:56:00Z">
              <w:rPr/>
            </w:rPrChange>
          </w:rPr>
          <w:t>¿</w:t>
        </w:r>
      </w:ins>
      <w:ins w:id="4259" w:author="Fatima Maria Pillosu" w:date="2021-02-18T15:56:00Z">
        <w:r w:rsidR="008136D5" w:rsidRPr="008136D5">
          <w:rPr>
            <w:color w:val="0000FF"/>
            <w:lang w:val="es-ES"/>
          </w:rPr>
          <w:t>Tiene</w:t>
        </w:r>
      </w:ins>
      <w:ins w:id="4260" w:author="Fatima Maria Pillosu" w:date="2021-02-18T15:36:00Z">
        <w:r w:rsidRPr="008136D5">
          <w:rPr>
            <w:color w:val="0000FF"/>
            <w:lang w:val="es-ES"/>
            <w:rPrChange w:id="4261" w:author="Fatima Maria Pillosu" w:date="2021-02-18T15:56:00Z">
              <w:rPr/>
            </w:rPrChange>
          </w:rPr>
          <w:t xml:space="preserve"> sugerencias para otra útil </w:t>
        </w:r>
      </w:ins>
      <w:ins w:id="4262" w:author="Fatima Maria Pillosu" w:date="2021-02-18T15:56:00Z">
        <w:r w:rsidR="008136D5" w:rsidRPr="008136D5">
          <w:rPr>
            <w:color w:val="0000FF"/>
            <w:lang w:val="es-ES"/>
          </w:rPr>
          <w:t>aplicaciones</w:t>
        </w:r>
      </w:ins>
      <w:ins w:id="4263" w:author="Fatima Maria Pillosu" w:date="2021-02-18T15:36:00Z">
        <w:r w:rsidRPr="008136D5">
          <w:rPr>
            <w:color w:val="0000FF"/>
            <w:lang w:val="es-ES"/>
            <w:rPrChange w:id="4264" w:author="Fatima Maria Pillosu" w:date="2021-02-18T15:56:00Z">
              <w:rPr/>
            </w:rPrChange>
          </w:rPr>
          <w:t xml:space="preserve"> para ecPoint-Rainfall (por ejemplo, la predicción de no-lluvia)?</w:t>
        </w:r>
      </w:ins>
    </w:p>
    <w:p w14:paraId="7B8EFC8A" w14:textId="77777777" w:rsidR="008136D5" w:rsidRPr="008136D5" w:rsidRDefault="008136D5">
      <w:pPr>
        <w:pStyle w:val="ListParagraph"/>
        <w:ind w:firstLine="0"/>
        <w:rPr>
          <w:ins w:id="4265" w:author="Fatima Maria Pillosu" w:date="2021-02-18T15:36:00Z"/>
          <w:color w:val="0000FF"/>
          <w:lang w:val="es-ES"/>
          <w:rPrChange w:id="4266" w:author="Fatima Maria Pillosu" w:date="2021-02-18T15:56:00Z">
            <w:rPr>
              <w:ins w:id="4267" w:author="Fatima Maria Pillosu" w:date="2021-02-18T15:36:00Z"/>
            </w:rPr>
          </w:rPrChange>
        </w:rPr>
        <w:pPrChange w:id="4268" w:author="Fatima Maria Pillosu" w:date="2021-02-18T15:56:00Z">
          <w:pPr>
            <w:ind w:firstLine="0"/>
          </w:pPr>
        </w:pPrChange>
      </w:pPr>
    </w:p>
    <w:p w14:paraId="17B47565" w14:textId="77777777" w:rsidR="008136D5" w:rsidRDefault="00C35D57" w:rsidP="008136D5">
      <w:pPr>
        <w:pStyle w:val="ListParagraph"/>
        <w:numPr>
          <w:ilvl w:val="0"/>
          <w:numId w:val="22"/>
        </w:numPr>
        <w:rPr>
          <w:ins w:id="4269" w:author="Fatima Maria Pillosu" w:date="2021-02-18T15:57:00Z"/>
        </w:rPr>
      </w:pPr>
      <w:ins w:id="4270" w:author="Fatima Maria Pillosu" w:date="2021-02-18T15:36:00Z">
        <w:r w:rsidRPr="00C35D57">
          <w:t xml:space="preserve">Currently the maximum percentile available is 99th (1 in 100 chance). We could in principle deliver up to percentile 99.98th (1 in 5000 chance), or, let’s say, we could even </w:t>
        </w:r>
        <w:r w:rsidRPr="00C35D57">
          <w:lastRenderedPageBreak/>
          <w:t>restrict the maximum available percentile to 95th (1 in 20 chance). What level do you think we should use as the maximum?</w:t>
        </w:r>
      </w:ins>
    </w:p>
    <w:p w14:paraId="4BFA1E9F" w14:textId="5EC71D1B" w:rsidR="00C35D57" w:rsidRPr="00510FA1" w:rsidRDefault="00C35D57">
      <w:pPr>
        <w:pStyle w:val="ListParagraph"/>
        <w:ind w:firstLine="0"/>
        <w:rPr>
          <w:ins w:id="4271" w:author="Fatima Maria Pillosu" w:date="2021-02-18T15:36:00Z"/>
          <w:color w:val="0000FF"/>
          <w:lang w:val="es-ES"/>
          <w:rPrChange w:id="4272" w:author="Fatima Maria Pillosu" w:date="2021-02-19T14:08:00Z">
            <w:rPr>
              <w:ins w:id="4273" w:author="Fatima Maria Pillosu" w:date="2021-02-18T15:36:00Z"/>
            </w:rPr>
          </w:rPrChange>
        </w:rPr>
        <w:pPrChange w:id="4274" w:author="Fatima Maria Pillosu" w:date="2021-02-18T15:57:00Z">
          <w:pPr>
            <w:ind w:firstLine="0"/>
          </w:pPr>
        </w:pPrChange>
      </w:pPr>
      <w:ins w:id="4275" w:author="Fatima Maria Pillosu" w:date="2021-02-18T15:36:00Z">
        <w:r w:rsidRPr="008136D5">
          <w:rPr>
            <w:color w:val="0000FF"/>
            <w:lang w:val="es-ES"/>
            <w:rPrChange w:id="4276" w:author="Fatima Maria Pillosu" w:date="2021-02-18T15:57:00Z">
              <w:rPr/>
            </w:rPrChange>
          </w:rPr>
          <w:t>Actualmente el percentil máximo disponible es el 99° (1 entre 100 posibilidades</w:t>
        </w:r>
        <w:proofErr w:type="gramStart"/>
        <w:r w:rsidRPr="008136D5">
          <w:rPr>
            <w:color w:val="0000FF"/>
            <w:lang w:val="es-ES"/>
            <w:rPrChange w:id="4277" w:author="Fatima Maria Pillosu" w:date="2021-02-18T15:57:00Z">
              <w:rPr/>
            </w:rPrChange>
          </w:rPr>
          <w:t>) .</w:t>
        </w:r>
        <w:proofErr w:type="gramEnd"/>
        <w:r w:rsidRPr="008136D5">
          <w:rPr>
            <w:color w:val="0000FF"/>
            <w:lang w:val="es-ES"/>
            <w:rPrChange w:id="4278" w:author="Fatima Maria Pillosu" w:date="2021-02-18T15:57:00Z">
              <w:rPr/>
            </w:rPrChange>
          </w:rPr>
          <w:t xml:space="preserve"> En principio, podríamos computar hasta el percentil 99,98° (1 en 5000 posibilidades) o podríamos restringir el percentil máximo al 95° (1 en 20 posibilidades). ¿Qué nivel cree que deberíamos usar como máximo?</w:t>
        </w:r>
      </w:ins>
    </w:p>
    <w:p w14:paraId="183F84B4" w14:textId="77777777" w:rsidR="008136D5" w:rsidRDefault="008136D5" w:rsidP="00C35D57">
      <w:pPr>
        <w:ind w:firstLine="0"/>
        <w:rPr>
          <w:ins w:id="4279" w:author="Fatima Maria Pillosu" w:date="2021-02-18T15:57:00Z"/>
          <w:lang w:val="es-ES"/>
        </w:rPr>
      </w:pPr>
    </w:p>
    <w:p w14:paraId="5575A49C" w14:textId="3450BBC0" w:rsidR="00C35D57" w:rsidRPr="00510FA1" w:rsidRDefault="00C35D57" w:rsidP="007E528B">
      <w:pPr>
        <w:spacing w:line="240" w:lineRule="auto"/>
        <w:ind w:firstLine="0"/>
        <w:rPr>
          <w:ins w:id="4280" w:author="Fatima Maria Pillosu" w:date="2021-02-18T15:36:00Z"/>
          <w:b/>
          <w:bCs/>
          <w:lang w:val="es-ES"/>
          <w:rPrChange w:id="4281" w:author="Fatima Maria Pillosu" w:date="2021-02-19T14:08:00Z">
            <w:rPr>
              <w:ins w:id="4282" w:author="Fatima Maria Pillosu" w:date="2021-02-18T15:36:00Z"/>
            </w:rPr>
          </w:rPrChange>
        </w:rPr>
      </w:pPr>
      <w:ins w:id="4283" w:author="Fatima Maria Pillosu" w:date="2021-02-18T15:36:00Z">
        <w:r w:rsidRPr="00510FA1">
          <w:rPr>
            <w:b/>
            <w:bCs/>
            <w:lang w:val="es-ES"/>
            <w:rPrChange w:id="4284" w:author="Fatima Maria Pillosu" w:date="2021-02-19T14:08:00Z">
              <w:rPr/>
            </w:rPrChange>
          </w:rPr>
          <w:t>QUESTIONS ON THE ECPOINT-RAINFALL CASE STUDY</w:t>
        </w:r>
      </w:ins>
    </w:p>
    <w:p w14:paraId="1D38CF43" w14:textId="2FDCD7BD" w:rsidR="00C35D57" w:rsidRDefault="00C35D57">
      <w:pPr>
        <w:spacing w:line="240" w:lineRule="auto"/>
        <w:ind w:firstLine="0"/>
        <w:rPr>
          <w:ins w:id="4285" w:author="Fatima Maria Pillosu" w:date="2021-02-22T14:31:00Z"/>
          <w:b/>
          <w:bCs/>
          <w:color w:val="0000FF"/>
          <w:lang w:val="es-ES"/>
        </w:rPr>
      </w:pPr>
      <w:ins w:id="4286" w:author="Fatima Maria Pillosu" w:date="2021-02-18T15:36:00Z">
        <w:r w:rsidRPr="008136D5">
          <w:rPr>
            <w:b/>
            <w:bCs/>
            <w:color w:val="0000FF"/>
            <w:lang w:val="es-ES"/>
            <w:rPrChange w:id="4287" w:author="Fatima Maria Pillosu" w:date="2021-02-18T15:57:00Z">
              <w:rPr/>
            </w:rPrChange>
          </w:rPr>
          <w:t>PREGUNTAS SOBRE EL CASO DE ESTUDIO BASADO EN ECPOINT-RAINFALL</w:t>
        </w:r>
      </w:ins>
    </w:p>
    <w:p w14:paraId="464D2A21" w14:textId="77777777" w:rsidR="00FD17D5" w:rsidRPr="008136D5" w:rsidRDefault="00FD17D5" w:rsidP="007E528B">
      <w:pPr>
        <w:spacing w:line="240" w:lineRule="auto"/>
        <w:ind w:firstLine="0"/>
        <w:rPr>
          <w:ins w:id="4288" w:author="Fatima Maria Pillosu" w:date="2021-02-18T15:36:00Z"/>
          <w:b/>
          <w:bCs/>
          <w:color w:val="0000FF"/>
          <w:lang w:val="es-ES"/>
          <w:rPrChange w:id="4289" w:author="Fatima Maria Pillosu" w:date="2021-02-18T15:57:00Z">
            <w:rPr>
              <w:ins w:id="4290" w:author="Fatima Maria Pillosu" w:date="2021-02-18T15:36:00Z"/>
            </w:rPr>
          </w:rPrChange>
        </w:rPr>
      </w:pPr>
    </w:p>
    <w:p w14:paraId="1224F102" w14:textId="5BAD6D68" w:rsidR="008136D5" w:rsidRDefault="00C35D57" w:rsidP="008136D5">
      <w:pPr>
        <w:pStyle w:val="ListParagraph"/>
        <w:numPr>
          <w:ilvl w:val="0"/>
          <w:numId w:val="22"/>
        </w:numPr>
        <w:rPr>
          <w:ins w:id="4291" w:author="Fatima Maria Pillosu" w:date="2021-02-18T15:57:00Z"/>
        </w:rPr>
      </w:pPr>
      <w:ins w:id="4292" w:author="Fatima Maria Pillosu" w:date="2021-02-18T15:36:00Z">
        <w:r w:rsidRPr="00C35D57">
          <w:t xml:space="preserve">Have you used/verified ecPoint-Rainfall for a particular event or case study? </w:t>
        </w:r>
      </w:ins>
      <w:ins w:id="4293" w:author="Fatima Maria Pillosu" w:date="2021-02-22T14:31:00Z">
        <w:r w:rsidR="00FD17D5" w:rsidRPr="00C35D57">
          <w:t>Briefly describe</w:t>
        </w:r>
      </w:ins>
      <w:ins w:id="4294" w:author="Fatima Maria Pillosu" w:date="2021-02-18T15:36:00Z">
        <w:r w:rsidRPr="00C35D57">
          <w:t xml:space="preserve"> the geographical region and the weather conditions for which the tests were conducted.</w:t>
        </w:r>
      </w:ins>
    </w:p>
    <w:p w14:paraId="29628BA3" w14:textId="4AA4CC97" w:rsidR="00C35D57" w:rsidRDefault="00C35D57" w:rsidP="008136D5">
      <w:pPr>
        <w:pStyle w:val="ListParagraph"/>
        <w:ind w:firstLine="0"/>
        <w:rPr>
          <w:ins w:id="4295" w:author="Fatima Maria Pillosu" w:date="2021-02-18T15:58:00Z"/>
          <w:color w:val="0000FF"/>
          <w:lang w:val="es-ES"/>
        </w:rPr>
      </w:pPr>
      <w:ins w:id="4296" w:author="Fatima Maria Pillosu" w:date="2021-02-18T15:36:00Z">
        <w:r w:rsidRPr="008136D5">
          <w:rPr>
            <w:color w:val="0000FF"/>
            <w:lang w:val="es-ES"/>
            <w:rPrChange w:id="4297" w:author="Fatima Maria Pillosu" w:date="2021-02-18T15:57:00Z">
              <w:rPr/>
            </w:rPrChange>
          </w:rPr>
          <w:t>¿Ha utilizado / verificado ecPoint-Rainfall para un evento o un caso de estudio en particular? Describa brevemente la región geográfica y las condiciones climáticas para las cuales se realizaron las pruebas.</w:t>
        </w:r>
      </w:ins>
    </w:p>
    <w:p w14:paraId="2F49A262" w14:textId="77777777" w:rsidR="00B413DA" w:rsidRPr="00510FA1" w:rsidRDefault="00B413DA">
      <w:pPr>
        <w:pStyle w:val="ListParagraph"/>
        <w:ind w:firstLine="0"/>
        <w:rPr>
          <w:ins w:id="4298" w:author="Fatima Maria Pillosu" w:date="2021-02-18T15:36:00Z"/>
          <w:color w:val="0000FF"/>
          <w:lang w:val="es-ES"/>
          <w:rPrChange w:id="4299" w:author="Fatima Maria Pillosu" w:date="2021-02-19T14:08:00Z">
            <w:rPr>
              <w:ins w:id="4300" w:author="Fatima Maria Pillosu" w:date="2021-02-18T15:36:00Z"/>
            </w:rPr>
          </w:rPrChange>
        </w:rPr>
        <w:pPrChange w:id="4301" w:author="Fatima Maria Pillosu" w:date="2021-02-18T15:57:00Z">
          <w:pPr>
            <w:ind w:firstLine="0"/>
          </w:pPr>
        </w:pPrChange>
      </w:pPr>
    </w:p>
    <w:p w14:paraId="7C5E153F" w14:textId="77777777" w:rsidR="00B413DA" w:rsidRDefault="00C35D57" w:rsidP="00B413DA">
      <w:pPr>
        <w:pStyle w:val="ListParagraph"/>
        <w:numPr>
          <w:ilvl w:val="0"/>
          <w:numId w:val="22"/>
        </w:numPr>
        <w:rPr>
          <w:ins w:id="4302" w:author="Fatima Maria Pillosu" w:date="2021-02-18T15:58:00Z"/>
        </w:rPr>
      </w:pPr>
      <w:ins w:id="4303" w:author="Fatima Maria Pillosu" w:date="2021-02-18T15:36:00Z">
        <w:r w:rsidRPr="00C35D57">
          <w:t xml:space="preserve">Why was this </w:t>
        </w:r>
        <w:proofErr w:type="gramStart"/>
        <w:r w:rsidRPr="00C35D57">
          <w:t>particular case</w:t>
        </w:r>
        <w:proofErr w:type="gramEnd"/>
        <w:r w:rsidRPr="00C35D57">
          <w:t xml:space="preserve"> study or event chosen (e.g. the forecasts for the region or the particular synoptic situation are usually not very good)?</w:t>
        </w:r>
      </w:ins>
    </w:p>
    <w:p w14:paraId="72F40656" w14:textId="41E168A3" w:rsidR="00C35D57" w:rsidRDefault="00C35D57" w:rsidP="00B413DA">
      <w:pPr>
        <w:pStyle w:val="ListParagraph"/>
        <w:ind w:firstLine="0"/>
        <w:rPr>
          <w:ins w:id="4304" w:author="Fatima Maria Pillosu" w:date="2021-02-18T15:58:00Z"/>
          <w:color w:val="0000FF"/>
          <w:lang w:val="es-ES"/>
        </w:rPr>
      </w:pPr>
      <w:ins w:id="4305" w:author="Fatima Maria Pillosu" w:date="2021-02-18T15:36:00Z">
        <w:r w:rsidRPr="00B413DA">
          <w:rPr>
            <w:color w:val="0000FF"/>
            <w:lang w:val="es-ES"/>
            <w:rPrChange w:id="4306" w:author="Fatima Maria Pillosu" w:date="2021-02-18T15:58:00Z">
              <w:rPr/>
            </w:rPrChange>
          </w:rPr>
          <w:t>¿Por qué fue elegido ese particular caso de estudio o evento (por ejemplo, los pronósticos para la región o para la situación sinóptica considerada no son muy buenos por lo general)?</w:t>
        </w:r>
      </w:ins>
    </w:p>
    <w:p w14:paraId="7F780682" w14:textId="77777777" w:rsidR="00B413DA" w:rsidRPr="00B413DA" w:rsidRDefault="00B413DA">
      <w:pPr>
        <w:pStyle w:val="ListParagraph"/>
        <w:ind w:firstLine="0"/>
        <w:rPr>
          <w:ins w:id="4307" w:author="Fatima Maria Pillosu" w:date="2021-02-18T15:36:00Z"/>
          <w:color w:val="0000FF"/>
          <w:lang w:val="es-ES"/>
          <w:rPrChange w:id="4308" w:author="Fatima Maria Pillosu" w:date="2021-02-18T15:58:00Z">
            <w:rPr>
              <w:ins w:id="4309" w:author="Fatima Maria Pillosu" w:date="2021-02-18T15:36:00Z"/>
            </w:rPr>
          </w:rPrChange>
        </w:rPr>
        <w:pPrChange w:id="4310" w:author="Fatima Maria Pillosu" w:date="2021-02-18T15:58:00Z">
          <w:pPr>
            <w:ind w:firstLine="0"/>
          </w:pPr>
        </w:pPrChange>
      </w:pPr>
    </w:p>
    <w:p w14:paraId="26D0F540" w14:textId="77777777" w:rsidR="00B413DA" w:rsidRPr="00B413DA" w:rsidRDefault="00C35D57" w:rsidP="00B413DA">
      <w:pPr>
        <w:pStyle w:val="ListParagraph"/>
        <w:numPr>
          <w:ilvl w:val="0"/>
          <w:numId w:val="22"/>
        </w:numPr>
        <w:rPr>
          <w:ins w:id="4311" w:author="Fatima Maria Pillosu" w:date="2021-02-18T15:58:00Z"/>
          <w:rPrChange w:id="4312" w:author="Fatima Maria Pillosu" w:date="2021-02-18T15:59:00Z">
            <w:rPr>
              <w:ins w:id="4313" w:author="Fatima Maria Pillosu" w:date="2021-02-18T15:58:00Z"/>
              <w:lang w:val="es-ES"/>
            </w:rPr>
          </w:rPrChange>
        </w:rPr>
      </w:pPr>
      <w:ins w:id="4314" w:author="Fatima Maria Pillosu" w:date="2021-02-18T15:36:00Z">
        <w:r w:rsidRPr="00B413DA">
          <w:t xml:space="preserve">With hindsight, did ecPoint-Rainfall provide useful guidance for this </w:t>
        </w:r>
        <w:proofErr w:type="gramStart"/>
        <w:r w:rsidRPr="00B413DA">
          <w:t>particular situation</w:t>
        </w:r>
        <w:proofErr w:type="gramEnd"/>
        <w:r w:rsidRPr="00B413DA">
          <w:t>? How would you rate its performance?</w:t>
        </w:r>
      </w:ins>
    </w:p>
    <w:p w14:paraId="2B082496" w14:textId="56D884B8" w:rsidR="00C35D57" w:rsidRDefault="00C35D57" w:rsidP="00B413DA">
      <w:pPr>
        <w:pStyle w:val="ListParagraph"/>
        <w:ind w:firstLine="0"/>
        <w:rPr>
          <w:ins w:id="4315" w:author="Fatima Maria Pillosu" w:date="2021-02-18T15:59:00Z"/>
          <w:color w:val="0000FF"/>
          <w:lang w:val="es-ES"/>
        </w:rPr>
      </w:pPr>
      <w:ins w:id="4316" w:author="Fatima Maria Pillosu" w:date="2021-02-18T15:36:00Z">
        <w:r w:rsidRPr="00B413DA">
          <w:rPr>
            <w:color w:val="0000FF"/>
            <w:lang w:val="es-ES"/>
            <w:rPrChange w:id="4317" w:author="Fatima Maria Pillosu" w:date="2021-02-18T15:58:00Z">
              <w:rPr/>
            </w:rPrChange>
          </w:rPr>
          <w:t xml:space="preserve">En retrospectiva, ¿ecPoint-Rainfall proporcionó información útil para esta situación en particular? </w:t>
        </w:r>
      </w:ins>
      <w:ins w:id="4318" w:author="Fatima Maria Pillosu" w:date="2021-02-18T15:59:00Z">
        <w:r w:rsidR="00B413DA" w:rsidRPr="00B413DA">
          <w:rPr>
            <w:color w:val="0000FF"/>
            <w:lang w:val="es-ES"/>
          </w:rPr>
          <w:t>¿Como evaluaría su rendimiento?</w:t>
        </w:r>
      </w:ins>
    </w:p>
    <w:p w14:paraId="4B687031" w14:textId="77777777" w:rsidR="00B413DA" w:rsidRPr="00B413DA" w:rsidRDefault="00B413DA">
      <w:pPr>
        <w:pStyle w:val="ListParagraph"/>
        <w:ind w:firstLine="0"/>
        <w:rPr>
          <w:ins w:id="4319" w:author="Fatima Maria Pillosu" w:date="2021-02-18T15:36:00Z"/>
          <w:color w:val="0000FF"/>
          <w:lang w:val="es-ES"/>
          <w:rPrChange w:id="4320" w:author="Fatima Maria Pillosu" w:date="2021-02-18T15:58:00Z">
            <w:rPr>
              <w:ins w:id="4321" w:author="Fatima Maria Pillosu" w:date="2021-02-18T15:36:00Z"/>
            </w:rPr>
          </w:rPrChange>
        </w:rPr>
        <w:pPrChange w:id="4322" w:author="Fatima Maria Pillosu" w:date="2021-02-18T15:58:00Z">
          <w:pPr>
            <w:ind w:firstLine="0"/>
          </w:pPr>
        </w:pPrChange>
      </w:pPr>
    </w:p>
    <w:p w14:paraId="2B31A2B9" w14:textId="77777777" w:rsidR="00B413DA" w:rsidRPr="00B413DA" w:rsidRDefault="00C35D57" w:rsidP="00B413DA">
      <w:pPr>
        <w:pStyle w:val="ListParagraph"/>
        <w:numPr>
          <w:ilvl w:val="0"/>
          <w:numId w:val="22"/>
        </w:numPr>
        <w:rPr>
          <w:ins w:id="4323" w:author="Fatima Maria Pillosu" w:date="2021-02-18T15:59:00Z"/>
          <w:rPrChange w:id="4324" w:author="Fatima Maria Pillosu" w:date="2021-02-18T15:59:00Z">
            <w:rPr>
              <w:ins w:id="4325" w:author="Fatima Maria Pillosu" w:date="2021-02-18T15:59:00Z"/>
              <w:lang w:val="es-ES"/>
            </w:rPr>
          </w:rPrChange>
        </w:rPr>
      </w:pPr>
      <w:ins w:id="4326" w:author="Fatima Maria Pillosu" w:date="2021-02-18T15:36:00Z">
        <w:r w:rsidRPr="00B413DA">
          <w:t>Are there any improvements that you would like to see in ecPoint-Rainfall (e.g. 12-hourly rainfall accumulations were ok for your needs, or would you like to see other durations, etc.)?</w:t>
        </w:r>
      </w:ins>
    </w:p>
    <w:p w14:paraId="0A1007AD" w14:textId="55851132" w:rsidR="00550A9B" w:rsidRPr="00FD17D5" w:rsidDel="004860C9" w:rsidRDefault="00C35D57">
      <w:pPr>
        <w:pStyle w:val="ListParagraph"/>
        <w:ind w:firstLine="0"/>
        <w:rPr>
          <w:del w:id="4327" w:author="Fatima Maria Pillosu" w:date="2021-02-16T13:46:00Z"/>
          <w:color w:val="0000FF"/>
          <w:lang w:val="es-ES"/>
          <w:rPrChange w:id="4328" w:author="Fatima Maria Pillosu" w:date="2021-02-22T14:31:00Z">
            <w:rPr>
              <w:del w:id="4329" w:author="Fatima Maria Pillosu" w:date="2021-02-16T13:46:00Z"/>
              <w:b/>
              <w:bCs/>
              <w:sz w:val="28"/>
              <w:szCs w:val="28"/>
            </w:rPr>
          </w:rPrChange>
        </w:rPr>
        <w:pPrChange w:id="4330" w:author="Fatima Maria Pillosu" w:date="2021-02-22T14:31:00Z">
          <w:pPr>
            <w:ind w:firstLine="0"/>
          </w:pPr>
        </w:pPrChange>
      </w:pPr>
      <w:ins w:id="4331" w:author="Fatima Maria Pillosu" w:date="2021-02-18T15:36:00Z">
        <w:r w:rsidRPr="00B413DA">
          <w:rPr>
            <w:color w:val="0000FF"/>
            <w:lang w:val="es-ES"/>
            <w:rPrChange w:id="4332" w:author="Fatima Maria Pillosu" w:date="2021-02-18T15:59:00Z">
              <w:rPr/>
            </w:rPrChange>
          </w:rPr>
          <w:t>¿Hay alguna mejora que le gustaría ver en ecPoint-Rainfall (por ejemplo, las acumulaciones de lluvia de 12 horas fueron adecuadas para sus necesidades o le gustaría ver otras acumulaciones, etc.)?</w:t>
        </w:r>
      </w:ins>
      <w:del w:id="4333" w:author="Fatima Maria Pillosu" w:date="2021-02-16T13:46:00Z">
        <w:r w:rsidR="00426C06" w:rsidRPr="0047345F" w:rsidDel="00E54A8B">
          <w:rPr>
            <w:sz w:val="28"/>
            <w:szCs w:val="28"/>
            <w:rPrChange w:id="4334" w:author="Fatima Maria Pillosu" w:date="2021-02-18T15:33:00Z">
              <w:rPr/>
            </w:rPrChange>
          </w:rPr>
          <w:fldChar w:fldCharType="begin" w:fldLock="1"/>
        </w:r>
        <w:r w:rsidR="00426C06" w:rsidRPr="00212129" w:rsidDel="00E54A8B">
          <w:rPr>
            <w:sz w:val="28"/>
            <w:szCs w:val="28"/>
            <w:lang w:val="es-ES"/>
            <w:rPrChange w:id="4335" w:author="Fatima Pillosu" w:date="2021-02-25T09:36:00Z">
              <w:rPr>
                <w:szCs w:val="24"/>
              </w:rPr>
            </w:rPrChange>
          </w:rPr>
          <w:delInstrText xml:space="preserve">ADDIN Mendeley Bibliography CSL_BIBLIOGRAPHY </w:delInstrText>
        </w:r>
        <w:r w:rsidR="00426C06" w:rsidRPr="0047345F" w:rsidDel="00E54A8B">
          <w:rPr>
            <w:sz w:val="28"/>
            <w:szCs w:val="28"/>
            <w:rPrChange w:id="4336" w:author="Fatima Maria Pillosu" w:date="2021-02-18T15:33:00Z">
              <w:rPr>
                <w:szCs w:val="24"/>
              </w:rPr>
            </w:rPrChange>
          </w:rPr>
          <w:fldChar w:fldCharType="separate"/>
        </w:r>
        <w:r w:rsidR="00550A9B" w:rsidRPr="00212129" w:rsidDel="00E54A8B">
          <w:rPr>
            <w:sz w:val="28"/>
            <w:szCs w:val="28"/>
            <w:lang w:val="es-ES"/>
            <w:rPrChange w:id="4337" w:author="Fatima Pillosu" w:date="2021-02-25T09:36:00Z">
              <w:rPr>
                <w:noProof/>
              </w:rPr>
            </w:rPrChange>
          </w:rPr>
          <w:delText xml:space="preserve">Acosta-Coll, M., F. Ballester-Merelo, M. Martinez-Peiró, and E. De la Hoz-Franco, 2018: Real-time early warning system design for pluvial flash floods. A review. </w:delText>
        </w:r>
        <w:r w:rsidR="00550A9B" w:rsidRPr="00212129" w:rsidDel="00E54A8B">
          <w:rPr>
            <w:sz w:val="28"/>
            <w:szCs w:val="28"/>
            <w:lang w:val="es-ES"/>
            <w:rPrChange w:id="4338" w:author="Fatima Pillosu" w:date="2021-02-25T09:36:00Z">
              <w:rPr>
                <w:i/>
                <w:iCs/>
                <w:noProof/>
              </w:rPr>
            </w:rPrChange>
          </w:rPr>
          <w:delText>Sensors (Switzerland)</w:delText>
        </w:r>
        <w:r w:rsidR="00550A9B" w:rsidRPr="00212129" w:rsidDel="00E54A8B">
          <w:rPr>
            <w:sz w:val="28"/>
            <w:szCs w:val="28"/>
            <w:lang w:val="es-ES"/>
            <w:rPrChange w:id="4339" w:author="Fatima Pillosu" w:date="2021-02-25T09:36:00Z">
              <w:rPr>
                <w:noProof/>
              </w:rPr>
            </w:rPrChange>
          </w:rPr>
          <w:delText xml:space="preserve">, </w:delText>
        </w:r>
        <w:r w:rsidR="00550A9B" w:rsidRPr="00212129" w:rsidDel="00E54A8B">
          <w:rPr>
            <w:sz w:val="28"/>
            <w:szCs w:val="28"/>
            <w:lang w:val="es-ES"/>
            <w:rPrChange w:id="4340" w:author="Fatima Pillosu" w:date="2021-02-25T09:36:00Z">
              <w:rPr>
                <w:b/>
                <w:bCs/>
                <w:noProof/>
              </w:rPr>
            </w:rPrChange>
          </w:rPr>
          <w:delText>18</w:delText>
        </w:r>
        <w:r w:rsidR="00550A9B" w:rsidRPr="00212129" w:rsidDel="00E54A8B">
          <w:rPr>
            <w:sz w:val="28"/>
            <w:szCs w:val="28"/>
            <w:lang w:val="es-ES"/>
            <w:rPrChange w:id="4341" w:author="Fatima Pillosu" w:date="2021-02-25T09:36:00Z">
              <w:rPr>
                <w:noProof/>
              </w:rPr>
            </w:rPrChange>
          </w:rPr>
          <w:delText>, https://doi.org/10.3390/s18072255.</w:delText>
        </w:r>
      </w:del>
    </w:p>
    <w:p w14:paraId="24032D46" w14:textId="426D7B9B" w:rsidR="00550A9B" w:rsidRPr="0047345F" w:rsidDel="00E54A8B" w:rsidRDefault="00550A9B">
      <w:pPr>
        <w:pStyle w:val="ListParagraph"/>
        <w:rPr>
          <w:del w:id="4342" w:author="Fatima Maria Pillosu" w:date="2021-02-16T13:46:00Z"/>
          <w:sz w:val="28"/>
          <w:szCs w:val="28"/>
          <w:rPrChange w:id="4343" w:author="Fatima Maria Pillosu" w:date="2021-02-18T15:33:00Z">
            <w:rPr>
              <w:del w:id="4344" w:author="Fatima Maria Pillosu" w:date="2021-02-16T13:46:00Z"/>
              <w:rFonts w:cs="Times New Roman"/>
              <w:noProof/>
              <w:szCs w:val="24"/>
            </w:rPr>
          </w:rPrChange>
        </w:rPr>
        <w:pPrChange w:id="4345" w:author="Fatima Maria Pillosu" w:date="2021-02-22T14:31:00Z">
          <w:pPr>
            <w:widowControl w:val="0"/>
            <w:autoSpaceDE w:val="0"/>
            <w:autoSpaceDN w:val="0"/>
            <w:adjustRightInd w:val="0"/>
            <w:spacing w:line="360" w:lineRule="auto"/>
            <w:ind w:left="480" w:hanging="480"/>
          </w:pPr>
        </w:pPrChange>
      </w:pPr>
      <w:del w:id="4346" w:author="Fatima Maria Pillosu" w:date="2021-02-16T13:46:00Z">
        <w:r w:rsidRPr="0047345F" w:rsidDel="00E54A8B">
          <w:rPr>
            <w:sz w:val="28"/>
            <w:szCs w:val="28"/>
            <w:rPrChange w:id="4347" w:author="Fatima Maria Pillosu" w:date="2021-02-18T15:33:00Z">
              <w:rPr>
                <w:rFonts w:cs="Times New Roman"/>
                <w:noProof/>
                <w:szCs w:val="24"/>
              </w:rPr>
            </w:rPrChange>
          </w:rPr>
          <w:delText xml:space="preserve">Alfieri, L., P. Salamon, F. Pappenberger, F. Wetterhall, and J. Thielen, 2012: Operational early warning systems for water-related hazards in Europe. </w:delText>
        </w:r>
        <w:r w:rsidRPr="0047345F" w:rsidDel="00E54A8B">
          <w:rPr>
            <w:sz w:val="28"/>
            <w:szCs w:val="28"/>
            <w:rPrChange w:id="4348" w:author="Fatima Maria Pillosu" w:date="2021-02-18T15:33:00Z">
              <w:rPr>
                <w:rFonts w:cs="Times New Roman"/>
                <w:i/>
                <w:iCs/>
                <w:noProof/>
                <w:szCs w:val="24"/>
              </w:rPr>
            </w:rPrChange>
          </w:rPr>
          <w:delText>Environ. Sci. Policy</w:delText>
        </w:r>
        <w:r w:rsidRPr="0047345F" w:rsidDel="00E54A8B">
          <w:rPr>
            <w:sz w:val="28"/>
            <w:szCs w:val="28"/>
            <w:rPrChange w:id="4349" w:author="Fatima Maria Pillosu" w:date="2021-02-18T15:33:00Z">
              <w:rPr>
                <w:rFonts w:cs="Times New Roman"/>
                <w:noProof/>
                <w:szCs w:val="24"/>
              </w:rPr>
            </w:rPrChange>
          </w:rPr>
          <w:delText xml:space="preserve">, </w:delText>
        </w:r>
        <w:r w:rsidRPr="0047345F" w:rsidDel="00E54A8B">
          <w:rPr>
            <w:sz w:val="28"/>
            <w:szCs w:val="28"/>
            <w:rPrChange w:id="4350" w:author="Fatima Maria Pillosu" w:date="2021-02-18T15:33:00Z">
              <w:rPr>
                <w:rFonts w:cs="Times New Roman"/>
                <w:b/>
                <w:bCs/>
                <w:noProof/>
                <w:szCs w:val="24"/>
              </w:rPr>
            </w:rPrChange>
          </w:rPr>
          <w:delText>21</w:delText>
        </w:r>
        <w:r w:rsidRPr="0047345F" w:rsidDel="00E54A8B">
          <w:rPr>
            <w:sz w:val="28"/>
            <w:szCs w:val="28"/>
            <w:rPrChange w:id="4351" w:author="Fatima Maria Pillosu" w:date="2021-02-18T15:33:00Z">
              <w:rPr>
                <w:rFonts w:cs="Times New Roman"/>
                <w:noProof/>
                <w:szCs w:val="24"/>
              </w:rPr>
            </w:rPrChange>
          </w:rPr>
          <w:delText>, 35–49, https://doi.org/10.1016/j.envsci.2012.01.008.</w:delText>
        </w:r>
      </w:del>
    </w:p>
    <w:p w14:paraId="28EC9D77" w14:textId="776A74BA" w:rsidR="00550A9B" w:rsidRPr="0047345F" w:rsidDel="00E54A8B" w:rsidRDefault="00550A9B">
      <w:pPr>
        <w:pStyle w:val="ListParagraph"/>
        <w:rPr>
          <w:del w:id="4352" w:author="Fatima Maria Pillosu" w:date="2021-02-16T13:46:00Z"/>
          <w:sz w:val="28"/>
          <w:szCs w:val="28"/>
          <w:rPrChange w:id="4353" w:author="Fatima Maria Pillosu" w:date="2021-02-18T15:33:00Z">
            <w:rPr>
              <w:del w:id="4354" w:author="Fatima Maria Pillosu" w:date="2021-02-16T13:46:00Z"/>
              <w:rFonts w:cs="Times New Roman"/>
              <w:noProof/>
              <w:szCs w:val="24"/>
            </w:rPr>
          </w:rPrChange>
        </w:rPr>
        <w:pPrChange w:id="4355" w:author="Fatima Maria Pillosu" w:date="2021-02-22T14:31:00Z">
          <w:pPr>
            <w:widowControl w:val="0"/>
            <w:autoSpaceDE w:val="0"/>
            <w:autoSpaceDN w:val="0"/>
            <w:adjustRightInd w:val="0"/>
            <w:spacing w:line="360" w:lineRule="auto"/>
            <w:ind w:left="480" w:hanging="480"/>
          </w:pPr>
        </w:pPrChange>
      </w:pPr>
      <w:del w:id="4356" w:author="Fatima Maria Pillosu" w:date="2021-02-16T13:46:00Z">
        <w:r w:rsidRPr="0047345F" w:rsidDel="00E54A8B">
          <w:rPr>
            <w:sz w:val="28"/>
            <w:szCs w:val="28"/>
            <w:rPrChange w:id="4357" w:author="Fatima Maria Pillosu" w:date="2021-02-18T15:33:00Z">
              <w:rPr>
                <w:rFonts w:cs="Times New Roman"/>
                <w:noProof/>
                <w:szCs w:val="24"/>
              </w:rPr>
            </w:rPrChange>
          </w:rPr>
          <w:delText xml:space="preserve">Arnal, L., L. Anspoks, S. Manson, J. Neumann, T. Norton, E. Stephens, L. Wolfenden, and H. L. Cloke, 2020: “Are we talking just a bit of water out of bank? Or is it Armageddon?” Front line perspectives on transitioning to probabilistic fluvial flood forecasts in England. </w:delText>
        </w:r>
        <w:r w:rsidRPr="0047345F" w:rsidDel="00E54A8B">
          <w:rPr>
            <w:sz w:val="28"/>
            <w:szCs w:val="28"/>
            <w:rPrChange w:id="4358" w:author="Fatima Maria Pillosu" w:date="2021-02-18T15:33:00Z">
              <w:rPr>
                <w:rFonts w:cs="Times New Roman"/>
                <w:i/>
                <w:iCs/>
                <w:noProof/>
                <w:szCs w:val="24"/>
              </w:rPr>
            </w:rPrChange>
          </w:rPr>
          <w:delText>Geosci. Commun.</w:delText>
        </w:r>
        <w:r w:rsidRPr="0047345F" w:rsidDel="00E54A8B">
          <w:rPr>
            <w:sz w:val="28"/>
            <w:szCs w:val="28"/>
            <w:rPrChange w:id="4359" w:author="Fatima Maria Pillosu" w:date="2021-02-18T15:33:00Z">
              <w:rPr>
                <w:rFonts w:cs="Times New Roman"/>
                <w:noProof/>
                <w:szCs w:val="24"/>
              </w:rPr>
            </w:rPrChange>
          </w:rPr>
          <w:delText xml:space="preserve">, </w:delText>
        </w:r>
        <w:r w:rsidRPr="0047345F" w:rsidDel="00E54A8B">
          <w:rPr>
            <w:sz w:val="28"/>
            <w:szCs w:val="28"/>
            <w:rPrChange w:id="4360" w:author="Fatima Maria Pillosu" w:date="2021-02-18T15:33:00Z">
              <w:rPr>
                <w:rFonts w:cs="Times New Roman"/>
                <w:b/>
                <w:bCs/>
                <w:noProof/>
                <w:szCs w:val="24"/>
              </w:rPr>
            </w:rPrChange>
          </w:rPr>
          <w:delText>3</w:delText>
        </w:r>
        <w:r w:rsidRPr="0047345F" w:rsidDel="00E54A8B">
          <w:rPr>
            <w:sz w:val="28"/>
            <w:szCs w:val="28"/>
            <w:rPrChange w:id="4361" w:author="Fatima Maria Pillosu" w:date="2021-02-18T15:33:00Z">
              <w:rPr>
                <w:rFonts w:cs="Times New Roman"/>
                <w:noProof/>
                <w:szCs w:val="24"/>
              </w:rPr>
            </w:rPrChange>
          </w:rPr>
          <w:delText>, 203–232, https://doi.org/10.5194/gc-3-203-2020.</w:delText>
        </w:r>
      </w:del>
    </w:p>
    <w:p w14:paraId="18619934" w14:textId="55AA9384" w:rsidR="00550A9B" w:rsidRPr="0047345F" w:rsidDel="00E54A8B" w:rsidRDefault="00550A9B">
      <w:pPr>
        <w:pStyle w:val="ListParagraph"/>
        <w:rPr>
          <w:del w:id="4362" w:author="Fatima Maria Pillosu" w:date="2021-02-16T13:46:00Z"/>
          <w:sz w:val="28"/>
          <w:szCs w:val="28"/>
          <w:rPrChange w:id="4363" w:author="Fatima Maria Pillosu" w:date="2021-02-18T15:33:00Z">
            <w:rPr>
              <w:del w:id="4364" w:author="Fatima Maria Pillosu" w:date="2021-02-16T13:46:00Z"/>
              <w:rFonts w:cs="Times New Roman"/>
              <w:noProof/>
              <w:szCs w:val="24"/>
            </w:rPr>
          </w:rPrChange>
        </w:rPr>
        <w:pPrChange w:id="4365" w:author="Fatima Maria Pillosu" w:date="2021-02-22T14:31:00Z">
          <w:pPr>
            <w:widowControl w:val="0"/>
            <w:autoSpaceDE w:val="0"/>
            <w:autoSpaceDN w:val="0"/>
            <w:adjustRightInd w:val="0"/>
            <w:spacing w:line="360" w:lineRule="auto"/>
            <w:ind w:left="480" w:hanging="480"/>
          </w:pPr>
        </w:pPrChange>
      </w:pPr>
      <w:del w:id="4366" w:author="Fatima Maria Pillosu" w:date="2021-02-16T13:46:00Z">
        <w:r w:rsidRPr="0047345F" w:rsidDel="00E54A8B">
          <w:rPr>
            <w:sz w:val="28"/>
            <w:szCs w:val="28"/>
            <w:rPrChange w:id="4367" w:author="Fatima Maria Pillosu" w:date="2021-02-18T15:33:00Z">
              <w:rPr>
                <w:rFonts w:cs="Times New Roman"/>
                <w:noProof/>
                <w:szCs w:val="24"/>
              </w:rPr>
            </w:rPrChange>
          </w:rPr>
          <w:delText xml:space="preserve">Clark, P., N. Roberts, H. Lean, S. P. Ballard, and C. Charlton-Perez, 2016: Convection-permitting models: A step-change in rainfall forecasting. </w:delText>
        </w:r>
        <w:r w:rsidRPr="0047345F" w:rsidDel="00E54A8B">
          <w:rPr>
            <w:sz w:val="28"/>
            <w:szCs w:val="28"/>
            <w:rPrChange w:id="4368" w:author="Fatima Maria Pillosu" w:date="2021-02-18T15:33:00Z">
              <w:rPr>
                <w:rFonts w:cs="Times New Roman"/>
                <w:i/>
                <w:iCs/>
                <w:noProof/>
                <w:szCs w:val="24"/>
              </w:rPr>
            </w:rPrChange>
          </w:rPr>
          <w:delText>Meteorol. Appl.</w:delText>
        </w:r>
        <w:r w:rsidRPr="0047345F" w:rsidDel="00E54A8B">
          <w:rPr>
            <w:sz w:val="28"/>
            <w:szCs w:val="28"/>
            <w:rPrChange w:id="4369" w:author="Fatima Maria Pillosu" w:date="2021-02-18T15:33:00Z">
              <w:rPr>
                <w:rFonts w:cs="Times New Roman"/>
                <w:noProof/>
                <w:szCs w:val="24"/>
              </w:rPr>
            </w:rPrChange>
          </w:rPr>
          <w:delText xml:space="preserve">, </w:delText>
        </w:r>
        <w:r w:rsidRPr="0047345F" w:rsidDel="00E54A8B">
          <w:rPr>
            <w:sz w:val="28"/>
            <w:szCs w:val="28"/>
            <w:rPrChange w:id="4370" w:author="Fatima Maria Pillosu" w:date="2021-02-18T15:33:00Z">
              <w:rPr>
                <w:rFonts w:cs="Times New Roman"/>
                <w:b/>
                <w:bCs/>
                <w:noProof/>
                <w:szCs w:val="24"/>
              </w:rPr>
            </w:rPrChange>
          </w:rPr>
          <w:delText>23</w:delText>
        </w:r>
        <w:r w:rsidRPr="0047345F" w:rsidDel="00E54A8B">
          <w:rPr>
            <w:sz w:val="28"/>
            <w:szCs w:val="28"/>
            <w:rPrChange w:id="4371" w:author="Fatima Maria Pillosu" w:date="2021-02-18T15:33:00Z">
              <w:rPr>
                <w:rFonts w:cs="Times New Roman"/>
                <w:noProof/>
                <w:szCs w:val="24"/>
              </w:rPr>
            </w:rPrChange>
          </w:rPr>
          <w:delText>, 165–181, https://doi.org/10.1002/met.1538.</w:delText>
        </w:r>
      </w:del>
    </w:p>
    <w:p w14:paraId="733F117E" w14:textId="65A44767" w:rsidR="00550A9B" w:rsidRPr="0047345F" w:rsidDel="00E54A8B" w:rsidRDefault="00550A9B">
      <w:pPr>
        <w:pStyle w:val="ListParagraph"/>
        <w:rPr>
          <w:del w:id="4372" w:author="Fatima Maria Pillosu" w:date="2021-02-16T13:46:00Z"/>
          <w:sz w:val="28"/>
          <w:szCs w:val="28"/>
          <w:rPrChange w:id="4373" w:author="Fatima Maria Pillosu" w:date="2021-02-18T15:33:00Z">
            <w:rPr>
              <w:del w:id="4374" w:author="Fatima Maria Pillosu" w:date="2021-02-16T13:46:00Z"/>
              <w:rFonts w:cs="Times New Roman"/>
              <w:noProof/>
              <w:szCs w:val="24"/>
            </w:rPr>
          </w:rPrChange>
        </w:rPr>
        <w:pPrChange w:id="4375" w:author="Fatima Maria Pillosu" w:date="2021-02-22T14:31:00Z">
          <w:pPr>
            <w:widowControl w:val="0"/>
            <w:autoSpaceDE w:val="0"/>
            <w:autoSpaceDN w:val="0"/>
            <w:adjustRightInd w:val="0"/>
            <w:spacing w:line="360" w:lineRule="auto"/>
            <w:ind w:left="480" w:hanging="480"/>
          </w:pPr>
        </w:pPrChange>
      </w:pPr>
      <w:del w:id="4376" w:author="Fatima Maria Pillosu" w:date="2021-02-16T13:46:00Z">
        <w:r w:rsidRPr="0047345F" w:rsidDel="00E54A8B">
          <w:rPr>
            <w:sz w:val="28"/>
            <w:szCs w:val="28"/>
            <w:rPrChange w:id="4377" w:author="Fatima Maria Pillosu" w:date="2021-02-18T15:33:00Z">
              <w:rPr>
                <w:rFonts w:cs="Times New Roman"/>
                <w:noProof/>
                <w:szCs w:val="24"/>
              </w:rPr>
            </w:rPrChange>
          </w:rPr>
          <w:delText xml:space="preserve">Demeritt, D., and S. Nobert, 2014: Models of best practice in flood risk communication and management. </w:delText>
        </w:r>
        <w:r w:rsidRPr="0047345F" w:rsidDel="00E54A8B">
          <w:rPr>
            <w:sz w:val="28"/>
            <w:szCs w:val="28"/>
            <w:rPrChange w:id="4378" w:author="Fatima Maria Pillosu" w:date="2021-02-18T15:33:00Z">
              <w:rPr>
                <w:rFonts w:cs="Times New Roman"/>
                <w:i/>
                <w:iCs/>
                <w:noProof/>
                <w:szCs w:val="24"/>
              </w:rPr>
            </w:rPrChange>
          </w:rPr>
          <w:delText>Environ. Hazards</w:delText>
        </w:r>
        <w:r w:rsidRPr="0047345F" w:rsidDel="00E54A8B">
          <w:rPr>
            <w:sz w:val="28"/>
            <w:szCs w:val="28"/>
            <w:rPrChange w:id="4379" w:author="Fatima Maria Pillosu" w:date="2021-02-18T15:33:00Z">
              <w:rPr>
                <w:rFonts w:cs="Times New Roman"/>
                <w:noProof/>
                <w:szCs w:val="24"/>
              </w:rPr>
            </w:rPrChange>
          </w:rPr>
          <w:delText xml:space="preserve">, </w:delText>
        </w:r>
        <w:r w:rsidRPr="0047345F" w:rsidDel="00E54A8B">
          <w:rPr>
            <w:sz w:val="28"/>
            <w:szCs w:val="28"/>
            <w:rPrChange w:id="4380" w:author="Fatima Maria Pillosu" w:date="2021-02-18T15:33:00Z">
              <w:rPr>
                <w:rFonts w:cs="Times New Roman"/>
                <w:b/>
                <w:bCs/>
                <w:noProof/>
                <w:szCs w:val="24"/>
              </w:rPr>
            </w:rPrChange>
          </w:rPr>
          <w:delText>13</w:delText>
        </w:r>
        <w:r w:rsidRPr="0047345F" w:rsidDel="00E54A8B">
          <w:rPr>
            <w:sz w:val="28"/>
            <w:szCs w:val="28"/>
            <w:rPrChange w:id="4381" w:author="Fatima Maria Pillosu" w:date="2021-02-18T15:33:00Z">
              <w:rPr>
                <w:rFonts w:cs="Times New Roman"/>
                <w:noProof/>
                <w:szCs w:val="24"/>
              </w:rPr>
            </w:rPrChange>
          </w:rPr>
          <w:delText>, 313–328, https://doi.org/10.1080/17477891.2014.924897.</w:delText>
        </w:r>
      </w:del>
    </w:p>
    <w:p w14:paraId="558EF20D" w14:textId="09B5A838" w:rsidR="00550A9B" w:rsidRPr="0047345F" w:rsidDel="00E54A8B" w:rsidRDefault="00550A9B">
      <w:pPr>
        <w:pStyle w:val="ListParagraph"/>
        <w:rPr>
          <w:del w:id="4382" w:author="Fatima Maria Pillosu" w:date="2021-02-16T13:46:00Z"/>
          <w:sz w:val="28"/>
          <w:szCs w:val="28"/>
          <w:rPrChange w:id="4383" w:author="Fatima Maria Pillosu" w:date="2021-02-18T15:33:00Z">
            <w:rPr>
              <w:del w:id="4384" w:author="Fatima Maria Pillosu" w:date="2021-02-16T13:46:00Z"/>
              <w:rFonts w:cs="Times New Roman"/>
              <w:noProof/>
              <w:szCs w:val="24"/>
            </w:rPr>
          </w:rPrChange>
        </w:rPr>
        <w:pPrChange w:id="4385" w:author="Fatima Maria Pillosu" w:date="2021-02-22T14:31:00Z">
          <w:pPr>
            <w:widowControl w:val="0"/>
            <w:autoSpaceDE w:val="0"/>
            <w:autoSpaceDN w:val="0"/>
            <w:adjustRightInd w:val="0"/>
            <w:spacing w:line="360" w:lineRule="auto"/>
            <w:ind w:left="480" w:hanging="480"/>
          </w:pPr>
        </w:pPrChange>
      </w:pPr>
      <w:del w:id="4386" w:author="Fatima Maria Pillosu" w:date="2021-02-16T13:46:00Z">
        <w:r w:rsidRPr="0047345F" w:rsidDel="00E54A8B">
          <w:rPr>
            <w:sz w:val="28"/>
            <w:szCs w:val="28"/>
            <w:rPrChange w:id="4387" w:author="Fatima Maria Pillosu" w:date="2021-02-18T15:33:00Z">
              <w:rPr>
                <w:rFonts w:cs="Times New Roman"/>
                <w:noProof/>
                <w:szCs w:val="24"/>
              </w:rPr>
            </w:rPrChange>
          </w:rPr>
          <w:delText xml:space="preserve">——, Ś. Nobert, H. Cloke, and F. Pappenberg, 2010: Challenges in communicating and using ensembles in operational flood forecasting. </w:delText>
        </w:r>
        <w:r w:rsidRPr="0047345F" w:rsidDel="00E54A8B">
          <w:rPr>
            <w:sz w:val="28"/>
            <w:szCs w:val="28"/>
            <w:rPrChange w:id="4388" w:author="Fatima Maria Pillosu" w:date="2021-02-18T15:33:00Z">
              <w:rPr>
                <w:rFonts w:cs="Times New Roman"/>
                <w:i/>
                <w:iCs/>
                <w:noProof/>
                <w:szCs w:val="24"/>
              </w:rPr>
            </w:rPrChange>
          </w:rPr>
          <w:delText>Meteorol. Appl.</w:delText>
        </w:r>
        <w:r w:rsidRPr="0047345F" w:rsidDel="00E54A8B">
          <w:rPr>
            <w:sz w:val="28"/>
            <w:szCs w:val="28"/>
            <w:rPrChange w:id="4389" w:author="Fatima Maria Pillosu" w:date="2021-02-18T15:33:00Z">
              <w:rPr>
                <w:rFonts w:cs="Times New Roman"/>
                <w:noProof/>
                <w:szCs w:val="24"/>
              </w:rPr>
            </w:rPrChange>
          </w:rPr>
          <w:delText xml:space="preserve">, </w:delText>
        </w:r>
        <w:r w:rsidRPr="0047345F" w:rsidDel="00E54A8B">
          <w:rPr>
            <w:sz w:val="28"/>
            <w:szCs w:val="28"/>
            <w:rPrChange w:id="4390" w:author="Fatima Maria Pillosu" w:date="2021-02-18T15:33:00Z">
              <w:rPr>
                <w:rFonts w:cs="Times New Roman"/>
                <w:b/>
                <w:bCs/>
                <w:noProof/>
                <w:szCs w:val="24"/>
              </w:rPr>
            </w:rPrChange>
          </w:rPr>
          <w:delText>17</w:delText>
        </w:r>
        <w:r w:rsidRPr="0047345F" w:rsidDel="00E54A8B">
          <w:rPr>
            <w:sz w:val="28"/>
            <w:szCs w:val="28"/>
            <w:rPrChange w:id="4391" w:author="Fatima Maria Pillosu" w:date="2021-02-18T15:33:00Z">
              <w:rPr>
                <w:rFonts w:cs="Times New Roman"/>
                <w:noProof/>
                <w:szCs w:val="24"/>
              </w:rPr>
            </w:rPrChange>
          </w:rPr>
          <w:delText>, 209–222, https://doi.org/https://doi.org/10.1002/met.194.</w:delText>
        </w:r>
      </w:del>
    </w:p>
    <w:p w14:paraId="67E8D07C" w14:textId="547C3D72" w:rsidR="00550A9B" w:rsidRPr="0047345F" w:rsidDel="00E54A8B" w:rsidRDefault="00550A9B">
      <w:pPr>
        <w:pStyle w:val="ListParagraph"/>
        <w:rPr>
          <w:del w:id="4392" w:author="Fatima Maria Pillosu" w:date="2021-02-16T13:46:00Z"/>
          <w:sz w:val="28"/>
          <w:szCs w:val="28"/>
          <w:rPrChange w:id="4393" w:author="Fatima Maria Pillosu" w:date="2021-02-18T15:33:00Z">
            <w:rPr>
              <w:del w:id="4394" w:author="Fatima Maria Pillosu" w:date="2021-02-16T13:46:00Z"/>
              <w:rFonts w:cs="Times New Roman"/>
              <w:noProof/>
              <w:szCs w:val="24"/>
            </w:rPr>
          </w:rPrChange>
        </w:rPr>
        <w:pPrChange w:id="4395" w:author="Fatima Maria Pillosu" w:date="2021-02-22T14:31:00Z">
          <w:pPr>
            <w:widowControl w:val="0"/>
            <w:autoSpaceDE w:val="0"/>
            <w:autoSpaceDN w:val="0"/>
            <w:adjustRightInd w:val="0"/>
            <w:spacing w:line="360" w:lineRule="auto"/>
            <w:ind w:left="480" w:hanging="480"/>
          </w:pPr>
        </w:pPrChange>
      </w:pPr>
      <w:del w:id="4396" w:author="Fatima Maria Pillosu" w:date="2021-02-16T13:46:00Z">
        <w:r w:rsidRPr="0047345F" w:rsidDel="00E54A8B">
          <w:rPr>
            <w:sz w:val="28"/>
            <w:szCs w:val="28"/>
            <w:rPrChange w:id="4397" w:author="Fatima Maria Pillosu" w:date="2021-02-18T15:33:00Z">
              <w:rPr>
                <w:rFonts w:cs="Times New Roman"/>
                <w:noProof/>
                <w:szCs w:val="24"/>
              </w:rPr>
            </w:rPrChange>
          </w:rPr>
          <w:delText xml:space="preserve">Demuth, J. L., E. Gruntfest, R. E. Morss, S. Drobot, and J. K. Lazo, 2007: WAS*IS: Building a community for integrating meteorology and social science. </w:delText>
        </w:r>
        <w:r w:rsidRPr="0047345F" w:rsidDel="00E54A8B">
          <w:rPr>
            <w:sz w:val="28"/>
            <w:szCs w:val="28"/>
            <w:rPrChange w:id="4398" w:author="Fatima Maria Pillosu" w:date="2021-02-18T15:33:00Z">
              <w:rPr>
                <w:rFonts w:cs="Times New Roman"/>
                <w:i/>
                <w:iCs/>
                <w:noProof/>
                <w:szCs w:val="24"/>
              </w:rPr>
            </w:rPrChange>
          </w:rPr>
          <w:delText>Bull. Am. Meteorol. Soc.</w:delText>
        </w:r>
        <w:r w:rsidRPr="0047345F" w:rsidDel="00E54A8B">
          <w:rPr>
            <w:sz w:val="28"/>
            <w:szCs w:val="28"/>
            <w:rPrChange w:id="4399" w:author="Fatima Maria Pillosu" w:date="2021-02-18T15:33:00Z">
              <w:rPr>
                <w:rFonts w:cs="Times New Roman"/>
                <w:noProof/>
                <w:szCs w:val="24"/>
              </w:rPr>
            </w:rPrChange>
          </w:rPr>
          <w:delText xml:space="preserve">, </w:delText>
        </w:r>
        <w:r w:rsidRPr="0047345F" w:rsidDel="00E54A8B">
          <w:rPr>
            <w:sz w:val="28"/>
            <w:szCs w:val="28"/>
            <w:rPrChange w:id="4400" w:author="Fatima Maria Pillosu" w:date="2021-02-18T15:33:00Z">
              <w:rPr>
                <w:rFonts w:cs="Times New Roman"/>
                <w:b/>
                <w:bCs/>
                <w:noProof/>
                <w:szCs w:val="24"/>
              </w:rPr>
            </w:rPrChange>
          </w:rPr>
          <w:delText>88</w:delText>
        </w:r>
        <w:r w:rsidRPr="0047345F" w:rsidDel="00E54A8B">
          <w:rPr>
            <w:sz w:val="28"/>
            <w:szCs w:val="28"/>
            <w:rPrChange w:id="4401" w:author="Fatima Maria Pillosu" w:date="2021-02-18T15:33:00Z">
              <w:rPr>
                <w:rFonts w:cs="Times New Roman"/>
                <w:noProof/>
                <w:szCs w:val="24"/>
              </w:rPr>
            </w:rPrChange>
          </w:rPr>
          <w:delText>, 1729–1737, https://doi.org/10.1175/BAMS-88-11-1729.</w:delText>
        </w:r>
      </w:del>
    </w:p>
    <w:p w14:paraId="6993173C" w14:textId="13F21AD1" w:rsidR="00550A9B" w:rsidRPr="0047345F" w:rsidDel="00E54A8B" w:rsidRDefault="00550A9B">
      <w:pPr>
        <w:pStyle w:val="ListParagraph"/>
        <w:rPr>
          <w:del w:id="4402" w:author="Fatima Maria Pillosu" w:date="2021-02-16T13:46:00Z"/>
          <w:sz w:val="28"/>
          <w:szCs w:val="28"/>
          <w:rPrChange w:id="4403" w:author="Fatima Maria Pillosu" w:date="2021-02-18T15:33:00Z">
            <w:rPr>
              <w:del w:id="4404" w:author="Fatima Maria Pillosu" w:date="2021-02-16T13:46:00Z"/>
              <w:rFonts w:cs="Times New Roman"/>
              <w:noProof/>
              <w:szCs w:val="24"/>
            </w:rPr>
          </w:rPrChange>
        </w:rPr>
        <w:pPrChange w:id="4405" w:author="Fatima Maria Pillosu" w:date="2021-02-22T14:31:00Z">
          <w:pPr>
            <w:widowControl w:val="0"/>
            <w:autoSpaceDE w:val="0"/>
            <w:autoSpaceDN w:val="0"/>
            <w:adjustRightInd w:val="0"/>
            <w:spacing w:line="360" w:lineRule="auto"/>
            <w:ind w:left="480" w:hanging="480"/>
          </w:pPr>
        </w:pPrChange>
      </w:pPr>
      <w:del w:id="4406" w:author="Fatima Maria Pillosu" w:date="2021-02-16T13:46:00Z">
        <w:r w:rsidRPr="0047345F" w:rsidDel="00E54A8B">
          <w:rPr>
            <w:sz w:val="28"/>
            <w:szCs w:val="28"/>
            <w:rPrChange w:id="4407" w:author="Fatima Maria Pillosu" w:date="2021-02-18T15:33:00Z">
              <w:rPr>
                <w:rFonts w:cs="Times New Roman"/>
                <w:noProof/>
                <w:szCs w:val="24"/>
              </w:rPr>
            </w:rPrChange>
          </w:rPr>
          <w:delText xml:space="preserve">——, and Coauthors, 2020: Recommendations for developing useful and usable convection-allowing model ensemble information for NWS forecasters. </w:delText>
        </w:r>
        <w:r w:rsidRPr="0047345F" w:rsidDel="00E54A8B">
          <w:rPr>
            <w:sz w:val="28"/>
            <w:szCs w:val="28"/>
            <w:rPrChange w:id="4408" w:author="Fatima Maria Pillosu" w:date="2021-02-18T15:33:00Z">
              <w:rPr>
                <w:rFonts w:cs="Times New Roman"/>
                <w:i/>
                <w:iCs/>
                <w:noProof/>
                <w:szCs w:val="24"/>
              </w:rPr>
            </w:rPrChange>
          </w:rPr>
          <w:delText>Weather Forecast.</w:delText>
        </w:r>
        <w:r w:rsidRPr="0047345F" w:rsidDel="00E54A8B">
          <w:rPr>
            <w:sz w:val="28"/>
            <w:szCs w:val="28"/>
            <w:rPrChange w:id="4409" w:author="Fatima Maria Pillosu" w:date="2021-02-18T15:33:00Z">
              <w:rPr>
                <w:rFonts w:cs="Times New Roman"/>
                <w:noProof/>
                <w:szCs w:val="24"/>
              </w:rPr>
            </w:rPrChange>
          </w:rPr>
          <w:delText>, https://doi.org/10.1175/waf-d-19-0108.1.</w:delText>
        </w:r>
      </w:del>
    </w:p>
    <w:p w14:paraId="4AEF521B" w14:textId="313836BB" w:rsidR="00550A9B" w:rsidRPr="0047345F" w:rsidDel="00E54A8B" w:rsidRDefault="00550A9B">
      <w:pPr>
        <w:pStyle w:val="ListParagraph"/>
        <w:rPr>
          <w:del w:id="4410" w:author="Fatima Maria Pillosu" w:date="2021-02-16T13:46:00Z"/>
          <w:sz w:val="28"/>
          <w:szCs w:val="28"/>
          <w:rPrChange w:id="4411" w:author="Fatima Maria Pillosu" w:date="2021-02-18T15:33:00Z">
            <w:rPr>
              <w:del w:id="4412" w:author="Fatima Maria Pillosu" w:date="2021-02-16T13:46:00Z"/>
              <w:rFonts w:cs="Times New Roman"/>
              <w:noProof/>
              <w:szCs w:val="24"/>
            </w:rPr>
          </w:rPrChange>
        </w:rPr>
        <w:pPrChange w:id="4413" w:author="Fatima Maria Pillosu" w:date="2021-02-22T14:31:00Z">
          <w:pPr>
            <w:widowControl w:val="0"/>
            <w:autoSpaceDE w:val="0"/>
            <w:autoSpaceDN w:val="0"/>
            <w:adjustRightInd w:val="0"/>
            <w:spacing w:line="360" w:lineRule="auto"/>
            <w:ind w:left="480" w:hanging="480"/>
          </w:pPr>
        </w:pPrChange>
      </w:pPr>
      <w:del w:id="4414" w:author="Fatima Maria Pillosu" w:date="2021-02-16T13:46:00Z">
        <w:r w:rsidRPr="0047345F" w:rsidDel="00E54A8B">
          <w:rPr>
            <w:sz w:val="28"/>
            <w:szCs w:val="28"/>
            <w:rPrChange w:id="4415" w:author="Fatima Maria Pillosu" w:date="2021-02-18T15:33:00Z">
              <w:rPr>
                <w:rFonts w:cs="Times New Roman"/>
                <w:noProof/>
                <w:szCs w:val="24"/>
              </w:rPr>
            </w:rPrChange>
          </w:rPr>
          <w:delText xml:space="preserve">Erickson, M. J., J. S. Kastman, B. Albright, S. Perfater, J. A. Nelson, R. S. Schumacher, and G. R. Herman, 2019: Verification results from the 2017 HMT–WPC flash flood and intense rainfall experiment. </w:delText>
        </w:r>
        <w:r w:rsidRPr="0047345F" w:rsidDel="00E54A8B">
          <w:rPr>
            <w:sz w:val="28"/>
            <w:szCs w:val="28"/>
            <w:rPrChange w:id="4416" w:author="Fatima Maria Pillosu" w:date="2021-02-18T15:33:00Z">
              <w:rPr>
                <w:rFonts w:cs="Times New Roman"/>
                <w:i/>
                <w:iCs/>
                <w:noProof/>
                <w:szCs w:val="24"/>
              </w:rPr>
            </w:rPrChange>
          </w:rPr>
          <w:delText>J. Appl. Meteorol. Climatol.</w:delText>
        </w:r>
        <w:r w:rsidRPr="0047345F" w:rsidDel="00E54A8B">
          <w:rPr>
            <w:sz w:val="28"/>
            <w:szCs w:val="28"/>
            <w:rPrChange w:id="4417" w:author="Fatima Maria Pillosu" w:date="2021-02-18T15:33:00Z">
              <w:rPr>
                <w:rFonts w:cs="Times New Roman"/>
                <w:noProof/>
                <w:szCs w:val="24"/>
              </w:rPr>
            </w:rPrChange>
          </w:rPr>
          <w:delText xml:space="preserve">, </w:delText>
        </w:r>
        <w:r w:rsidRPr="0047345F" w:rsidDel="00E54A8B">
          <w:rPr>
            <w:sz w:val="28"/>
            <w:szCs w:val="28"/>
            <w:rPrChange w:id="4418" w:author="Fatima Maria Pillosu" w:date="2021-02-18T15:33:00Z">
              <w:rPr>
                <w:rFonts w:cs="Times New Roman"/>
                <w:b/>
                <w:bCs/>
                <w:noProof/>
                <w:szCs w:val="24"/>
              </w:rPr>
            </w:rPrChange>
          </w:rPr>
          <w:delText>58</w:delText>
        </w:r>
        <w:r w:rsidRPr="0047345F" w:rsidDel="00E54A8B">
          <w:rPr>
            <w:sz w:val="28"/>
            <w:szCs w:val="28"/>
            <w:rPrChange w:id="4419" w:author="Fatima Maria Pillosu" w:date="2021-02-18T15:33:00Z">
              <w:rPr>
                <w:rFonts w:cs="Times New Roman"/>
                <w:noProof/>
                <w:szCs w:val="24"/>
              </w:rPr>
            </w:rPrChange>
          </w:rPr>
          <w:delText>, 2591–2604, https://doi.org/10.1175/JAMC-D-19-0097.1.</w:delText>
        </w:r>
      </w:del>
    </w:p>
    <w:p w14:paraId="5A2DB292" w14:textId="6B7792B8" w:rsidR="00550A9B" w:rsidRPr="0047345F" w:rsidDel="00E54A8B" w:rsidRDefault="00550A9B">
      <w:pPr>
        <w:pStyle w:val="ListParagraph"/>
        <w:rPr>
          <w:del w:id="4420" w:author="Fatima Maria Pillosu" w:date="2021-02-16T13:46:00Z"/>
          <w:sz w:val="28"/>
          <w:szCs w:val="28"/>
          <w:rPrChange w:id="4421" w:author="Fatima Maria Pillosu" w:date="2021-02-18T15:33:00Z">
            <w:rPr>
              <w:del w:id="4422" w:author="Fatima Maria Pillosu" w:date="2021-02-16T13:46:00Z"/>
              <w:rFonts w:cs="Times New Roman"/>
              <w:noProof/>
              <w:szCs w:val="24"/>
            </w:rPr>
          </w:rPrChange>
        </w:rPr>
        <w:pPrChange w:id="4423" w:author="Fatima Maria Pillosu" w:date="2021-02-22T14:31:00Z">
          <w:pPr>
            <w:widowControl w:val="0"/>
            <w:autoSpaceDE w:val="0"/>
            <w:autoSpaceDN w:val="0"/>
            <w:adjustRightInd w:val="0"/>
            <w:spacing w:line="360" w:lineRule="auto"/>
            <w:ind w:left="480" w:hanging="480"/>
          </w:pPr>
        </w:pPrChange>
      </w:pPr>
      <w:del w:id="4424" w:author="Fatima Maria Pillosu" w:date="2021-02-16T13:46:00Z">
        <w:r w:rsidRPr="0047345F" w:rsidDel="00E54A8B">
          <w:rPr>
            <w:sz w:val="28"/>
            <w:szCs w:val="28"/>
            <w:rPrChange w:id="4425" w:author="Fatima Maria Pillosu" w:date="2021-02-18T15:33:00Z">
              <w:rPr>
                <w:rFonts w:cs="Times New Roman"/>
                <w:noProof/>
                <w:szCs w:val="24"/>
              </w:rPr>
            </w:rPrChange>
          </w:rPr>
          <w:delText xml:space="preserve">Evans, C., D. F. Van dyke, and T. Lericos, 2014: How do forecasters utilize output from a convection-permitting ensemble forecast system? Case study of a high-impact precipitation event. </w:delText>
        </w:r>
        <w:r w:rsidRPr="0047345F" w:rsidDel="00E54A8B">
          <w:rPr>
            <w:sz w:val="28"/>
            <w:szCs w:val="28"/>
            <w:rPrChange w:id="4426" w:author="Fatima Maria Pillosu" w:date="2021-02-18T15:33:00Z">
              <w:rPr>
                <w:rFonts w:cs="Times New Roman"/>
                <w:i/>
                <w:iCs/>
                <w:noProof/>
                <w:szCs w:val="24"/>
              </w:rPr>
            </w:rPrChange>
          </w:rPr>
          <w:delText>Weather Forecast.</w:delText>
        </w:r>
        <w:r w:rsidRPr="0047345F" w:rsidDel="00E54A8B">
          <w:rPr>
            <w:sz w:val="28"/>
            <w:szCs w:val="28"/>
            <w:rPrChange w:id="4427" w:author="Fatima Maria Pillosu" w:date="2021-02-18T15:33:00Z">
              <w:rPr>
                <w:rFonts w:cs="Times New Roman"/>
                <w:noProof/>
                <w:szCs w:val="24"/>
              </w:rPr>
            </w:rPrChange>
          </w:rPr>
          <w:delText xml:space="preserve">, </w:delText>
        </w:r>
        <w:r w:rsidRPr="0047345F" w:rsidDel="00E54A8B">
          <w:rPr>
            <w:sz w:val="28"/>
            <w:szCs w:val="28"/>
            <w:rPrChange w:id="4428" w:author="Fatima Maria Pillosu" w:date="2021-02-18T15:33:00Z">
              <w:rPr>
                <w:rFonts w:cs="Times New Roman"/>
                <w:b/>
                <w:bCs/>
                <w:noProof/>
                <w:szCs w:val="24"/>
              </w:rPr>
            </w:rPrChange>
          </w:rPr>
          <w:delText>29</w:delText>
        </w:r>
        <w:r w:rsidRPr="0047345F" w:rsidDel="00E54A8B">
          <w:rPr>
            <w:sz w:val="28"/>
            <w:szCs w:val="28"/>
            <w:rPrChange w:id="4429" w:author="Fatima Maria Pillosu" w:date="2021-02-18T15:33:00Z">
              <w:rPr>
                <w:rFonts w:cs="Times New Roman"/>
                <w:noProof/>
                <w:szCs w:val="24"/>
              </w:rPr>
            </w:rPrChange>
          </w:rPr>
          <w:delText>, 466–486, https://doi.org/10.1175/WAF-D-13-00064.1.</w:delText>
        </w:r>
      </w:del>
    </w:p>
    <w:p w14:paraId="26285FEF" w14:textId="471AE239" w:rsidR="00550A9B" w:rsidRPr="0047345F" w:rsidDel="00E54A8B" w:rsidRDefault="00550A9B">
      <w:pPr>
        <w:pStyle w:val="ListParagraph"/>
        <w:rPr>
          <w:del w:id="4430" w:author="Fatima Maria Pillosu" w:date="2021-02-16T13:46:00Z"/>
          <w:sz w:val="28"/>
          <w:szCs w:val="28"/>
          <w:rPrChange w:id="4431" w:author="Fatima Maria Pillosu" w:date="2021-02-18T15:33:00Z">
            <w:rPr>
              <w:del w:id="4432" w:author="Fatima Maria Pillosu" w:date="2021-02-16T13:46:00Z"/>
              <w:rFonts w:cs="Times New Roman"/>
              <w:noProof/>
              <w:szCs w:val="24"/>
            </w:rPr>
          </w:rPrChange>
        </w:rPr>
        <w:pPrChange w:id="4433" w:author="Fatima Maria Pillosu" w:date="2021-02-22T14:31:00Z">
          <w:pPr>
            <w:widowControl w:val="0"/>
            <w:autoSpaceDE w:val="0"/>
            <w:autoSpaceDN w:val="0"/>
            <w:adjustRightInd w:val="0"/>
            <w:spacing w:line="360" w:lineRule="auto"/>
            <w:ind w:left="480" w:hanging="480"/>
          </w:pPr>
        </w:pPrChange>
      </w:pPr>
      <w:del w:id="4434" w:author="Fatima Maria Pillosu" w:date="2021-02-16T13:46:00Z">
        <w:r w:rsidRPr="0047345F" w:rsidDel="00E54A8B">
          <w:rPr>
            <w:sz w:val="28"/>
            <w:szCs w:val="28"/>
            <w:rPrChange w:id="4435" w:author="Fatima Maria Pillosu" w:date="2021-02-18T15:33:00Z">
              <w:rPr>
                <w:rFonts w:cs="Times New Roman"/>
                <w:noProof/>
                <w:szCs w:val="24"/>
              </w:rPr>
            </w:rPrChange>
          </w:rPr>
          <w:delText xml:space="preserve">Flack, D. L. A., and Coauthors, 2019: Recommendations for improving integration in national end-to-end flood forecasting systems: An overview of the FFIR (Flooding From Intense Rainfall) programme. </w:delText>
        </w:r>
        <w:r w:rsidRPr="0047345F" w:rsidDel="00E54A8B">
          <w:rPr>
            <w:sz w:val="28"/>
            <w:szCs w:val="28"/>
            <w:rPrChange w:id="4436" w:author="Fatima Maria Pillosu" w:date="2021-02-18T15:33:00Z">
              <w:rPr>
                <w:rFonts w:cs="Times New Roman"/>
                <w:i/>
                <w:iCs/>
                <w:noProof/>
                <w:szCs w:val="24"/>
              </w:rPr>
            </w:rPrChange>
          </w:rPr>
          <w:delText>Water (Switzerland)</w:delText>
        </w:r>
        <w:r w:rsidRPr="0047345F" w:rsidDel="00E54A8B">
          <w:rPr>
            <w:sz w:val="28"/>
            <w:szCs w:val="28"/>
            <w:rPrChange w:id="4437" w:author="Fatima Maria Pillosu" w:date="2021-02-18T15:33:00Z">
              <w:rPr>
                <w:rFonts w:cs="Times New Roman"/>
                <w:noProof/>
                <w:szCs w:val="24"/>
              </w:rPr>
            </w:rPrChange>
          </w:rPr>
          <w:delText xml:space="preserve">, </w:delText>
        </w:r>
        <w:r w:rsidRPr="0047345F" w:rsidDel="00E54A8B">
          <w:rPr>
            <w:sz w:val="28"/>
            <w:szCs w:val="28"/>
            <w:rPrChange w:id="4438" w:author="Fatima Maria Pillosu" w:date="2021-02-18T15:33:00Z">
              <w:rPr>
                <w:rFonts w:cs="Times New Roman"/>
                <w:b/>
                <w:bCs/>
                <w:noProof/>
                <w:szCs w:val="24"/>
              </w:rPr>
            </w:rPrChange>
          </w:rPr>
          <w:delText>11</w:delText>
        </w:r>
        <w:r w:rsidRPr="0047345F" w:rsidDel="00E54A8B">
          <w:rPr>
            <w:sz w:val="28"/>
            <w:szCs w:val="28"/>
            <w:rPrChange w:id="4439" w:author="Fatima Maria Pillosu" w:date="2021-02-18T15:33:00Z">
              <w:rPr>
                <w:rFonts w:cs="Times New Roman"/>
                <w:noProof/>
                <w:szCs w:val="24"/>
              </w:rPr>
            </w:rPrChange>
          </w:rPr>
          <w:delText>, 725, https://doi.org/10.3390/w11040725.</w:delText>
        </w:r>
      </w:del>
    </w:p>
    <w:p w14:paraId="75F525F1" w14:textId="433B8530" w:rsidR="00550A9B" w:rsidRPr="0047345F" w:rsidDel="00E54A8B" w:rsidRDefault="00550A9B">
      <w:pPr>
        <w:pStyle w:val="ListParagraph"/>
        <w:rPr>
          <w:del w:id="4440" w:author="Fatima Maria Pillosu" w:date="2021-02-16T13:46:00Z"/>
          <w:sz w:val="28"/>
          <w:szCs w:val="28"/>
          <w:rPrChange w:id="4441" w:author="Fatima Maria Pillosu" w:date="2021-02-18T15:33:00Z">
            <w:rPr>
              <w:del w:id="4442" w:author="Fatima Maria Pillosu" w:date="2021-02-16T13:46:00Z"/>
              <w:rFonts w:cs="Times New Roman"/>
              <w:noProof/>
              <w:szCs w:val="24"/>
            </w:rPr>
          </w:rPrChange>
        </w:rPr>
        <w:pPrChange w:id="4443" w:author="Fatima Maria Pillosu" w:date="2021-02-22T14:31:00Z">
          <w:pPr>
            <w:widowControl w:val="0"/>
            <w:autoSpaceDE w:val="0"/>
            <w:autoSpaceDN w:val="0"/>
            <w:adjustRightInd w:val="0"/>
            <w:spacing w:line="360" w:lineRule="auto"/>
            <w:ind w:left="480" w:hanging="480"/>
          </w:pPr>
        </w:pPrChange>
      </w:pPr>
      <w:del w:id="4444" w:author="Fatima Maria Pillosu" w:date="2021-02-16T13:46:00Z">
        <w:r w:rsidRPr="0047345F" w:rsidDel="00E54A8B">
          <w:rPr>
            <w:sz w:val="28"/>
            <w:szCs w:val="28"/>
            <w:rPrChange w:id="4445" w:author="Fatima Maria Pillosu" w:date="2021-02-18T15:33:00Z">
              <w:rPr>
                <w:rFonts w:cs="Times New Roman"/>
                <w:noProof/>
                <w:szCs w:val="24"/>
              </w:rPr>
            </w:rPrChange>
          </w:rPr>
          <w:delText xml:space="preserve">Golding, B., N. Roberts, G. Leoncini, K. Mylne, and R. Swinbank, 2016: MOGREPS-UK convection-permitting ensemble products for surface water flood forecasting: Rationale and first results. </w:delText>
        </w:r>
        <w:r w:rsidRPr="0047345F" w:rsidDel="00E54A8B">
          <w:rPr>
            <w:sz w:val="28"/>
            <w:szCs w:val="28"/>
            <w:rPrChange w:id="4446" w:author="Fatima Maria Pillosu" w:date="2021-02-18T15:33:00Z">
              <w:rPr>
                <w:rFonts w:cs="Times New Roman"/>
                <w:i/>
                <w:iCs/>
                <w:noProof/>
                <w:szCs w:val="24"/>
              </w:rPr>
            </w:rPrChange>
          </w:rPr>
          <w:delText>J. Hydrometeorol.</w:delText>
        </w:r>
        <w:r w:rsidRPr="0047345F" w:rsidDel="00E54A8B">
          <w:rPr>
            <w:sz w:val="28"/>
            <w:szCs w:val="28"/>
            <w:rPrChange w:id="4447" w:author="Fatima Maria Pillosu" w:date="2021-02-18T15:33:00Z">
              <w:rPr>
                <w:rFonts w:cs="Times New Roman"/>
                <w:noProof/>
                <w:szCs w:val="24"/>
              </w:rPr>
            </w:rPrChange>
          </w:rPr>
          <w:delText xml:space="preserve">, </w:delText>
        </w:r>
        <w:r w:rsidRPr="0047345F" w:rsidDel="00E54A8B">
          <w:rPr>
            <w:sz w:val="28"/>
            <w:szCs w:val="28"/>
            <w:rPrChange w:id="4448" w:author="Fatima Maria Pillosu" w:date="2021-02-18T15:33:00Z">
              <w:rPr>
                <w:rFonts w:cs="Times New Roman"/>
                <w:b/>
                <w:bCs/>
                <w:noProof/>
                <w:szCs w:val="24"/>
              </w:rPr>
            </w:rPrChange>
          </w:rPr>
          <w:delText>17</w:delText>
        </w:r>
        <w:r w:rsidRPr="0047345F" w:rsidDel="00E54A8B">
          <w:rPr>
            <w:sz w:val="28"/>
            <w:szCs w:val="28"/>
            <w:rPrChange w:id="4449" w:author="Fatima Maria Pillosu" w:date="2021-02-18T15:33:00Z">
              <w:rPr>
                <w:rFonts w:cs="Times New Roman"/>
                <w:noProof/>
                <w:szCs w:val="24"/>
              </w:rPr>
            </w:rPrChange>
          </w:rPr>
          <w:delText>, 1383–1406, https://doi.org/10.1175/JHM-D-15-0083.1.</w:delText>
        </w:r>
      </w:del>
    </w:p>
    <w:p w14:paraId="58BD91C0" w14:textId="28A6AF27" w:rsidR="00550A9B" w:rsidRPr="0047345F" w:rsidDel="00E54A8B" w:rsidRDefault="00550A9B">
      <w:pPr>
        <w:pStyle w:val="ListParagraph"/>
        <w:rPr>
          <w:del w:id="4450" w:author="Fatima Maria Pillosu" w:date="2021-02-16T13:46:00Z"/>
          <w:sz w:val="28"/>
          <w:szCs w:val="28"/>
          <w:rPrChange w:id="4451" w:author="Fatima Maria Pillosu" w:date="2021-02-18T15:33:00Z">
            <w:rPr>
              <w:del w:id="4452" w:author="Fatima Maria Pillosu" w:date="2021-02-16T13:46:00Z"/>
              <w:rFonts w:cs="Times New Roman"/>
              <w:noProof/>
              <w:szCs w:val="24"/>
            </w:rPr>
          </w:rPrChange>
        </w:rPr>
        <w:pPrChange w:id="4453" w:author="Fatima Maria Pillosu" w:date="2021-02-22T14:31:00Z">
          <w:pPr>
            <w:widowControl w:val="0"/>
            <w:autoSpaceDE w:val="0"/>
            <w:autoSpaceDN w:val="0"/>
            <w:adjustRightInd w:val="0"/>
            <w:spacing w:line="360" w:lineRule="auto"/>
            <w:ind w:left="480" w:hanging="480"/>
          </w:pPr>
        </w:pPrChange>
      </w:pPr>
      <w:del w:id="4454" w:author="Fatima Maria Pillosu" w:date="2021-02-16T13:46:00Z">
        <w:r w:rsidRPr="0047345F" w:rsidDel="00E54A8B">
          <w:rPr>
            <w:sz w:val="28"/>
            <w:szCs w:val="28"/>
            <w:rPrChange w:id="4455" w:author="Fatima Maria Pillosu" w:date="2021-02-18T15:33:00Z">
              <w:rPr>
                <w:rFonts w:cs="Times New Roman"/>
                <w:noProof/>
                <w:szCs w:val="24"/>
              </w:rPr>
            </w:rPrChange>
          </w:rPr>
          <w:delText xml:space="preserve">——, M. Mittermaier, C. Ross, B. Ebert, S. Panchuk, A. Scolobig, and D. Johnston, 2019: A value chain approach to optimising early warning systems. </w:delText>
        </w:r>
        <w:r w:rsidRPr="0047345F" w:rsidDel="00E54A8B">
          <w:rPr>
            <w:sz w:val="28"/>
            <w:szCs w:val="28"/>
            <w:rPrChange w:id="4456" w:author="Fatima Maria Pillosu" w:date="2021-02-18T15:33:00Z">
              <w:rPr>
                <w:rFonts w:cs="Times New Roman"/>
                <w:i/>
                <w:iCs/>
                <w:noProof/>
                <w:szCs w:val="24"/>
              </w:rPr>
            </w:rPrChange>
          </w:rPr>
          <w:delText>Glob. Assess. Rep. Disaster Risk Reduct.</w:delText>
        </w:r>
        <w:r w:rsidRPr="0047345F" w:rsidDel="00E54A8B">
          <w:rPr>
            <w:sz w:val="28"/>
            <w:szCs w:val="28"/>
            <w:rPrChange w:id="4457" w:author="Fatima Maria Pillosu" w:date="2021-02-18T15:33:00Z">
              <w:rPr>
                <w:rFonts w:cs="Times New Roman"/>
                <w:noProof/>
                <w:szCs w:val="24"/>
              </w:rPr>
            </w:rPrChange>
          </w:rPr>
          <w:delText>,.</w:delText>
        </w:r>
      </w:del>
    </w:p>
    <w:p w14:paraId="7B8D4EAF" w14:textId="4853D1B0" w:rsidR="00550A9B" w:rsidRPr="0047345F" w:rsidDel="00E54A8B" w:rsidRDefault="00550A9B">
      <w:pPr>
        <w:pStyle w:val="ListParagraph"/>
        <w:rPr>
          <w:del w:id="4458" w:author="Fatima Maria Pillosu" w:date="2021-02-16T13:46:00Z"/>
          <w:sz w:val="28"/>
          <w:szCs w:val="28"/>
          <w:rPrChange w:id="4459" w:author="Fatima Maria Pillosu" w:date="2021-02-18T15:33:00Z">
            <w:rPr>
              <w:del w:id="4460" w:author="Fatima Maria Pillosu" w:date="2021-02-16T13:46:00Z"/>
              <w:rFonts w:cs="Times New Roman"/>
              <w:noProof/>
              <w:szCs w:val="24"/>
            </w:rPr>
          </w:rPrChange>
        </w:rPr>
        <w:pPrChange w:id="4461" w:author="Fatima Maria Pillosu" w:date="2021-02-22T14:31:00Z">
          <w:pPr>
            <w:widowControl w:val="0"/>
            <w:autoSpaceDE w:val="0"/>
            <w:autoSpaceDN w:val="0"/>
            <w:adjustRightInd w:val="0"/>
            <w:spacing w:line="360" w:lineRule="auto"/>
            <w:ind w:left="480" w:hanging="480"/>
          </w:pPr>
        </w:pPrChange>
      </w:pPr>
      <w:del w:id="4462" w:author="Fatima Maria Pillosu" w:date="2021-02-16T13:46:00Z">
        <w:r w:rsidRPr="0047345F" w:rsidDel="00E54A8B">
          <w:rPr>
            <w:sz w:val="28"/>
            <w:szCs w:val="28"/>
            <w:rPrChange w:id="4463" w:author="Fatima Maria Pillosu" w:date="2021-02-18T15:33:00Z">
              <w:rPr>
                <w:rFonts w:cs="Times New Roman"/>
                <w:noProof/>
                <w:szCs w:val="24"/>
              </w:rPr>
            </w:rPrChange>
          </w:rPr>
          <w:delText xml:space="preserve">Herman, G. R., and R. S. Schumacher, 2016: Extreme Precipitation in Models: An Evaluation. </w:delText>
        </w:r>
        <w:r w:rsidRPr="0047345F" w:rsidDel="00E54A8B">
          <w:rPr>
            <w:sz w:val="28"/>
            <w:szCs w:val="28"/>
            <w:rPrChange w:id="4464" w:author="Fatima Maria Pillosu" w:date="2021-02-18T15:33:00Z">
              <w:rPr>
                <w:rFonts w:cs="Times New Roman"/>
                <w:i/>
                <w:iCs/>
                <w:noProof/>
                <w:szCs w:val="24"/>
              </w:rPr>
            </w:rPrChange>
          </w:rPr>
          <w:delText>Weather Forecast.</w:delText>
        </w:r>
        <w:r w:rsidRPr="0047345F" w:rsidDel="00E54A8B">
          <w:rPr>
            <w:sz w:val="28"/>
            <w:szCs w:val="28"/>
            <w:rPrChange w:id="4465" w:author="Fatima Maria Pillosu" w:date="2021-02-18T15:33:00Z">
              <w:rPr>
                <w:rFonts w:cs="Times New Roman"/>
                <w:noProof/>
                <w:szCs w:val="24"/>
              </w:rPr>
            </w:rPrChange>
          </w:rPr>
          <w:delText xml:space="preserve">, </w:delText>
        </w:r>
        <w:r w:rsidRPr="0047345F" w:rsidDel="00E54A8B">
          <w:rPr>
            <w:sz w:val="28"/>
            <w:szCs w:val="28"/>
            <w:rPrChange w:id="4466" w:author="Fatima Maria Pillosu" w:date="2021-02-18T15:33:00Z">
              <w:rPr>
                <w:rFonts w:cs="Times New Roman"/>
                <w:b/>
                <w:bCs/>
                <w:noProof/>
                <w:szCs w:val="24"/>
              </w:rPr>
            </w:rPrChange>
          </w:rPr>
          <w:delText>31</w:delText>
        </w:r>
        <w:r w:rsidRPr="0047345F" w:rsidDel="00E54A8B">
          <w:rPr>
            <w:sz w:val="28"/>
            <w:szCs w:val="28"/>
            <w:rPrChange w:id="4467" w:author="Fatima Maria Pillosu" w:date="2021-02-18T15:33:00Z">
              <w:rPr>
                <w:rFonts w:cs="Times New Roman"/>
                <w:noProof/>
                <w:szCs w:val="24"/>
              </w:rPr>
            </w:rPrChange>
          </w:rPr>
          <w:delText>, 1853–1879, https://doi.org/https://doi.org/10.1175/WAF-D-16-0093.1.</w:delText>
        </w:r>
      </w:del>
    </w:p>
    <w:p w14:paraId="77108AE7" w14:textId="2CAFB4BD" w:rsidR="00550A9B" w:rsidRPr="0047345F" w:rsidDel="00E54A8B" w:rsidRDefault="00550A9B">
      <w:pPr>
        <w:pStyle w:val="ListParagraph"/>
        <w:rPr>
          <w:del w:id="4468" w:author="Fatima Maria Pillosu" w:date="2021-02-16T13:46:00Z"/>
          <w:sz w:val="28"/>
          <w:szCs w:val="28"/>
          <w:rPrChange w:id="4469" w:author="Fatima Maria Pillosu" w:date="2021-02-18T15:33:00Z">
            <w:rPr>
              <w:del w:id="4470" w:author="Fatima Maria Pillosu" w:date="2021-02-16T13:46:00Z"/>
              <w:rFonts w:cs="Times New Roman"/>
              <w:noProof/>
              <w:szCs w:val="24"/>
            </w:rPr>
          </w:rPrChange>
        </w:rPr>
        <w:pPrChange w:id="4471" w:author="Fatima Maria Pillosu" w:date="2021-02-22T14:31:00Z">
          <w:pPr>
            <w:widowControl w:val="0"/>
            <w:autoSpaceDE w:val="0"/>
            <w:autoSpaceDN w:val="0"/>
            <w:adjustRightInd w:val="0"/>
            <w:spacing w:line="360" w:lineRule="auto"/>
            <w:ind w:left="480" w:hanging="480"/>
          </w:pPr>
        </w:pPrChange>
      </w:pPr>
      <w:del w:id="4472" w:author="Fatima Maria Pillosu" w:date="2021-02-16T13:46:00Z">
        <w:r w:rsidRPr="0047345F" w:rsidDel="00E54A8B">
          <w:rPr>
            <w:sz w:val="28"/>
            <w:szCs w:val="28"/>
            <w:rPrChange w:id="4473" w:author="Fatima Maria Pillosu" w:date="2021-02-18T15:33:00Z">
              <w:rPr>
                <w:rFonts w:cs="Times New Roman"/>
                <w:noProof/>
                <w:szCs w:val="24"/>
              </w:rPr>
            </w:rPrChange>
          </w:rPr>
          <w:delText xml:space="preserve">Hoegh-Guldberg, O., and Coauthors, 2019: The human imperative of stabilizing global climate change at 1.5°C. </w:delText>
        </w:r>
        <w:r w:rsidRPr="0047345F" w:rsidDel="00E54A8B">
          <w:rPr>
            <w:sz w:val="28"/>
            <w:szCs w:val="28"/>
            <w:rPrChange w:id="4474" w:author="Fatima Maria Pillosu" w:date="2021-02-18T15:33:00Z">
              <w:rPr>
                <w:rFonts w:cs="Times New Roman"/>
                <w:i/>
                <w:iCs/>
                <w:noProof/>
                <w:szCs w:val="24"/>
              </w:rPr>
            </w:rPrChange>
          </w:rPr>
          <w:delText>Science (80-. ).</w:delText>
        </w:r>
        <w:r w:rsidRPr="0047345F" w:rsidDel="00E54A8B">
          <w:rPr>
            <w:sz w:val="28"/>
            <w:szCs w:val="28"/>
            <w:rPrChange w:id="4475" w:author="Fatima Maria Pillosu" w:date="2021-02-18T15:33:00Z">
              <w:rPr>
                <w:rFonts w:cs="Times New Roman"/>
                <w:noProof/>
                <w:szCs w:val="24"/>
              </w:rPr>
            </w:rPrChange>
          </w:rPr>
          <w:delText xml:space="preserve">, </w:delText>
        </w:r>
        <w:r w:rsidRPr="0047345F" w:rsidDel="00E54A8B">
          <w:rPr>
            <w:sz w:val="28"/>
            <w:szCs w:val="28"/>
            <w:rPrChange w:id="4476" w:author="Fatima Maria Pillosu" w:date="2021-02-18T15:33:00Z">
              <w:rPr>
                <w:rFonts w:cs="Times New Roman"/>
                <w:b/>
                <w:bCs/>
                <w:noProof/>
                <w:szCs w:val="24"/>
              </w:rPr>
            </w:rPrChange>
          </w:rPr>
          <w:delText>365</w:delText>
        </w:r>
        <w:r w:rsidRPr="0047345F" w:rsidDel="00E54A8B">
          <w:rPr>
            <w:sz w:val="28"/>
            <w:szCs w:val="28"/>
            <w:rPrChange w:id="4477" w:author="Fatima Maria Pillosu" w:date="2021-02-18T15:33:00Z">
              <w:rPr>
                <w:rFonts w:cs="Times New Roman"/>
                <w:noProof/>
                <w:szCs w:val="24"/>
              </w:rPr>
            </w:rPrChange>
          </w:rPr>
          <w:delText>, https://doi.org/10.1126/science.aaw6974.</w:delText>
        </w:r>
      </w:del>
    </w:p>
    <w:p w14:paraId="50ADBF85" w14:textId="45F8334D" w:rsidR="00550A9B" w:rsidRPr="0047345F" w:rsidDel="00E54A8B" w:rsidRDefault="00550A9B">
      <w:pPr>
        <w:pStyle w:val="ListParagraph"/>
        <w:rPr>
          <w:del w:id="4478" w:author="Fatima Maria Pillosu" w:date="2021-02-16T13:46:00Z"/>
          <w:sz w:val="28"/>
          <w:szCs w:val="28"/>
          <w:rPrChange w:id="4479" w:author="Fatima Maria Pillosu" w:date="2021-02-18T15:33:00Z">
            <w:rPr>
              <w:del w:id="4480" w:author="Fatima Maria Pillosu" w:date="2021-02-16T13:46:00Z"/>
              <w:rFonts w:cs="Times New Roman"/>
              <w:noProof/>
              <w:szCs w:val="24"/>
            </w:rPr>
          </w:rPrChange>
        </w:rPr>
        <w:pPrChange w:id="4481" w:author="Fatima Maria Pillosu" w:date="2021-02-22T14:31:00Z">
          <w:pPr>
            <w:widowControl w:val="0"/>
            <w:autoSpaceDE w:val="0"/>
            <w:autoSpaceDN w:val="0"/>
            <w:adjustRightInd w:val="0"/>
            <w:spacing w:line="360" w:lineRule="auto"/>
            <w:ind w:left="480" w:hanging="480"/>
          </w:pPr>
        </w:pPrChange>
      </w:pPr>
      <w:del w:id="4482" w:author="Fatima Maria Pillosu" w:date="2021-02-16T13:46:00Z">
        <w:r w:rsidRPr="0047345F" w:rsidDel="00E54A8B">
          <w:rPr>
            <w:sz w:val="28"/>
            <w:szCs w:val="28"/>
            <w:rPrChange w:id="4483" w:author="Fatima Maria Pillosu" w:date="2021-02-18T15:33:00Z">
              <w:rPr>
                <w:rFonts w:cs="Times New Roman"/>
                <w:noProof/>
                <w:szCs w:val="24"/>
              </w:rPr>
            </w:rPrChange>
          </w:rPr>
          <w:delText xml:space="preserve">Hoffman, R. R., D. S. LaDue, H. M. Mogil, P. J. Roebber, and J. G. Trafton, 2017: </w:delText>
        </w:r>
        <w:r w:rsidRPr="0047345F" w:rsidDel="00E54A8B">
          <w:rPr>
            <w:sz w:val="28"/>
            <w:szCs w:val="28"/>
            <w:rPrChange w:id="4484" w:author="Fatima Maria Pillosu" w:date="2021-02-18T15:33:00Z">
              <w:rPr>
                <w:rFonts w:cs="Times New Roman"/>
                <w:i/>
                <w:iCs/>
                <w:noProof/>
                <w:szCs w:val="24"/>
              </w:rPr>
            </w:rPrChange>
          </w:rPr>
          <w:delText>Minding the Weather: How Expert Forecasters Think</w:delText>
        </w:r>
        <w:r w:rsidRPr="0047345F" w:rsidDel="00E54A8B">
          <w:rPr>
            <w:sz w:val="28"/>
            <w:szCs w:val="28"/>
            <w:rPrChange w:id="4485" w:author="Fatima Maria Pillosu" w:date="2021-02-18T15:33:00Z">
              <w:rPr>
                <w:rFonts w:cs="Times New Roman"/>
                <w:noProof/>
                <w:szCs w:val="24"/>
              </w:rPr>
            </w:rPrChange>
          </w:rPr>
          <w:delText>. The MIT Press,.</w:delText>
        </w:r>
      </w:del>
    </w:p>
    <w:p w14:paraId="3499380B" w14:textId="1C7F473C" w:rsidR="00550A9B" w:rsidRPr="0047345F" w:rsidDel="00E54A8B" w:rsidRDefault="00550A9B">
      <w:pPr>
        <w:pStyle w:val="ListParagraph"/>
        <w:rPr>
          <w:del w:id="4486" w:author="Fatima Maria Pillosu" w:date="2021-02-16T13:46:00Z"/>
          <w:sz w:val="28"/>
          <w:szCs w:val="28"/>
          <w:rPrChange w:id="4487" w:author="Fatima Maria Pillosu" w:date="2021-02-18T15:33:00Z">
            <w:rPr>
              <w:del w:id="4488" w:author="Fatima Maria Pillosu" w:date="2021-02-16T13:46:00Z"/>
              <w:rFonts w:cs="Times New Roman"/>
              <w:noProof/>
              <w:szCs w:val="24"/>
            </w:rPr>
          </w:rPrChange>
        </w:rPr>
        <w:pPrChange w:id="4489" w:author="Fatima Maria Pillosu" w:date="2021-02-22T14:31:00Z">
          <w:pPr>
            <w:widowControl w:val="0"/>
            <w:autoSpaceDE w:val="0"/>
            <w:autoSpaceDN w:val="0"/>
            <w:adjustRightInd w:val="0"/>
            <w:spacing w:line="360" w:lineRule="auto"/>
            <w:ind w:left="480" w:hanging="480"/>
          </w:pPr>
        </w:pPrChange>
      </w:pPr>
      <w:del w:id="4490" w:author="Fatima Maria Pillosu" w:date="2021-02-16T13:46:00Z">
        <w:r w:rsidRPr="0047345F" w:rsidDel="00E54A8B">
          <w:rPr>
            <w:sz w:val="28"/>
            <w:szCs w:val="28"/>
            <w:rPrChange w:id="4491" w:author="Fatima Maria Pillosu" w:date="2021-02-18T15:33:00Z">
              <w:rPr>
                <w:rFonts w:cs="Times New Roman"/>
                <w:noProof/>
                <w:szCs w:val="24"/>
              </w:rPr>
            </w:rPrChange>
          </w:rPr>
          <w:delText xml:space="preserve">Joslyn, S., and S. Savelli, 2010: Communicating forecast uncertainty: Public perception of weather forecast uncertainty. </w:delText>
        </w:r>
        <w:r w:rsidRPr="0047345F" w:rsidDel="00E54A8B">
          <w:rPr>
            <w:sz w:val="28"/>
            <w:szCs w:val="28"/>
            <w:rPrChange w:id="4492" w:author="Fatima Maria Pillosu" w:date="2021-02-18T15:33:00Z">
              <w:rPr>
                <w:rFonts w:cs="Times New Roman"/>
                <w:i/>
                <w:iCs/>
                <w:noProof/>
                <w:szCs w:val="24"/>
              </w:rPr>
            </w:rPrChange>
          </w:rPr>
          <w:delText>Meteorol. Appl.</w:delText>
        </w:r>
        <w:r w:rsidRPr="0047345F" w:rsidDel="00E54A8B">
          <w:rPr>
            <w:sz w:val="28"/>
            <w:szCs w:val="28"/>
            <w:rPrChange w:id="4493" w:author="Fatima Maria Pillosu" w:date="2021-02-18T15:33:00Z">
              <w:rPr>
                <w:rFonts w:cs="Times New Roman"/>
                <w:noProof/>
                <w:szCs w:val="24"/>
              </w:rPr>
            </w:rPrChange>
          </w:rPr>
          <w:delText xml:space="preserve">, </w:delText>
        </w:r>
        <w:r w:rsidRPr="0047345F" w:rsidDel="00E54A8B">
          <w:rPr>
            <w:sz w:val="28"/>
            <w:szCs w:val="28"/>
            <w:rPrChange w:id="4494" w:author="Fatima Maria Pillosu" w:date="2021-02-18T15:33:00Z">
              <w:rPr>
                <w:rFonts w:cs="Times New Roman"/>
                <w:b/>
                <w:bCs/>
                <w:noProof/>
                <w:szCs w:val="24"/>
              </w:rPr>
            </w:rPrChange>
          </w:rPr>
          <w:delText>17</w:delText>
        </w:r>
        <w:r w:rsidRPr="0047345F" w:rsidDel="00E54A8B">
          <w:rPr>
            <w:sz w:val="28"/>
            <w:szCs w:val="28"/>
            <w:rPrChange w:id="4495" w:author="Fatima Maria Pillosu" w:date="2021-02-18T15:33:00Z">
              <w:rPr>
                <w:rFonts w:cs="Times New Roman"/>
                <w:noProof/>
                <w:szCs w:val="24"/>
              </w:rPr>
            </w:rPrChange>
          </w:rPr>
          <w:delText>, 180–195, https://doi.org/10.1002/met.190.</w:delText>
        </w:r>
      </w:del>
    </w:p>
    <w:p w14:paraId="7507D8F5" w14:textId="74812839" w:rsidR="00550A9B" w:rsidRPr="0047345F" w:rsidDel="00E54A8B" w:rsidRDefault="00550A9B">
      <w:pPr>
        <w:pStyle w:val="ListParagraph"/>
        <w:rPr>
          <w:del w:id="4496" w:author="Fatima Maria Pillosu" w:date="2021-02-16T13:46:00Z"/>
          <w:sz w:val="28"/>
          <w:szCs w:val="28"/>
          <w:rPrChange w:id="4497" w:author="Fatima Maria Pillosu" w:date="2021-02-18T15:33:00Z">
            <w:rPr>
              <w:del w:id="4498" w:author="Fatima Maria Pillosu" w:date="2021-02-16T13:46:00Z"/>
              <w:rFonts w:cs="Times New Roman"/>
              <w:noProof/>
              <w:szCs w:val="24"/>
            </w:rPr>
          </w:rPrChange>
        </w:rPr>
        <w:pPrChange w:id="4499" w:author="Fatima Maria Pillosu" w:date="2021-02-22T14:31:00Z">
          <w:pPr>
            <w:widowControl w:val="0"/>
            <w:autoSpaceDE w:val="0"/>
            <w:autoSpaceDN w:val="0"/>
            <w:adjustRightInd w:val="0"/>
            <w:spacing w:line="360" w:lineRule="auto"/>
            <w:ind w:left="480" w:hanging="480"/>
          </w:pPr>
        </w:pPrChange>
      </w:pPr>
      <w:del w:id="4500" w:author="Fatima Maria Pillosu" w:date="2021-02-16T13:46:00Z">
        <w:r w:rsidRPr="0047345F" w:rsidDel="00E54A8B">
          <w:rPr>
            <w:sz w:val="28"/>
            <w:szCs w:val="28"/>
            <w:rPrChange w:id="4501" w:author="Fatima Maria Pillosu" w:date="2021-02-18T15:33:00Z">
              <w:rPr>
                <w:rFonts w:cs="Times New Roman"/>
                <w:noProof/>
                <w:szCs w:val="24"/>
              </w:rPr>
            </w:rPrChange>
          </w:rPr>
          <w:delText xml:space="preserve">——, and J. LeClerc, 2013: Decisions With Uncertainty: The Glass Half Full. </w:delText>
        </w:r>
        <w:r w:rsidRPr="0047345F" w:rsidDel="00E54A8B">
          <w:rPr>
            <w:sz w:val="28"/>
            <w:szCs w:val="28"/>
            <w:rPrChange w:id="4502" w:author="Fatima Maria Pillosu" w:date="2021-02-18T15:33:00Z">
              <w:rPr>
                <w:rFonts w:cs="Times New Roman"/>
                <w:i/>
                <w:iCs/>
                <w:noProof/>
                <w:szCs w:val="24"/>
              </w:rPr>
            </w:rPrChange>
          </w:rPr>
          <w:delText>Curr. Dir. Psychol. Sci.</w:delText>
        </w:r>
        <w:r w:rsidRPr="0047345F" w:rsidDel="00E54A8B">
          <w:rPr>
            <w:sz w:val="28"/>
            <w:szCs w:val="28"/>
            <w:rPrChange w:id="4503" w:author="Fatima Maria Pillosu" w:date="2021-02-18T15:33:00Z">
              <w:rPr>
                <w:rFonts w:cs="Times New Roman"/>
                <w:noProof/>
                <w:szCs w:val="24"/>
              </w:rPr>
            </w:rPrChange>
          </w:rPr>
          <w:delText xml:space="preserve">, </w:delText>
        </w:r>
        <w:r w:rsidRPr="0047345F" w:rsidDel="00E54A8B">
          <w:rPr>
            <w:sz w:val="28"/>
            <w:szCs w:val="28"/>
            <w:rPrChange w:id="4504" w:author="Fatima Maria Pillosu" w:date="2021-02-18T15:33:00Z">
              <w:rPr>
                <w:rFonts w:cs="Times New Roman"/>
                <w:b/>
                <w:bCs/>
                <w:noProof/>
                <w:szCs w:val="24"/>
              </w:rPr>
            </w:rPrChange>
          </w:rPr>
          <w:delText>22</w:delText>
        </w:r>
        <w:r w:rsidRPr="0047345F" w:rsidDel="00E54A8B">
          <w:rPr>
            <w:sz w:val="28"/>
            <w:szCs w:val="28"/>
            <w:rPrChange w:id="4505" w:author="Fatima Maria Pillosu" w:date="2021-02-18T15:33:00Z">
              <w:rPr>
                <w:rFonts w:cs="Times New Roman"/>
                <w:noProof/>
                <w:szCs w:val="24"/>
              </w:rPr>
            </w:rPrChange>
          </w:rPr>
          <w:delText>, 308–315, https://doi.org/10.1177/0963721413481473.</w:delText>
        </w:r>
      </w:del>
    </w:p>
    <w:p w14:paraId="491B1C79" w14:textId="5CA0AA89" w:rsidR="00550A9B" w:rsidRPr="0047345F" w:rsidDel="00E54A8B" w:rsidRDefault="00550A9B">
      <w:pPr>
        <w:pStyle w:val="ListParagraph"/>
        <w:rPr>
          <w:del w:id="4506" w:author="Fatima Maria Pillosu" w:date="2021-02-16T13:46:00Z"/>
          <w:sz w:val="28"/>
          <w:szCs w:val="28"/>
          <w:rPrChange w:id="4507" w:author="Fatima Maria Pillosu" w:date="2021-02-18T15:33:00Z">
            <w:rPr>
              <w:del w:id="4508" w:author="Fatima Maria Pillosu" w:date="2021-02-16T13:46:00Z"/>
              <w:rFonts w:cs="Times New Roman"/>
              <w:noProof/>
              <w:szCs w:val="24"/>
            </w:rPr>
          </w:rPrChange>
        </w:rPr>
        <w:pPrChange w:id="4509" w:author="Fatima Maria Pillosu" w:date="2021-02-22T14:31:00Z">
          <w:pPr>
            <w:widowControl w:val="0"/>
            <w:autoSpaceDE w:val="0"/>
            <w:autoSpaceDN w:val="0"/>
            <w:adjustRightInd w:val="0"/>
            <w:spacing w:line="360" w:lineRule="auto"/>
            <w:ind w:left="480" w:hanging="480"/>
          </w:pPr>
        </w:pPrChange>
      </w:pPr>
      <w:del w:id="4510" w:author="Fatima Maria Pillosu" w:date="2021-02-16T13:46:00Z">
        <w:r w:rsidRPr="0047345F" w:rsidDel="00E54A8B">
          <w:rPr>
            <w:sz w:val="28"/>
            <w:szCs w:val="28"/>
            <w:rPrChange w:id="4511" w:author="Fatima Maria Pillosu" w:date="2021-02-18T15:33:00Z">
              <w:rPr>
                <w:rFonts w:cs="Times New Roman"/>
                <w:noProof/>
                <w:szCs w:val="24"/>
              </w:rPr>
            </w:rPrChange>
          </w:rPr>
          <w:delText xml:space="preserve">——, L. Nadav-Greenberg, and R. M. Nichols, 2009a: Probability of precipitation: Assessment and enhancement of end-user understanding. </w:delText>
        </w:r>
        <w:r w:rsidRPr="0047345F" w:rsidDel="00E54A8B">
          <w:rPr>
            <w:sz w:val="28"/>
            <w:szCs w:val="28"/>
            <w:rPrChange w:id="4512" w:author="Fatima Maria Pillosu" w:date="2021-02-18T15:33:00Z">
              <w:rPr>
                <w:rFonts w:cs="Times New Roman"/>
                <w:i/>
                <w:iCs/>
                <w:noProof/>
                <w:szCs w:val="24"/>
              </w:rPr>
            </w:rPrChange>
          </w:rPr>
          <w:delText>Bull. Am. Meteorol. Soc.</w:delText>
        </w:r>
        <w:r w:rsidRPr="0047345F" w:rsidDel="00E54A8B">
          <w:rPr>
            <w:sz w:val="28"/>
            <w:szCs w:val="28"/>
            <w:rPrChange w:id="4513" w:author="Fatima Maria Pillosu" w:date="2021-02-18T15:33:00Z">
              <w:rPr>
                <w:rFonts w:cs="Times New Roman"/>
                <w:noProof/>
                <w:szCs w:val="24"/>
              </w:rPr>
            </w:rPrChange>
          </w:rPr>
          <w:delText xml:space="preserve">, </w:delText>
        </w:r>
        <w:r w:rsidRPr="0047345F" w:rsidDel="00E54A8B">
          <w:rPr>
            <w:sz w:val="28"/>
            <w:szCs w:val="28"/>
            <w:rPrChange w:id="4514" w:author="Fatima Maria Pillosu" w:date="2021-02-18T15:33:00Z">
              <w:rPr>
                <w:rFonts w:cs="Times New Roman"/>
                <w:b/>
                <w:bCs/>
                <w:noProof/>
                <w:szCs w:val="24"/>
              </w:rPr>
            </w:rPrChange>
          </w:rPr>
          <w:delText>90</w:delText>
        </w:r>
        <w:r w:rsidRPr="0047345F" w:rsidDel="00E54A8B">
          <w:rPr>
            <w:sz w:val="28"/>
            <w:szCs w:val="28"/>
            <w:rPrChange w:id="4515" w:author="Fatima Maria Pillosu" w:date="2021-02-18T15:33:00Z">
              <w:rPr>
                <w:rFonts w:cs="Times New Roman"/>
                <w:noProof/>
                <w:szCs w:val="24"/>
              </w:rPr>
            </w:rPrChange>
          </w:rPr>
          <w:delText>, 185–193, https://doi.org/10.1175/2008BAMS2509.1.</w:delText>
        </w:r>
      </w:del>
    </w:p>
    <w:p w14:paraId="30203655" w14:textId="2847D01C" w:rsidR="00550A9B" w:rsidRPr="0047345F" w:rsidDel="00E54A8B" w:rsidRDefault="00550A9B">
      <w:pPr>
        <w:pStyle w:val="ListParagraph"/>
        <w:rPr>
          <w:del w:id="4516" w:author="Fatima Maria Pillosu" w:date="2021-02-16T13:46:00Z"/>
          <w:sz w:val="28"/>
          <w:szCs w:val="28"/>
          <w:rPrChange w:id="4517" w:author="Fatima Maria Pillosu" w:date="2021-02-18T15:33:00Z">
            <w:rPr>
              <w:del w:id="4518" w:author="Fatima Maria Pillosu" w:date="2021-02-16T13:46:00Z"/>
              <w:rFonts w:cs="Times New Roman"/>
              <w:noProof/>
              <w:szCs w:val="24"/>
            </w:rPr>
          </w:rPrChange>
        </w:rPr>
        <w:pPrChange w:id="4519" w:author="Fatima Maria Pillosu" w:date="2021-02-22T14:31:00Z">
          <w:pPr>
            <w:widowControl w:val="0"/>
            <w:autoSpaceDE w:val="0"/>
            <w:autoSpaceDN w:val="0"/>
            <w:adjustRightInd w:val="0"/>
            <w:spacing w:line="360" w:lineRule="auto"/>
            <w:ind w:left="480" w:hanging="480"/>
          </w:pPr>
        </w:pPrChange>
      </w:pPr>
      <w:del w:id="4520" w:author="Fatima Maria Pillosu" w:date="2021-02-16T13:46:00Z">
        <w:r w:rsidRPr="0047345F" w:rsidDel="00E54A8B">
          <w:rPr>
            <w:sz w:val="28"/>
            <w:szCs w:val="28"/>
            <w:rPrChange w:id="4521" w:author="Fatima Maria Pillosu" w:date="2021-02-18T15:33:00Z">
              <w:rPr>
                <w:rFonts w:cs="Times New Roman"/>
                <w:noProof/>
                <w:szCs w:val="24"/>
              </w:rPr>
            </w:rPrChange>
          </w:rPr>
          <w:delText xml:space="preserve">Joslyn, S. L., and J. E. LeClerc, 2012: Uncertainty forecasts improve weather-related decisions and attenuate the effects of forecast error. </w:delText>
        </w:r>
        <w:r w:rsidRPr="0047345F" w:rsidDel="00E54A8B">
          <w:rPr>
            <w:sz w:val="28"/>
            <w:szCs w:val="28"/>
            <w:rPrChange w:id="4522" w:author="Fatima Maria Pillosu" w:date="2021-02-18T15:33:00Z">
              <w:rPr>
                <w:rFonts w:cs="Times New Roman"/>
                <w:i/>
                <w:iCs/>
                <w:noProof/>
                <w:szCs w:val="24"/>
              </w:rPr>
            </w:rPrChange>
          </w:rPr>
          <w:delText>J. Exp. Psychol. Appl.</w:delText>
        </w:r>
        <w:r w:rsidRPr="0047345F" w:rsidDel="00E54A8B">
          <w:rPr>
            <w:sz w:val="28"/>
            <w:szCs w:val="28"/>
            <w:rPrChange w:id="4523" w:author="Fatima Maria Pillosu" w:date="2021-02-18T15:33:00Z">
              <w:rPr>
                <w:rFonts w:cs="Times New Roman"/>
                <w:noProof/>
                <w:szCs w:val="24"/>
              </w:rPr>
            </w:rPrChange>
          </w:rPr>
          <w:delText xml:space="preserve">, </w:delText>
        </w:r>
        <w:r w:rsidRPr="0047345F" w:rsidDel="00E54A8B">
          <w:rPr>
            <w:sz w:val="28"/>
            <w:szCs w:val="28"/>
            <w:rPrChange w:id="4524" w:author="Fatima Maria Pillosu" w:date="2021-02-18T15:33:00Z">
              <w:rPr>
                <w:rFonts w:cs="Times New Roman"/>
                <w:b/>
                <w:bCs/>
                <w:noProof/>
                <w:szCs w:val="24"/>
              </w:rPr>
            </w:rPrChange>
          </w:rPr>
          <w:delText>18</w:delText>
        </w:r>
        <w:r w:rsidRPr="0047345F" w:rsidDel="00E54A8B">
          <w:rPr>
            <w:sz w:val="28"/>
            <w:szCs w:val="28"/>
            <w:rPrChange w:id="4525" w:author="Fatima Maria Pillosu" w:date="2021-02-18T15:33:00Z">
              <w:rPr>
                <w:rFonts w:cs="Times New Roman"/>
                <w:noProof/>
                <w:szCs w:val="24"/>
              </w:rPr>
            </w:rPrChange>
          </w:rPr>
          <w:delText>, 126–140, https://doi.org/10.1037/a0025185.</w:delText>
        </w:r>
      </w:del>
    </w:p>
    <w:p w14:paraId="5ED135B1" w14:textId="621F57F2" w:rsidR="00550A9B" w:rsidRPr="0047345F" w:rsidDel="00E54A8B" w:rsidRDefault="00550A9B">
      <w:pPr>
        <w:pStyle w:val="ListParagraph"/>
        <w:rPr>
          <w:del w:id="4526" w:author="Fatima Maria Pillosu" w:date="2021-02-16T13:46:00Z"/>
          <w:sz w:val="28"/>
          <w:szCs w:val="28"/>
          <w:rPrChange w:id="4527" w:author="Fatima Maria Pillosu" w:date="2021-02-18T15:33:00Z">
            <w:rPr>
              <w:del w:id="4528" w:author="Fatima Maria Pillosu" w:date="2021-02-16T13:46:00Z"/>
              <w:rFonts w:cs="Times New Roman"/>
              <w:noProof/>
              <w:szCs w:val="24"/>
            </w:rPr>
          </w:rPrChange>
        </w:rPr>
        <w:pPrChange w:id="4529" w:author="Fatima Maria Pillosu" w:date="2021-02-22T14:31:00Z">
          <w:pPr>
            <w:widowControl w:val="0"/>
            <w:autoSpaceDE w:val="0"/>
            <w:autoSpaceDN w:val="0"/>
            <w:adjustRightInd w:val="0"/>
            <w:spacing w:line="360" w:lineRule="auto"/>
            <w:ind w:left="480" w:hanging="480"/>
          </w:pPr>
        </w:pPrChange>
      </w:pPr>
      <w:del w:id="4530" w:author="Fatima Maria Pillosu" w:date="2021-02-16T13:46:00Z">
        <w:r w:rsidRPr="0047345F" w:rsidDel="00E54A8B">
          <w:rPr>
            <w:sz w:val="28"/>
            <w:szCs w:val="28"/>
            <w:rPrChange w:id="4531" w:author="Fatima Maria Pillosu" w:date="2021-02-18T15:33:00Z">
              <w:rPr>
                <w:rFonts w:cs="Times New Roman"/>
                <w:noProof/>
                <w:szCs w:val="24"/>
              </w:rPr>
            </w:rPrChange>
          </w:rPr>
          <w:delText xml:space="preserve">Joslyn, S. L., L. Nadav-Greenberg, M. U. Taing, and R. M. Nichols, 2009b: The effects of wording on the understanding and use of uncertainty information in a threshold forecasting decision. </w:delText>
        </w:r>
        <w:r w:rsidRPr="0047345F" w:rsidDel="00E54A8B">
          <w:rPr>
            <w:sz w:val="28"/>
            <w:szCs w:val="28"/>
            <w:rPrChange w:id="4532" w:author="Fatima Maria Pillosu" w:date="2021-02-18T15:33:00Z">
              <w:rPr>
                <w:rFonts w:cs="Times New Roman"/>
                <w:i/>
                <w:iCs/>
                <w:noProof/>
                <w:szCs w:val="24"/>
              </w:rPr>
            </w:rPrChange>
          </w:rPr>
          <w:delText>Appl. Cogn. Psychol.</w:delText>
        </w:r>
        <w:r w:rsidRPr="0047345F" w:rsidDel="00E54A8B">
          <w:rPr>
            <w:sz w:val="28"/>
            <w:szCs w:val="28"/>
            <w:rPrChange w:id="4533" w:author="Fatima Maria Pillosu" w:date="2021-02-18T15:33:00Z">
              <w:rPr>
                <w:rFonts w:cs="Times New Roman"/>
                <w:noProof/>
                <w:szCs w:val="24"/>
              </w:rPr>
            </w:rPrChange>
          </w:rPr>
          <w:delText xml:space="preserve">, </w:delText>
        </w:r>
        <w:r w:rsidRPr="0047345F" w:rsidDel="00E54A8B">
          <w:rPr>
            <w:sz w:val="28"/>
            <w:szCs w:val="28"/>
            <w:rPrChange w:id="4534" w:author="Fatima Maria Pillosu" w:date="2021-02-18T15:33:00Z">
              <w:rPr>
                <w:rFonts w:cs="Times New Roman"/>
                <w:b/>
                <w:bCs/>
                <w:noProof/>
                <w:szCs w:val="24"/>
              </w:rPr>
            </w:rPrChange>
          </w:rPr>
          <w:delText>23</w:delText>
        </w:r>
        <w:r w:rsidRPr="0047345F" w:rsidDel="00E54A8B">
          <w:rPr>
            <w:sz w:val="28"/>
            <w:szCs w:val="28"/>
            <w:rPrChange w:id="4535" w:author="Fatima Maria Pillosu" w:date="2021-02-18T15:33:00Z">
              <w:rPr>
                <w:rFonts w:cs="Times New Roman"/>
                <w:noProof/>
                <w:szCs w:val="24"/>
              </w:rPr>
            </w:rPrChange>
          </w:rPr>
          <w:delText>, 55–72, https://doi.org/10.1002/acp.1449.</w:delText>
        </w:r>
      </w:del>
    </w:p>
    <w:p w14:paraId="1B05A6D6" w14:textId="4C4568D6" w:rsidR="00550A9B" w:rsidRPr="0047345F" w:rsidDel="00E54A8B" w:rsidRDefault="00550A9B">
      <w:pPr>
        <w:pStyle w:val="ListParagraph"/>
        <w:rPr>
          <w:del w:id="4536" w:author="Fatima Maria Pillosu" w:date="2021-02-16T13:46:00Z"/>
          <w:sz w:val="28"/>
          <w:szCs w:val="28"/>
          <w:rPrChange w:id="4537" w:author="Fatima Maria Pillosu" w:date="2021-02-18T15:33:00Z">
            <w:rPr>
              <w:del w:id="4538" w:author="Fatima Maria Pillosu" w:date="2021-02-16T13:46:00Z"/>
              <w:rFonts w:cs="Times New Roman"/>
              <w:noProof/>
              <w:szCs w:val="24"/>
            </w:rPr>
          </w:rPrChange>
        </w:rPr>
        <w:pPrChange w:id="4539" w:author="Fatima Maria Pillosu" w:date="2021-02-22T14:31:00Z">
          <w:pPr>
            <w:widowControl w:val="0"/>
            <w:autoSpaceDE w:val="0"/>
            <w:autoSpaceDN w:val="0"/>
            <w:adjustRightInd w:val="0"/>
            <w:spacing w:line="360" w:lineRule="auto"/>
            <w:ind w:left="480" w:hanging="480"/>
          </w:pPr>
        </w:pPrChange>
      </w:pPr>
      <w:del w:id="4540" w:author="Fatima Maria Pillosu" w:date="2021-02-16T13:46:00Z">
        <w:r w:rsidRPr="0047345F" w:rsidDel="00E54A8B">
          <w:rPr>
            <w:sz w:val="28"/>
            <w:szCs w:val="28"/>
            <w:rPrChange w:id="4541" w:author="Fatima Maria Pillosu" w:date="2021-02-18T15:33:00Z">
              <w:rPr>
                <w:rFonts w:cs="Times New Roman"/>
                <w:noProof/>
                <w:szCs w:val="24"/>
              </w:rPr>
            </w:rPrChange>
          </w:rPr>
          <w:delText xml:space="preserve">Lazo, J. K., R. E. Morss, and J. L. Demuth, 2009: 300 billion served: Sources, Perceptions, Uses, and Values of Weather Forecasts. </w:delText>
        </w:r>
        <w:r w:rsidRPr="0047345F" w:rsidDel="00E54A8B">
          <w:rPr>
            <w:sz w:val="28"/>
            <w:szCs w:val="28"/>
            <w:rPrChange w:id="4542" w:author="Fatima Maria Pillosu" w:date="2021-02-18T15:33:00Z">
              <w:rPr>
                <w:rFonts w:cs="Times New Roman"/>
                <w:i/>
                <w:iCs/>
                <w:noProof/>
                <w:szCs w:val="24"/>
              </w:rPr>
            </w:rPrChange>
          </w:rPr>
          <w:delText>Bull. Am. Meteorol. Soc.</w:delText>
        </w:r>
        <w:r w:rsidRPr="0047345F" w:rsidDel="00E54A8B">
          <w:rPr>
            <w:sz w:val="28"/>
            <w:szCs w:val="28"/>
            <w:rPrChange w:id="4543" w:author="Fatima Maria Pillosu" w:date="2021-02-18T15:33:00Z">
              <w:rPr>
                <w:rFonts w:cs="Times New Roman"/>
                <w:noProof/>
                <w:szCs w:val="24"/>
              </w:rPr>
            </w:rPrChange>
          </w:rPr>
          <w:delText xml:space="preserve">, </w:delText>
        </w:r>
        <w:r w:rsidRPr="0047345F" w:rsidDel="00E54A8B">
          <w:rPr>
            <w:sz w:val="28"/>
            <w:szCs w:val="28"/>
            <w:rPrChange w:id="4544" w:author="Fatima Maria Pillosu" w:date="2021-02-18T15:33:00Z">
              <w:rPr>
                <w:rFonts w:cs="Times New Roman"/>
                <w:b/>
                <w:bCs/>
                <w:noProof/>
                <w:szCs w:val="24"/>
              </w:rPr>
            </w:rPrChange>
          </w:rPr>
          <w:delText>90</w:delText>
        </w:r>
        <w:r w:rsidRPr="0047345F" w:rsidDel="00E54A8B">
          <w:rPr>
            <w:sz w:val="28"/>
            <w:szCs w:val="28"/>
            <w:rPrChange w:id="4545" w:author="Fatima Maria Pillosu" w:date="2021-02-18T15:33:00Z">
              <w:rPr>
                <w:rFonts w:cs="Times New Roman"/>
                <w:noProof/>
                <w:szCs w:val="24"/>
              </w:rPr>
            </w:rPrChange>
          </w:rPr>
          <w:delText>, 785–798, https://doi.org/10.1175/2008BAMS2604.1.</w:delText>
        </w:r>
      </w:del>
    </w:p>
    <w:p w14:paraId="42DE29EC" w14:textId="437CC8A0" w:rsidR="00550A9B" w:rsidRPr="0047345F" w:rsidDel="00E54A8B" w:rsidRDefault="00550A9B">
      <w:pPr>
        <w:pStyle w:val="ListParagraph"/>
        <w:rPr>
          <w:del w:id="4546" w:author="Fatima Maria Pillosu" w:date="2021-02-16T13:46:00Z"/>
          <w:sz w:val="28"/>
          <w:szCs w:val="28"/>
          <w:rPrChange w:id="4547" w:author="Fatima Maria Pillosu" w:date="2021-02-18T15:33:00Z">
            <w:rPr>
              <w:del w:id="4548" w:author="Fatima Maria Pillosu" w:date="2021-02-16T13:46:00Z"/>
              <w:rFonts w:cs="Times New Roman"/>
              <w:noProof/>
              <w:szCs w:val="24"/>
            </w:rPr>
          </w:rPrChange>
        </w:rPr>
        <w:pPrChange w:id="4549" w:author="Fatima Maria Pillosu" w:date="2021-02-22T14:31:00Z">
          <w:pPr>
            <w:widowControl w:val="0"/>
            <w:autoSpaceDE w:val="0"/>
            <w:autoSpaceDN w:val="0"/>
            <w:adjustRightInd w:val="0"/>
            <w:spacing w:line="360" w:lineRule="auto"/>
            <w:ind w:left="480" w:hanging="480"/>
          </w:pPr>
        </w:pPrChange>
      </w:pPr>
      <w:del w:id="4550" w:author="Fatima Maria Pillosu" w:date="2021-02-16T13:46:00Z">
        <w:r w:rsidRPr="0047345F" w:rsidDel="00E54A8B">
          <w:rPr>
            <w:sz w:val="28"/>
            <w:szCs w:val="28"/>
            <w:rPrChange w:id="4551" w:author="Fatima Maria Pillosu" w:date="2021-02-18T15:33:00Z">
              <w:rPr>
                <w:rFonts w:cs="Times New Roman"/>
                <w:noProof/>
                <w:szCs w:val="24"/>
              </w:rPr>
            </w:rPrChange>
          </w:rPr>
          <w:delText xml:space="preserve">LeClerc, J., and S. Joslyn, 2015: The cry wolf effect and weather-related decision making. </w:delText>
        </w:r>
        <w:r w:rsidRPr="0047345F" w:rsidDel="00E54A8B">
          <w:rPr>
            <w:sz w:val="28"/>
            <w:szCs w:val="28"/>
            <w:rPrChange w:id="4552" w:author="Fatima Maria Pillosu" w:date="2021-02-18T15:33:00Z">
              <w:rPr>
                <w:rFonts w:cs="Times New Roman"/>
                <w:i/>
                <w:iCs/>
                <w:noProof/>
                <w:szCs w:val="24"/>
              </w:rPr>
            </w:rPrChange>
          </w:rPr>
          <w:delText>Risk Anal.</w:delText>
        </w:r>
        <w:r w:rsidRPr="0047345F" w:rsidDel="00E54A8B">
          <w:rPr>
            <w:sz w:val="28"/>
            <w:szCs w:val="28"/>
            <w:rPrChange w:id="4553" w:author="Fatima Maria Pillosu" w:date="2021-02-18T15:33:00Z">
              <w:rPr>
                <w:rFonts w:cs="Times New Roman"/>
                <w:noProof/>
                <w:szCs w:val="24"/>
              </w:rPr>
            </w:rPrChange>
          </w:rPr>
          <w:delText xml:space="preserve">, </w:delText>
        </w:r>
        <w:r w:rsidRPr="0047345F" w:rsidDel="00E54A8B">
          <w:rPr>
            <w:sz w:val="28"/>
            <w:szCs w:val="28"/>
            <w:rPrChange w:id="4554" w:author="Fatima Maria Pillosu" w:date="2021-02-18T15:33:00Z">
              <w:rPr>
                <w:rFonts w:cs="Times New Roman"/>
                <w:b/>
                <w:bCs/>
                <w:noProof/>
                <w:szCs w:val="24"/>
              </w:rPr>
            </w:rPrChange>
          </w:rPr>
          <w:delText>35</w:delText>
        </w:r>
        <w:r w:rsidRPr="0047345F" w:rsidDel="00E54A8B">
          <w:rPr>
            <w:sz w:val="28"/>
            <w:szCs w:val="28"/>
            <w:rPrChange w:id="4555" w:author="Fatima Maria Pillosu" w:date="2021-02-18T15:33:00Z">
              <w:rPr>
                <w:rFonts w:cs="Times New Roman"/>
                <w:noProof/>
                <w:szCs w:val="24"/>
              </w:rPr>
            </w:rPrChange>
          </w:rPr>
          <w:delText>, 385–395, https://doi.org/10.1111/risa.12336.</w:delText>
        </w:r>
      </w:del>
    </w:p>
    <w:p w14:paraId="5FFB15D4" w14:textId="5F243992" w:rsidR="00550A9B" w:rsidRPr="0047345F" w:rsidDel="00E54A8B" w:rsidRDefault="00550A9B">
      <w:pPr>
        <w:pStyle w:val="ListParagraph"/>
        <w:rPr>
          <w:del w:id="4556" w:author="Fatima Maria Pillosu" w:date="2021-02-16T13:46:00Z"/>
          <w:sz w:val="28"/>
          <w:szCs w:val="28"/>
          <w:rPrChange w:id="4557" w:author="Fatima Maria Pillosu" w:date="2021-02-18T15:33:00Z">
            <w:rPr>
              <w:del w:id="4558" w:author="Fatima Maria Pillosu" w:date="2021-02-16T13:46:00Z"/>
              <w:rFonts w:cs="Times New Roman"/>
              <w:noProof/>
              <w:szCs w:val="24"/>
            </w:rPr>
          </w:rPrChange>
        </w:rPr>
        <w:pPrChange w:id="4559" w:author="Fatima Maria Pillosu" w:date="2021-02-22T14:31:00Z">
          <w:pPr>
            <w:widowControl w:val="0"/>
            <w:autoSpaceDE w:val="0"/>
            <w:autoSpaceDN w:val="0"/>
            <w:adjustRightInd w:val="0"/>
            <w:spacing w:line="360" w:lineRule="auto"/>
            <w:ind w:left="480" w:hanging="480"/>
          </w:pPr>
        </w:pPrChange>
      </w:pPr>
      <w:del w:id="4560" w:author="Fatima Maria Pillosu" w:date="2021-02-16T13:46:00Z">
        <w:r w:rsidRPr="0047345F" w:rsidDel="00E54A8B">
          <w:rPr>
            <w:sz w:val="28"/>
            <w:szCs w:val="28"/>
            <w:rPrChange w:id="4561" w:author="Fatima Maria Pillosu" w:date="2021-02-18T15:33:00Z">
              <w:rPr>
                <w:rFonts w:cs="Times New Roman"/>
                <w:noProof/>
                <w:szCs w:val="24"/>
              </w:rPr>
            </w:rPrChange>
          </w:rPr>
          <w:delText xml:space="preserve">Lorenz, E. N., 1963: Deterministic Nonperiodic Flow. </w:delText>
        </w:r>
        <w:r w:rsidRPr="0047345F" w:rsidDel="00E54A8B">
          <w:rPr>
            <w:sz w:val="28"/>
            <w:szCs w:val="28"/>
            <w:rPrChange w:id="4562" w:author="Fatima Maria Pillosu" w:date="2021-02-18T15:33:00Z">
              <w:rPr>
                <w:rFonts w:cs="Times New Roman"/>
                <w:i/>
                <w:iCs/>
                <w:noProof/>
                <w:szCs w:val="24"/>
              </w:rPr>
            </w:rPrChange>
          </w:rPr>
          <w:delText>J. Atmos. Sci.</w:delText>
        </w:r>
        <w:r w:rsidRPr="0047345F" w:rsidDel="00E54A8B">
          <w:rPr>
            <w:sz w:val="28"/>
            <w:szCs w:val="28"/>
            <w:rPrChange w:id="4563" w:author="Fatima Maria Pillosu" w:date="2021-02-18T15:33:00Z">
              <w:rPr>
                <w:rFonts w:cs="Times New Roman"/>
                <w:noProof/>
                <w:szCs w:val="24"/>
              </w:rPr>
            </w:rPrChange>
          </w:rPr>
          <w:delText xml:space="preserve">, </w:delText>
        </w:r>
        <w:r w:rsidRPr="0047345F" w:rsidDel="00E54A8B">
          <w:rPr>
            <w:sz w:val="28"/>
            <w:szCs w:val="28"/>
            <w:rPrChange w:id="4564" w:author="Fatima Maria Pillosu" w:date="2021-02-18T15:33:00Z">
              <w:rPr>
                <w:rFonts w:cs="Times New Roman"/>
                <w:b/>
                <w:bCs/>
                <w:noProof/>
                <w:szCs w:val="24"/>
              </w:rPr>
            </w:rPrChange>
          </w:rPr>
          <w:delText>20</w:delText>
        </w:r>
        <w:r w:rsidRPr="0047345F" w:rsidDel="00E54A8B">
          <w:rPr>
            <w:sz w:val="28"/>
            <w:szCs w:val="28"/>
            <w:rPrChange w:id="4565" w:author="Fatima Maria Pillosu" w:date="2021-02-18T15:33:00Z">
              <w:rPr>
                <w:rFonts w:cs="Times New Roman"/>
                <w:noProof/>
                <w:szCs w:val="24"/>
              </w:rPr>
            </w:rPrChange>
          </w:rPr>
          <w:delText>, 130–141, https://doi.org/10.1175/1520-0469(1963)020&lt;0130:dnf&gt;2.0.co;2.</w:delText>
        </w:r>
      </w:del>
    </w:p>
    <w:p w14:paraId="3E8150B7" w14:textId="6CAFC72A" w:rsidR="00550A9B" w:rsidRPr="0047345F" w:rsidDel="00E54A8B" w:rsidRDefault="00550A9B">
      <w:pPr>
        <w:pStyle w:val="ListParagraph"/>
        <w:rPr>
          <w:del w:id="4566" w:author="Fatima Maria Pillosu" w:date="2021-02-16T13:46:00Z"/>
          <w:sz w:val="28"/>
          <w:szCs w:val="28"/>
          <w:rPrChange w:id="4567" w:author="Fatima Maria Pillosu" w:date="2021-02-18T15:33:00Z">
            <w:rPr>
              <w:del w:id="4568" w:author="Fatima Maria Pillosu" w:date="2021-02-16T13:46:00Z"/>
              <w:rFonts w:cs="Times New Roman"/>
              <w:noProof/>
              <w:szCs w:val="24"/>
            </w:rPr>
          </w:rPrChange>
        </w:rPr>
        <w:pPrChange w:id="4569" w:author="Fatima Maria Pillosu" w:date="2021-02-22T14:31:00Z">
          <w:pPr>
            <w:widowControl w:val="0"/>
            <w:autoSpaceDE w:val="0"/>
            <w:autoSpaceDN w:val="0"/>
            <w:adjustRightInd w:val="0"/>
            <w:spacing w:line="360" w:lineRule="auto"/>
            <w:ind w:left="480" w:hanging="480"/>
          </w:pPr>
        </w:pPrChange>
      </w:pPr>
      <w:del w:id="4570" w:author="Fatima Maria Pillosu" w:date="2021-02-16T13:46:00Z">
        <w:r w:rsidRPr="0047345F" w:rsidDel="00E54A8B">
          <w:rPr>
            <w:sz w:val="28"/>
            <w:szCs w:val="28"/>
            <w:rPrChange w:id="4571" w:author="Fatima Maria Pillosu" w:date="2021-02-18T15:33:00Z">
              <w:rPr>
                <w:rFonts w:cs="Times New Roman"/>
                <w:noProof/>
                <w:szCs w:val="24"/>
              </w:rPr>
            </w:rPrChange>
          </w:rPr>
          <w:delText xml:space="preserve">Losee, J. E., and S. Joslyn, 2018: The need to trust: How features of the forecasted weather influence forecast trust. </w:delText>
        </w:r>
        <w:r w:rsidRPr="0047345F" w:rsidDel="00E54A8B">
          <w:rPr>
            <w:sz w:val="28"/>
            <w:szCs w:val="28"/>
            <w:rPrChange w:id="4572" w:author="Fatima Maria Pillosu" w:date="2021-02-18T15:33:00Z">
              <w:rPr>
                <w:rFonts w:cs="Times New Roman"/>
                <w:i/>
                <w:iCs/>
                <w:noProof/>
                <w:szCs w:val="24"/>
              </w:rPr>
            </w:rPrChange>
          </w:rPr>
          <w:delText>Int. J. Disaster Risk Reduct.</w:delText>
        </w:r>
        <w:r w:rsidRPr="0047345F" w:rsidDel="00E54A8B">
          <w:rPr>
            <w:sz w:val="28"/>
            <w:szCs w:val="28"/>
            <w:rPrChange w:id="4573" w:author="Fatima Maria Pillosu" w:date="2021-02-18T15:33:00Z">
              <w:rPr>
                <w:rFonts w:cs="Times New Roman"/>
                <w:noProof/>
                <w:szCs w:val="24"/>
              </w:rPr>
            </w:rPrChange>
          </w:rPr>
          <w:delText xml:space="preserve">, </w:delText>
        </w:r>
        <w:r w:rsidRPr="0047345F" w:rsidDel="00E54A8B">
          <w:rPr>
            <w:sz w:val="28"/>
            <w:szCs w:val="28"/>
            <w:rPrChange w:id="4574" w:author="Fatima Maria Pillosu" w:date="2021-02-18T15:33:00Z">
              <w:rPr>
                <w:rFonts w:cs="Times New Roman"/>
                <w:b/>
                <w:bCs/>
                <w:noProof/>
                <w:szCs w:val="24"/>
              </w:rPr>
            </w:rPrChange>
          </w:rPr>
          <w:delText>30</w:delText>
        </w:r>
        <w:r w:rsidRPr="0047345F" w:rsidDel="00E54A8B">
          <w:rPr>
            <w:sz w:val="28"/>
            <w:szCs w:val="28"/>
            <w:rPrChange w:id="4575" w:author="Fatima Maria Pillosu" w:date="2021-02-18T15:33:00Z">
              <w:rPr>
                <w:rFonts w:cs="Times New Roman"/>
                <w:noProof/>
                <w:szCs w:val="24"/>
              </w:rPr>
            </w:rPrChange>
          </w:rPr>
          <w:delText>, 95–104, https://doi.org/10.1016/j.ijdrr.2018.02.032.</w:delText>
        </w:r>
      </w:del>
    </w:p>
    <w:p w14:paraId="02024923" w14:textId="70E3A4F0" w:rsidR="00550A9B" w:rsidRPr="0047345F" w:rsidDel="00E54A8B" w:rsidRDefault="00550A9B">
      <w:pPr>
        <w:pStyle w:val="ListParagraph"/>
        <w:rPr>
          <w:del w:id="4576" w:author="Fatima Maria Pillosu" w:date="2021-02-16T13:46:00Z"/>
          <w:sz w:val="28"/>
          <w:szCs w:val="28"/>
          <w:rPrChange w:id="4577" w:author="Fatima Maria Pillosu" w:date="2021-02-18T15:33:00Z">
            <w:rPr>
              <w:del w:id="4578" w:author="Fatima Maria Pillosu" w:date="2021-02-16T13:46:00Z"/>
              <w:rFonts w:cs="Times New Roman"/>
              <w:noProof/>
              <w:szCs w:val="24"/>
            </w:rPr>
          </w:rPrChange>
        </w:rPr>
        <w:pPrChange w:id="4579" w:author="Fatima Maria Pillosu" w:date="2021-02-22T14:31:00Z">
          <w:pPr>
            <w:widowControl w:val="0"/>
            <w:autoSpaceDE w:val="0"/>
            <w:autoSpaceDN w:val="0"/>
            <w:adjustRightInd w:val="0"/>
            <w:spacing w:line="360" w:lineRule="auto"/>
            <w:ind w:left="480" w:hanging="480"/>
          </w:pPr>
        </w:pPrChange>
      </w:pPr>
      <w:del w:id="4580" w:author="Fatima Maria Pillosu" w:date="2021-02-16T13:46:00Z">
        <w:r w:rsidRPr="0047345F" w:rsidDel="00E54A8B">
          <w:rPr>
            <w:sz w:val="28"/>
            <w:szCs w:val="28"/>
            <w:rPrChange w:id="4581" w:author="Fatima Maria Pillosu" w:date="2021-02-18T15:33:00Z">
              <w:rPr>
                <w:rFonts w:cs="Times New Roman"/>
                <w:noProof/>
                <w:szCs w:val="24"/>
              </w:rPr>
            </w:rPrChange>
          </w:rPr>
          <w:delText xml:space="preserve">Morss, R. E., J. L. Demuth, and J. K. Lazo, 2008: Communicating Uncertainty in Weather Forecasts: A Survey of the U.S. Public. </w:delText>
        </w:r>
        <w:r w:rsidRPr="0047345F" w:rsidDel="00E54A8B">
          <w:rPr>
            <w:sz w:val="28"/>
            <w:szCs w:val="28"/>
            <w:rPrChange w:id="4582" w:author="Fatima Maria Pillosu" w:date="2021-02-18T15:33:00Z">
              <w:rPr>
                <w:rFonts w:cs="Times New Roman"/>
                <w:i/>
                <w:iCs/>
                <w:noProof/>
                <w:szCs w:val="24"/>
              </w:rPr>
            </w:rPrChange>
          </w:rPr>
          <w:delText>Weather Forecast.</w:delText>
        </w:r>
        <w:r w:rsidRPr="0047345F" w:rsidDel="00E54A8B">
          <w:rPr>
            <w:sz w:val="28"/>
            <w:szCs w:val="28"/>
            <w:rPrChange w:id="4583" w:author="Fatima Maria Pillosu" w:date="2021-02-18T15:33:00Z">
              <w:rPr>
                <w:rFonts w:cs="Times New Roman"/>
                <w:noProof/>
                <w:szCs w:val="24"/>
              </w:rPr>
            </w:rPrChange>
          </w:rPr>
          <w:delText xml:space="preserve">, </w:delText>
        </w:r>
        <w:r w:rsidRPr="0047345F" w:rsidDel="00E54A8B">
          <w:rPr>
            <w:sz w:val="28"/>
            <w:szCs w:val="28"/>
            <w:rPrChange w:id="4584" w:author="Fatima Maria Pillosu" w:date="2021-02-18T15:33:00Z">
              <w:rPr>
                <w:rFonts w:cs="Times New Roman"/>
                <w:b/>
                <w:bCs/>
                <w:noProof/>
                <w:szCs w:val="24"/>
              </w:rPr>
            </w:rPrChange>
          </w:rPr>
          <w:delText>23</w:delText>
        </w:r>
        <w:r w:rsidRPr="0047345F" w:rsidDel="00E54A8B">
          <w:rPr>
            <w:sz w:val="28"/>
            <w:szCs w:val="28"/>
            <w:rPrChange w:id="4585" w:author="Fatima Maria Pillosu" w:date="2021-02-18T15:33:00Z">
              <w:rPr>
                <w:rFonts w:cs="Times New Roman"/>
                <w:noProof/>
                <w:szCs w:val="24"/>
              </w:rPr>
            </w:rPrChange>
          </w:rPr>
          <w:delText>, 974–991, https://doi.org/10.1175/2008WAF2007088.1.</w:delText>
        </w:r>
      </w:del>
    </w:p>
    <w:p w14:paraId="2CBC7039" w14:textId="56808648" w:rsidR="00550A9B" w:rsidRPr="0047345F" w:rsidDel="00E54A8B" w:rsidRDefault="00550A9B">
      <w:pPr>
        <w:pStyle w:val="ListParagraph"/>
        <w:rPr>
          <w:del w:id="4586" w:author="Fatima Maria Pillosu" w:date="2021-02-16T13:46:00Z"/>
          <w:sz w:val="28"/>
          <w:szCs w:val="28"/>
          <w:rPrChange w:id="4587" w:author="Fatima Maria Pillosu" w:date="2021-02-18T15:33:00Z">
            <w:rPr>
              <w:del w:id="4588" w:author="Fatima Maria Pillosu" w:date="2021-02-16T13:46:00Z"/>
              <w:rFonts w:cs="Times New Roman"/>
              <w:noProof/>
              <w:szCs w:val="24"/>
            </w:rPr>
          </w:rPrChange>
        </w:rPr>
        <w:pPrChange w:id="4589" w:author="Fatima Maria Pillosu" w:date="2021-02-22T14:31:00Z">
          <w:pPr>
            <w:widowControl w:val="0"/>
            <w:autoSpaceDE w:val="0"/>
            <w:autoSpaceDN w:val="0"/>
            <w:adjustRightInd w:val="0"/>
            <w:spacing w:line="360" w:lineRule="auto"/>
            <w:ind w:left="480" w:hanging="480"/>
          </w:pPr>
        </w:pPrChange>
      </w:pPr>
      <w:del w:id="4590" w:author="Fatima Maria Pillosu" w:date="2021-02-16T13:46:00Z">
        <w:r w:rsidRPr="0047345F" w:rsidDel="00E54A8B">
          <w:rPr>
            <w:sz w:val="28"/>
            <w:szCs w:val="28"/>
            <w:rPrChange w:id="4591" w:author="Fatima Maria Pillosu" w:date="2021-02-18T15:33:00Z">
              <w:rPr>
                <w:rFonts w:cs="Times New Roman"/>
                <w:noProof/>
                <w:szCs w:val="24"/>
              </w:rPr>
            </w:rPrChange>
          </w:rPr>
          <w:delText xml:space="preserve">——, J. K. Lazo, and J. L. Demuth, 2010: Examining the use of weather forecasts in decision scenarios: Results from a us survey with implications for uncertainty communication. </w:delText>
        </w:r>
        <w:r w:rsidRPr="0047345F" w:rsidDel="00E54A8B">
          <w:rPr>
            <w:sz w:val="28"/>
            <w:szCs w:val="28"/>
            <w:rPrChange w:id="4592" w:author="Fatima Maria Pillosu" w:date="2021-02-18T15:33:00Z">
              <w:rPr>
                <w:rFonts w:cs="Times New Roman"/>
                <w:i/>
                <w:iCs/>
                <w:noProof/>
                <w:szCs w:val="24"/>
              </w:rPr>
            </w:rPrChange>
          </w:rPr>
          <w:delText>Meteorol. Appl.</w:delText>
        </w:r>
        <w:r w:rsidRPr="0047345F" w:rsidDel="00E54A8B">
          <w:rPr>
            <w:sz w:val="28"/>
            <w:szCs w:val="28"/>
            <w:rPrChange w:id="4593" w:author="Fatima Maria Pillosu" w:date="2021-02-18T15:33:00Z">
              <w:rPr>
                <w:rFonts w:cs="Times New Roman"/>
                <w:noProof/>
                <w:szCs w:val="24"/>
              </w:rPr>
            </w:rPrChange>
          </w:rPr>
          <w:delText xml:space="preserve">, </w:delText>
        </w:r>
        <w:r w:rsidRPr="0047345F" w:rsidDel="00E54A8B">
          <w:rPr>
            <w:sz w:val="28"/>
            <w:szCs w:val="28"/>
            <w:rPrChange w:id="4594" w:author="Fatima Maria Pillosu" w:date="2021-02-18T15:33:00Z">
              <w:rPr>
                <w:rFonts w:cs="Times New Roman"/>
                <w:b/>
                <w:bCs/>
                <w:noProof/>
                <w:szCs w:val="24"/>
              </w:rPr>
            </w:rPrChange>
          </w:rPr>
          <w:delText>17</w:delText>
        </w:r>
        <w:r w:rsidRPr="0047345F" w:rsidDel="00E54A8B">
          <w:rPr>
            <w:sz w:val="28"/>
            <w:szCs w:val="28"/>
            <w:rPrChange w:id="4595" w:author="Fatima Maria Pillosu" w:date="2021-02-18T15:33:00Z">
              <w:rPr>
                <w:rFonts w:cs="Times New Roman"/>
                <w:noProof/>
                <w:szCs w:val="24"/>
              </w:rPr>
            </w:rPrChange>
          </w:rPr>
          <w:delText>, 149–162, https://doi.org/10.1002/met.196.</w:delText>
        </w:r>
      </w:del>
    </w:p>
    <w:p w14:paraId="542A1080" w14:textId="7FD7A050" w:rsidR="00550A9B" w:rsidRPr="0047345F" w:rsidDel="00E54A8B" w:rsidRDefault="00550A9B">
      <w:pPr>
        <w:pStyle w:val="ListParagraph"/>
        <w:rPr>
          <w:del w:id="4596" w:author="Fatima Maria Pillosu" w:date="2021-02-16T13:46:00Z"/>
          <w:sz w:val="28"/>
          <w:szCs w:val="28"/>
          <w:rPrChange w:id="4597" w:author="Fatima Maria Pillosu" w:date="2021-02-18T15:33:00Z">
            <w:rPr>
              <w:del w:id="4598" w:author="Fatima Maria Pillosu" w:date="2021-02-16T13:46:00Z"/>
              <w:rFonts w:cs="Times New Roman"/>
              <w:noProof/>
              <w:szCs w:val="24"/>
            </w:rPr>
          </w:rPrChange>
        </w:rPr>
        <w:pPrChange w:id="4599" w:author="Fatima Maria Pillosu" w:date="2021-02-22T14:31:00Z">
          <w:pPr>
            <w:widowControl w:val="0"/>
            <w:autoSpaceDE w:val="0"/>
            <w:autoSpaceDN w:val="0"/>
            <w:adjustRightInd w:val="0"/>
            <w:spacing w:line="360" w:lineRule="auto"/>
            <w:ind w:left="480" w:hanging="480"/>
          </w:pPr>
        </w:pPrChange>
      </w:pPr>
      <w:del w:id="4600" w:author="Fatima Maria Pillosu" w:date="2021-02-16T13:46:00Z">
        <w:r w:rsidRPr="0047345F" w:rsidDel="00E54A8B">
          <w:rPr>
            <w:sz w:val="28"/>
            <w:szCs w:val="28"/>
            <w:rPrChange w:id="4601" w:author="Fatima Maria Pillosu" w:date="2021-02-18T15:33:00Z">
              <w:rPr>
                <w:rFonts w:cs="Times New Roman"/>
                <w:noProof/>
                <w:szCs w:val="24"/>
              </w:rPr>
            </w:rPrChange>
          </w:rPr>
          <w:delText xml:space="preserve">Morss, R. E., K. J. Mulder, J. K. Lazo, and J. L. Demuth, 2016: How do people perceive, understand, and anticipate responding to flash flood risks and warnings? Results from a public survey in Boulder, Colorado, USA. </w:delText>
        </w:r>
        <w:r w:rsidRPr="0047345F" w:rsidDel="00E54A8B">
          <w:rPr>
            <w:sz w:val="28"/>
            <w:szCs w:val="28"/>
            <w:rPrChange w:id="4602" w:author="Fatima Maria Pillosu" w:date="2021-02-18T15:33:00Z">
              <w:rPr>
                <w:rFonts w:cs="Times New Roman"/>
                <w:i/>
                <w:iCs/>
                <w:noProof/>
                <w:szCs w:val="24"/>
              </w:rPr>
            </w:rPrChange>
          </w:rPr>
          <w:delText>J. Hydrol.</w:delText>
        </w:r>
        <w:r w:rsidRPr="0047345F" w:rsidDel="00E54A8B">
          <w:rPr>
            <w:sz w:val="28"/>
            <w:szCs w:val="28"/>
            <w:rPrChange w:id="4603" w:author="Fatima Maria Pillosu" w:date="2021-02-18T15:33:00Z">
              <w:rPr>
                <w:rFonts w:cs="Times New Roman"/>
                <w:noProof/>
                <w:szCs w:val="24"/>
              </w:rPr>
            </w:rPrChange>
          </w:rPr>
          <w:delText xml:space="preserve">, </w:delText>
        </w:r>
        <w:r w:rsidRPr="0047345F" w:rsidDel="00E54A8B">
          <w:rPr>
            <w:sz w:val="28"/>
            <w:szCs w:val="28"/>
            <w:rPrChange w:id="4604" w:author="Fatima Maria Pillosu" w:date="2021-02-18T15:33:00Z">
              <w:rPr>
                <w:rFonts w:cs="Times New Roman"/>
                <w:b/>
                <w:bCs/>
                <w:noProof/>
                <w:szCs w:val="24"/>
              </w:rPr>
            </w:rPrChange>
          </w:rPr>
          <w:delText>541</w:delText>
        </w:r>
        <w:r w:rsidRPr="0047345F" w:rsidDel="00E54A8B">
          <w:rPr>
            <w:sz w:val="28"/>
            <w:szCs w:val="28"/>
            <w:rPrChange w:id="4605" w:author="Fatima Maria Pillosu" w:date="2021-02-18T15:33:00Z">
              <w:rPr>
                <w:rFonts w:cs="Times New Roman"/>
                <w:noProof/>
                <w:szCs w:val="24"/>
              </w:rPr>
            </w:rPrChange>
          </w:rPr>
          <w:delText>, 649–664, https://doi.org/https://doi.org/10.1016/j.jhydrol.2015.11.047.</w:delText>
        </w:r>
      </w:del>
    </w:p>
    <w:p w14:paraId="6CC7EE84" w14:textId="58A0B7FA" w:rsidR="00550A9B" w:rsidRPr="0047345F" w:rsidDel="00E54A8B" w:rsidRDefault="00550A9B">
      <w:pPr>
        <w:pStyle w:val="ListParagraph"/>
        <w:rPr>
          <w:del w:id="4606" w:author="Fatima Maria Pillosu" w:date="2021-02-16T13:46:00Z"/>
          <w:sz w:val="28"/>
          <w:szCs w:val="28"/>
          <w:rPrChange w:id="4607" w:author="Fatima Maria Pillosu" w:date="2021-02-18T15:33:00Z">
            <w:rPr>
              <w:del w:id="4608" w:author="Fatima Maria Pillosu" w:date="2021-02-16T13:46:00Z"/>
              <w:rFonts w:cs="Times New Roman"/>
              <w:noProof/>
              <w:szCs w:val="24"/>
            </w:rPr>
          </w:rPrChange>
        </w:rPr>
        <w:pPrChange w:id="4609" w:author="Fatima Maria Pillosu" w:date="2021-02-22T14:31:00Z">
          <w:pPr>
            <w:widowControl w:val="0"/>
            <w:autoSpaceDE w:val="0"/>
            <w:autoSpaceDN w:val="0"/>
            <w:adjustRightInd w:val="0"/>
            <w:spacing w:line="360" w:lineRule="auto"/>
            <w:ind w:left="480" w:hanging="480"/>
          </w:pPr>
        </w:pPrChange>
      </w:pPr>
      <w:del w:id="4610" w:author="Fatima Maria Pillosu" w:date="2021-02-16T13:46:00Z">
        <w:r w:rsidRPr="0047345F" w:rsidDel="00E54A8B">
          <w:rPr>
            <w:sz w:val="28"/>
            <w:szCs w:val="28"/>
            <w:rPrChange w:id="4611" w:author="Fatima Maria Pillosu" w:date="2021-02-18T15:33:00Z">
              <w:rPr>
                <w:rFonts w:cs="Times New Roman"/>
                <w:noProof/>
                <w:szCs w:val="24"/>
              </w:rPr>
            </w:rPrChange>
          </w:rPr>
          <w:delText xml:space="preserve">Morss, R. E., H. Lazrus, and J. L. Demuth, 2018: The “Inter” Within Interdisciplinary Research: Strategies for Building Integration Across Fields. </w:delText>
        </w:r>
        <w:r w:rsidRPr="0047345F" w:rsidDel="00E54A8B">
          <w:rPr>
            <w:sz w:val="28"/>
            <w:szCs w:val="28"/>
            <w:rPrChange w:id="4612" w:author="Fatima Maria Pillosu" w:date="2021-02-18T15:33:00Z">
              <w:rPr>
                <w:rFonts w:cs="Times New Roman"/>
                <w:i/>
                <w:iCs/>
                <w:noProof/>
                <w:szCs w:val="24"/>
              </w:rPr>
            </w:rPrChange>
          </w:rPr>
          <w:delText>Risk Anal.</w:delText>
        </w:r>
        <w:r w:rsidRPr="0047345F" w:rsidDel="00E54A8B">
          <w:rPr>
            <w:sz w:val="28"/>
            <w:szCs w:val="28"/>
            <w:rPrChange w:id="4613" w:author="Fatima Maria Pillosu" w:date="2021-02-18T15:33:00Z">
              <w:rPr>
                <w:rFonts w:cs="Times New Roman"/>
                <w:noProof/>
                <w:szCs w:val="24"/>
              </w:rPr>
            </w:rPrChange>
          </w:rPr>
          <w:delText>, risa.13246, https://doi.org/10.1111/risa.13246.</w:delText>
        </w:r>
      </w:del>
    </w:p>
    <w:p w14:paraId="4D162CFF" w14:textId="0FA7A0AF" w:rsidR="00550A9B" w:rsidRPr="0047345F" w:rsidDel="00E54A8B" w:rsidRDefault="00550A9B">
      <w:pPr>
        <w:pStyle w:val="ListParagraph"/>
        <w:rPr>
          <w:del w:id="4614" w:author="Fatima Maria Pillosu" w:date="2021-02-16T13:46:00Z"/>
          <w:sz w:val="28"/>
          <w:szCs w:val="28"/>
          <w:rPrChange w:id="4615" w:author="Fatima Maria Pillosu" w:date="2021-02-18T15:33:00Z">
            <w:rPr>
              <w:del w:id="4616" w:author="Fatima Maria Pillosu" w:date="2021-02-16T13:46:00Z"/>
              <w:rFonts w:cs="Times New Roman"/>
              <w:noProof/>
              <w:szCs w:val="24"/>
            </w:rPr>
          </w:rPrChange>
        </w:rPr>
        <w:pPrChange w:id="4617" w:author="Fatima Maria Pillosu" w:date="2021-02-22T14:31:00Z">
          <w:pPr>
            <w:widowControl w:val="0"/>
            <w:autoSpaceDE w:val="0"/>
            <w:autoSpaceDN w:val="0"/>
            <w:adjustRightInd w:val="0"/>
            <w:spacing w:line="360" w:lineRule="auto"/>
            <w:ind w:left="480" w:hanging="480"/>
          </w:pPr>
        </w:pPrChange>
      </w:pPr>
      <w:del w:id="4618" w:author="Fatima Maria Pillosu" w:date="2021-02-16T13:46:00Z">
        <w:r w:rsidRPr="0047345F" w:rsidDel="00E54A8B">
          <w:rPr>
            <w:sz w:val="28"/>
            <w:szCs w:val="28"/>
            <w:rPrChange w:id="4619" w:author="Fatima Maria Pillosu" w:date="2021-02-18T15:33:00Z">
              <w:rPr>
                <w:rFonts w:cs="Times New Roman"/>
                <w:noProof/>
                <w:szCs w:val="24"/>
              </w:rPr>
            </w:rPrChange>
          </w:rPr>
          <w:delText xml:space="preserve">Novak, D. R., D. R. Bright, and M. J. Brennan, 2008: Operational forecaster uncertainty needs and future roles. </w:delText>
        </w:r>
        <w:r w:rsidRPr="0047345F" w:rsidDel="00E54A8B">
          <w:rPr>
            <w:sz w:val="28"/>
            <w:szCs w:val="28"/>
            <w:rPrChange w:id="4620" w:author="Fatima Maria Pillosu" w:date="2021-02-18T15:33:00Z">
              <w:rPr>
                <w:rFonts w:cs="Times New Roman"/>
                <w:i/>
                <w:iCs/>
                <w:noProof/>
                <w:szCs w:val="24"/>
              </w:rPr>
            </w:rPrChange>
          </w:rPr>
          <w:delText>Weather Forecast.</w:delText>
        </w:r>
        <w:r w:rsidRPr="0047345F" w:rsidDel="00E54A8B">
          <w:rPr>
            <w:sz w:val="28"/>
            <w:szCs w:val="28"/>
            <w:rPrChange w:id="4621" w:author="Fatima Maria Pillosu" w:date="2021-02-18T15:33:00Z">
              <w:rPr>
                <w:rFonts w:cs="Times New Roman"/>
                <w:noProof/>
                <w:szCs w:val="24"/>
              </w:rPr>
            </w:rPrChange>
          </w:rPr>
          <w:delText xml:space="preserve">, </w:delText>
        </w:r>
        <w:r w:rsidRPr="0047345F" w:rsidDel="00E54A8B">
          <w:rPr>
            <w:sz w:val="28"/>
            <w:szCs w:val="28"/>
            <w:rPrChange w:id="4622" w:author="Fatima Maria Pillosu" w:date="2021-02-18T15:33:00Z">
              <w:rPr>
                <w:rFonts w:cs="Times New Roman"/>
                <w:b/>
                <w:bCs/>
                <w:noProof/>
                <w:szCs w:val="24"/>
              </w:rPr>
            </w:rPrChange>
          </w:rPr>
          <w:delText>23</w:delText>
        </w:r>
        <w:r w:rsidRPr="0047345F" w:rsidDel="00E54A8B">
          <w:rPr>
            <w:sz w:val="28"/>
            <w:szCs w:val="28"/>
            <w:rPrChange w:id="4623" w:author="Fatima Maria Pillosu" w:date="2021-02-18T15:33:00Z">
              <w:rPr>
                <w:rFonts w:cs="Times New Roman"/>
                <w:noProof/>
                <w:szCs w:val="24"/>
              </w:rPr>
            </w:rPrChange>
          </w:rPr>
          <w:delText>, 1069–1084, https://doi.org/10.1175/2008WAF2222142.1.</w:delText>
        </w:r>
      </w:del>
    </w:p>
    <w:p w14:paraId="66C913F7" w14:textId="6CF46269" w:rsidR="00550A9B" w:rsidRPr="0047345F" w:rsidDel="00E54A8B" w:rsidRDefault="00550A9B">
      <w:pPr>
        <w:pStyle w:val="ListParagraph"/>
        <w:rPr>
          <w:del w:id="4624" w:author="Fatima Maria Pillosu" w:date="2021-02-16T13:46:00Z"/>
          <w:sz w:val="28"/>
          <w:szCs w:val="28"/>
          <w:rPrChange w:id="4625" w:author="Fatima Maria Pillosu" w:date="2021-02-18T15:33:00Z">
            <w:rPr>
              <w:del w:id="4626" w:author="Fatima Maria Pillosu" w:date="2021-02-16T13:46:00Z"/>
              <w:rFonts w:cs="Times New Roman"/>
              <w:noProof/>
              <w:szCs w:val="24"/>
            </w:rPr>
          </w:rPrChange>
        </w:rPr>
        <w:pPrChange w:id="4627" w:author="Fatima Maria Pillosu" w:date="2021-02-22T14:31:00Z">
          <w:pPr>
            <w:widowControl w:val="0"/>
            <w:autoSpaceDE w:val="0"/>
            <w:autoSpaceDN w:val="0"/>
            <w:adjustRightInd w:val="0"/>
            <w:spacing w:line="360" w:lineRule="auto"/>
            <w:ind w:left="480" w:hanging="480"/>
          </w:pPr>
        </w:pPrChange>
      </w:pPr>
      <w:del w:id="4628" w:author="Fatima Maria Pillosu" w:date="2021-02-16T13:46:00Z">
        <w:r w:rsidRPr="0047345F" w:rsidDel="00E54A8B">
          <w:rPr>
            <w:sz w:val="28"/>
            <w:szCs w:val="28"/>
            <w:rPrChange w:id="4629" w:author="Fatima Maria Pillosu" w:date="2021-02-18T15:33:00Z">
              <w:rPr>
                <w:rFonts w:cs="Times New Roman"/>
                <w:noProof/>
                <w:szCs w:val="24"/>
              </w:rPr>
            </w:rPrChange>
          </w:rPr>
          <w:delText xml:space="preserve">Pillosu, F., and T. Hewson, 2018: Collaboration with Ecuador related to extreme rainfall and flood risk. </w:delText>
        </w:r>
        <w:r w:rsidRPr="0047345F" w:rsidDel="00E54A8B">
          <w:rPr>
            <w:sz w:val="28"/>
            <w:szCs w:val="28"/>
            <w:rPrChange w:id="4630" w:author="Fatima Maria Pillosu" w:date="2021-02-18T15:33:00Z">
              <w:rPr>
                <w:rFonts w:cs="Times New Roman"/>
                <w:i/>
                <w:iCs/>
                <w:noProof/>
                <w:szCs w:val="24"/>
              </w:rPr>
            </w:rPrChange>
          </w:rPr>
          <w:delText>ECMWF InFocus</w:delText>
        </w:r>
        <w:r w:rsidRPr="0047345F" w:rsidDel="00E54A8B">
          <w:rPr>
            <w:sz w:val="28"/>
            <w:szCs w:val="28"/>
            <w:rPrChange w:id="4631" w:author="Fatima Maria Pillosu" w:date="2021-02-18T15:33:00Z">
              <w:rPr>
                <w:rFonts w:cs="Times New Roman"/>
                <w:noProof/>
                <w:szCs w:val="24"/>
              </w:rPr>
            </w:rPrChange>
          </w:rPr>
          <w:delText>,. https://www.ecmwf.int/en/about/media-centre/focus/new-collaborative-agreement-between-ecmwf-and-ecuador-related-extreme-rainfall-and-flood-risk.</w:delText>
        </w:r>
      </w:del>
    </w:p>
    <w:p w14:paraId="4B0FE90F" w14:textId="6FF6AA4D" w:rsidR="00550A9B" w:rsidRPr="0047345F" w:rsidDel="00E54A8B" w:rsidRDefault="00550A9B">
      <w:pPr>
        <w:pStyle w:val="ListParagraph"/>
        <w:rPr>
          <w:del w:id="4632" w:author="Fatima Maria Pillosu" w:date="2021-02-16T13:46:00Z"/>
          <w:sz w:val="28"/>
          <w:szCs w:val="28"/>
          <w:rPrChange w:id="4633" w:author="Fatima Maria Pillosu" w:date="2021-02-18T15:33:00Z">
            <w:rPr>
              <w:del w:id="4634" w:author="Fatima Maria Pillosu" w:date="2021-02-16T13:46:00Z"/>
              <w:rFonts w:cs="Times New Roman"/>
              <w:noProof/>
              <w:szCs w:val="24"/>
            </w:rPr>
          </w:rPrChange>
        </w:rPr>
        <w:pPrChange w:id="4635" w:author="Fatima Maria Pillosu" w:date="2021-02-22T14:31:00Z">
          <w:pPr>
            <w:widowControl w:val="0"/>
            <w:autoSpaceDE w:val="0"/>
            <w:autoSpaceDN w:val="0"/>
            <w:adjustRightInd w:val="0"/>
            <w:spacing w:line="360" w:lineRule="auto"/>
            <w:ind w:left="480" w:hanging="480"/>
          </w:pPr>
        </w:pPrChange>
      </w:pPr>
      <w:del w:id="4636" w:author="Fatima Maria Pillosu" w:date="2021-02-16T13:46:00Z">
        <w:r w:rsidRPr="0047345F" w:rsidDel="00E54A8B">
          <w:rPr>
            <w:sz w:val="28"/>
            <w:szCs w:val="28"/>
            <w:rPrChange w:id="4637" w:author="Fatima Maria Pillosu" w:date="2021-02-18T15:33:00Z">
              <w:rPr>
                <w:rFonts w:cs="Times New Roman"/>
                <w:noProof/>
                <w:szCs w:val="24"/>
              </w:rPr>
            </w:rPrChange>
          </w:rPr>
          <w:delText xml:space="preserve">——, U. Modigliani, L. Magnusson, M. B. Calvelo, L. Sterponi, M. H. Ramos, and P. Valderrama, 2017: ECMWF supports flood disaster response in Peru. </w:delText>
        </w:r>
        <w:r w:rsidRPr="0047345F" w:rsidDel="00E54A8B">
          <w:rPr>
            <w:sz w:val="28"/>
            <w:szCs w:val="28"/>
            <w:rPrChange w:id="4638" w:author="Fatima Maria Pillosu" w:date="2021-02-18T15:33:00Z">
              <w:rPr>
                <w:rFonts w:cs="Times New Roman"/>
                <w:i/>
                <w:iCs/>
                <w:noProof/>
                <w:szCs w:val="24"/>
              </w:rPr>
            </w:rPrChange>
          </w:rPr>
          <w:delText>ECMWF Newsl.</w:delText>
        </w:r>
        <w:r w:rsidRPr="0047345F" w:rsidDel="00E54A8B">
          <w:rPr>
            <w:sz w:val="28"/>
            <w:szCs w:val="28"/>
            <w:rPrChange w:id="4639" w:author="Fatima Maria Pillosu" w:date="2021-02-18T15:33:00Z">
              <w:rPr>
                <w:rFonts w:cs="Times New Roman"/>
                <w:noProof/>
                <w:szCs w:val="24"/>
              </w:rPr>
            </w:rPrChange>
          </w:rPr>
          <w:delText xml:space="preserve">, </w:delText>
        </w:r>
        <w:r w:rsidRPr="0047345F" w:rsidDel="00E54A8B">
          <w:rPr>
            <w:sz w:val="28"/>
            <w:szCs w:val="28"/>
            <w:rPrChange w:id="4640" w:author="Fatima Maria Pillosu" w:date="2021-02-18T15:33:00Z">
              <w:rPr>
                <w:rFonts w:cs="Times New Roman"/>
                <w:b/>
                <w:bCs/>
                <w:noProof/>
                <w:szCs w:val="24"/>
              </w:rPr>
            </w:rPrChange>
          </w:rPr>
          <w:delText>152</w:delText>
        </w:r>
        <w:r w:rsidRPr="0047345F" w:rsidDel="00E54A8B">
          <w:rPr>
            <w:sz w:val="28"/>
            <w:szCs w:val="28"/>
            <w:rPrChange w:id="4641" w:author="Fatima Maria Pillosu" w:date="2021-02-18T15:33:00Z">
              <w:rPr>
                <w:rFonts w:cs="Times New Roman"/>
                <w:noProof/>
                <w:szCs w:val="24"/>
              </w:rPr>
            </w:rPrChange>
          </w:rPr>
          <w:delText>.</w:delText>
        </w:r>
      </w:del>
    </w:p>
    <w:p w14:paraId="3C6CC7BB" w14:textId="3D71A640" w:rsidR="00550A9B" w:rsidRPr="0047345F" w:rsidDel="00E54A8B" w:rsidRDefault="00550A9B">
      <w:pPr>
        <w:pStyle w:val="ListParagraph"/>
        <w:rPr>
          <w:del w:id="4642" w:author="Fatima Maria Pillosu" w:date="2021-02-16T13:46:00Z"/>
          <w:sz w:val="28"/>
          <w:szCs w:val="28"/>
          <w:rPrChange w:id="4643" w:author="Fatima Maria Pillosu" w:date="2021-02-18T15:33:00Z">
            <w:rPr>
              <w:del w:id="4644" w:author="Fatima Maria Pillosu" w:date="2021-02-16T13:46:00Z"/>
              <w:rFonts w:cs="Times New Roman"/>
              <w:noProof/>
              <w:szCs w:val="24"/>
            </w:rPr>
          </w:rPrChange>
        </w:rPr>
        <w:pPrChange w:id="4645" w:author="Fatima Maria Pillosu" w:date="2021-02-22T14:31:00Z">
          <w:pPr>
            <w:widowControl w:val="0"/>
            <w:autoSpaceDE w:val="0"/>
            <w:autoSpaceDN w:val="0"/>
            <w:adjustRightInd w:val="0"/>
            <w:spacing w:line="360" w:lineRule="auto"/>
            <w:ind w:left="480" w:hanging="480"/>
          </w:pPr>
        </w:pPrChange>
      </w:pPr>
      <w:del w:id="4646" w:author="Fatima Maria Pillosu" w:date="2021-02-16T13:46:00Z">
        <w:r w:rsidRPr="0047345F" w:rsidDel="00E54A8B">
          <w:rPr>
            <w:sz w:val="28"/>
            <w:szCs w:val="28"/>
            <w:rPrChange w:id="4647" w:author="Fatima Maria Pillosu" w:date="2021-02-18T15:33:00Z">
              <w:rPr>
                <w:rFonts w:cs="Times New Roman"/>
                <w:noProof/>
                <w:szCs w:val="24"/>
              </w:rPr>
            </w:rPrChange>
          </w:rPr>
          <w:delText xml:space="preserve">Romine, G. S., C. S. Schwartz, J. Berner, K. R. Fossell, C. Snyder, J. L. Anderson, and M. L. Weisman, 2014: Representing forecast error in a convection-permitting ensemble system. </w:delText>
        </w:r>
        <w:r w:rsidRPr="0047345F" w:rsidDel="00E54A8B">
          <w:rPr>
            <w:sz w:val="28"/>
            <w:szCs w:val="28"/>
            <w:rPrChange w:id="4648" w:author="Fatima Maria Pillosu" w:date="2021-02-18T15:33:00Z">
              <w:rPr>
                <w:rFonts w:cs="Times New Roman"/>
                <w:i/>
                <w:iCs/>
                <w:noProof/>
                <w:szCs w:val="24"/>
              </w:rPr>
            </w:rPrChange>
          </w:rPr>
          <w:delText>Mon. Weather Rev.</w:delText>
        </w:r>
        <w:r w:rsidRPr="0047345F" w:rsidDel="00E54A8B">
          <w:rPr>
            <w:sz w:val="28"/>
            <w:szCs w:val="28"/>
            <w:rPrChange w:id="4649" w:author="Fatima Maria Pillosu" w:date="2021-02-18T15:33:00Z">
              <w:rPr>
                <w:rFonts w:cs="Times New Roman"/>
                <w:noProof/>
                <w:szCs w:val="24"/>
              </w:rPr>
            </w:rPrChange>
          </w:rPr>
          <w:delText xml:space="preserve">, </w:delText>
        </w:r>
        <w:r w:rsidRPr="0047345F" w:rsidDel="00E54A8B">
          <w:rPr>
            <w:sz w:val="28"/>
            <w:szCs w:val="28"/>
            <w:rPrChange w:id="4650" w:author="Fatima Maria Pillosu" w:date="2021-02-18T15:33:00Z">
              <w:rPr>
                <w:rFonts w:cs="Times New Roman"/>
                <w:b/>
                <w:bCs/>
                <w:noProof/>
                <w:szCs w:val="24"/>
              </w:rPr>
            </w:rPrChange>
          </w:rPr>
          <w:delText>142</w:delText>
        </w:r>
        <w:r w:rsidRPr="0047345F" w:rsidDel="00E54A8B">
          <w:rPr>
            <w:sz w:val="28"/>
            <w:szCs w:val="28"/>
            <w:rPrChange w:id="4651" w:author="Fatima Maria Pillosu" w:date="2021-02-18T15:33:00Z">
              <w:rPr>
                <w:rFonts w:cs="Times New Roman"/>
                <w:noProof/>
                <w:szCs w:val="24"/>
              </w:rPr>
            </w:rPrChange>
          </w:rPr>
          <w:delText>, 4519–4541, https://doi.org/10.1175/MWR-D-14-00100.1.</w:delText>
        </w:r>
      </w:del>
    </w:p>
    <w:p w14:paraId="34371E43" w14:textId="3EFAD058" w:rsidR="00550A9B" w:rsidRPr="0047345F" w:rsidDel="00E54A8B" w:rsidRDefault="00550A9B">
      <w:pPr>
        <w:pStyle w:val="ListParagraph"/>
        <w:rPr>
          <w:del w:id="4652" w:author="Fatima Maria Pillosu" w:date="2021-02-16T13:46:00Z"/>
          <w:sz w:val="28"/>
          <w:szCs w:val="28"/>
          <w:rPrChange w:id="4653" w:author="Fatima Maria Pillosu" w:date="2021-02-18T15:33:00Z">
            <w:rPr>
              <w:del w:id="4654" w:author="Fatima Maria Pillosu" w:date="2021-02-16T13:46:00Z"/>
              <w:rFonts w:cs="Times New Roman"/>
              <w:noProof/>
              <w:szCs w:val="24"/>
            </w:rPr>
          </w:rPrChange>
        </w:rPr>
        <w:pPrChange w:id="4655" w:author="Fatima Maria Pillosu" w:date="2021-02-22T14:31:00Z">
          <w:pPr>
            <w:widowControl w:val="0"/>
            <w:autoSpaceDE w:val="0"/>
            <w:autoSpaceDN w:val="0"/>
            <w:adjustRightInd w:val="0"/>
            <w:spacing w:line="360" w:lineRule="auto"/>
            <w:ind w:left="480" w:hanging="480"/>
          </w:pPr>
        </w:pPrChange>
      </w:pPr>
      <w:del w:id="4656" w:author="Fatima Maria Pillosu" w:date="2021-02-16T13:46:00Z">
        <w:r w:rsidRPr="0047345F" w:rsidDel="00E54A8B">
          <w:rPr>
            <w:sz w:val="28"/>
            <w:szCs w:val="28"/>
            <w:rPrChange w:id="4657" w:author="Fatima Maria Pillosu" w:date="2021-02-18T15:33:00Z">
              <w:rPr>
                <w:rFonts w:cs="Times New Roman"/>
                <w:noProof/>
                <w:szCs w:val="24"/>
              </w:rPr>
            </w:rPrChange>
          </w:rPr>
          <w:delText xml:space="preserve">de Roo, A., and Coauthors, 2011: Quality control, validation and user feedback of the European Flood Alert System (EFAS). </w:delText>
        </w:r>
        <w:r w:rsidRPr="0047345F" w:rsidDel="00E54A8B">
          <w:rPr>
            <w:sz w:val="28"/>
            <w:szCs w:val="28"/>
            <w:rPrChange w:id="4658" w:author="Fatima Maria Pillosu" w:date="2021-02-18T15:33:00Z">
              <w:rPr>
                <w:rFonts w:cs="Times New Roman"/>
                <w:i/>
                <w:iCs/>
                <w:noProof/>
                <w:szCs w:val="24"/>
              </w:rPr>
            </w:rPrChange>
          </w:rPr>
          <w:delText>Int. J. Digit. Earth</w:delText>
        </w:r>
        <w:r w:rsidRPr="0047345F" w:rsidDel="00E54A8B">
          <w:rPr>
            <w:sz w:val="28"/>
            <w:szCs w:val="28"/>
            <w:rPrChange w:id="4659" w:author="Fatima Maria Pillosu" w:date="2021-02-18T15:33:00Z">
              <w:rPr>
                <w:rFonts w:cs="Times New Roman"/>
                <w:noProof/>
                <w:szCs w:val="24"/>
              </w:rPr>
            </w:rPrChange>
          </w:rPr>
          <w:delText xml:space="preserve">, </w:delText>
        </w:r>
        <w:r w:rsidRPr="0047345F" w:rsidDel="00E54A8B">
          <w:rPr>
            <w:sz w:val="28"/>
            <w:szCs w:val="28"/>
            <w:rPrChange w:id="4660" w:author="Fatima Maria Pillosu" w:date="2021-02-18T15:33:00Z">
              <w:rPr>
                <w:rFonts w:cs="Times New Roman"/>
                <w:b/>
                <w:bCs/>
                <w:noProof/>
                <w:szCs w:val="24"/>
              </w:rPr>
            </w:rPrChange>
          </w:rPr>
          <w:delText>4</w:delText>
        </w:r>
        <w:r w:rsidRPr="0047345F" w:rsidDel="00E54A8B">
          <w:rPr>
            <w:sz w:val="28"/>
            <w:szCs w:val="28"/>
            <w:rPrChange w:id="4661" w:author="Fatima Maria Pillosu" w:date="2021-02-18T15:33:00Z">
              <w:rPr>
                <w:rFonts w:cs="Times New Roman"/>
                <w:noProof/>
                <w:szCs w:val="24"/>
              </w:rPr>
            </w:rPrChange>
          </w:rPr>
          <w:delText>, 77–90, https://doi.org/10.1080/17538947.2010.510302.</w:delText>
        </w:r>
      </w:del>
    </w:p>
    <w:p w14:paraId="4190B533" w14:textId="59785326" w:rsidR="00550A9B" w:rsidRPr="0047345F" w:rsidDel="00E54A8B" w:rsidRDefault="00550A9B">
      <w:pPr>
        <w:pStyle w:val="ListParagraph"/>
        <w:rPr>
          <w:del w:id="4662" w:author="Fatima Maria Pillosu" w:date="2021-02-16T13:46:00Z"/>
          <w:sz w:val="28"/>
          <w:szCs w:val="28"/>
          <w:rPrChange w:id="4663" w:author="Fatima Maria Pillosu" w:date="2021-02-18T15:33:00Z">
            <w:rPr>
              <w:del w:id="4664" w:author="Fatima Maria Pillosu" w:date="2021-02-16T13:46:00Z"/>
              <w:rFonts w:cs="Times New Roman"/>
              <w:noProof/>
              <w:szCs w:val="24"/>
            </w:rPr>
          </w:rPrChange>
        </w:rPr>
        <w:pPrChange w:id="4665" w:author="Fatima Maria Pillosu" w:date="2021-02-22T14:31:00Z">
          <w:pPr>
            <w:widowControl w:val="0"/>
            <w:autoSpaceDE w:val="0"/>
            <w:autoSpaceDN w:val="0"/>
            <w:adjustRightInd w:val="0"/>
            <w:spacing w:line="360" w:lineRule="auto"/>
            <w:ind w:left="480" w:hanging="480"/>
          </w:pPr>
        </w:pPrChange>
      </w:pPr>
      <w:del w:id="4666" w:author="Fatima Maria Pillosu" w:date="2021-02-16T13:46:00Z">
        <w:r w:rsidRPr="0047345F" w:rsidDel="00E54A8B">
          <w:rPr>
            <w:sz w:val="28"/>
            <w:szCs w:val="28"/>
            <w:rPrChange w:id="4667" w:author="Fatima Maria Pillosu" w:date="2021-02-18T15:33:00Z">
              <w:rPr>
                <w:rFonts w:cs="Times New Roman"/>
                <w:noProof/>
                <w:szCs w:val="24"/>
              </w:rPr>
            </w:rPrChange>
          </w:rPr>
          <w:delText xml:space="preserve">Ruti, P. M., and Coauthors, 2020: Advancing research for seamless earth system prediction. </w:delText>
        </w:r>
        <w:r w:rsidRPr="0047345F" w:rsidDel="00E54A8B">
          <w:rPr>
            <w:sz w:val="28"/>
            <w:szCs w:val="28"/>
            <w:rPrChange w:id="4668" w:author="Fatima Maria Pillosu" w:date="2021-02-18T15:33:00Z">
              <w:rPr>
                <w:rFonts w:cs="Times New Roman"/>
                <w:i/>
                <w:iCs/>
                <w:noProof/>
                <w:szCs w:val="24"/>
              </w:rPr>
            </w:rPrChange>
          </w:rPr>
          <w:delText>Bull. Am. Meteorol. Soc.</w:delText>
        </w:r>
        <w:r w:rsidRPr="0047345F" w:rsidDel="00E54A8B">
          <w:rPr>
            <w:sz w:val="28"/>
            <w:szCs w:val="28"/>
            <w:rPrChange w:id="4669" w:author="Fatima Maria Pillosu" w:date="2021-02-18T15:33:00Z">
              <w:rPr>
                <w:rFonts w:cs="Times New Roman"/>
                <w:noProof/>
                <w:szCs w:val="24"/>
              </w:rPr>
            </w:rPrChange>
          </w:rPr>
          <w:delText xml:space="preserve">, </w:delText>
        </w:r>
        <w:r w:rsidRPr="0047345F" w:rsidDel="00E54A8B">
          <w:rPr>
            <w:sz w:val="28"/>
            <w:szCs w:val="28"/>
            <w:rPrChange w:id="4670" w:author="Fatima Maria Pillosu" w:date="2021-02-18T15:33:00Z">
              <w:rPr>
                <w:rFonts w:cs="Times New Roman"/>
                <w:b/>
                <w:bCs/>
                <w:noProof/>
                <w:szCs w:val="24"/>
              </w:rPr>
            </w:rPrChange>
          </w:rPr>
          <w:delText>101</w:delText>
        </w:r>
        <w:r w:rsidRPr="0047345F" w:rsidDel="00E54A8B">
          <w:rPr>
            <w:sz w:val="28"/>
            <w:szCs w:val="28"/>
            <w:rPrChange w:id="4671" w:author="Fatima Maria Pillosu" w:date="2021-02-18T15:33:00Z">
              <w:rPr>
                <w:rFonts w:cs="Times New Roman"/>
                <w:noProof/>
                <w:szCs w:val="24"/>
              </w:rPr>
            </w:rPrChange>
          </w:rPr>
          <w:delText>, E23–E35, https://doi.org/10.1175/BAMS-D-17-0302.1.</w:delText>
        </w:r>
      </w:del>
    </w:p>
    <w:p w14:paraId="67843C98" w14:textId="07CC3FB0" w:rsidR="00550A9B" w:rsidRPr="0047345F" w:rsidDel="00E54A8B" w:rsidRDefault="00550A9B">
      <w:pPr>
        <w:pStyle w:val="ListParagraph"/>
        <w:rPr>
          <w:del w:id="4672" w:author="Fatima Maria Pillosu" w:date="2021-02-16T13:46:00Z"/>
          <w:sz w:val="28"/>
          <w:szCs w:val="28"/>
          <w:rPrChange w:id="4673" w:author="Fatima Maria Pillosu" w:date="2021-02-18T15:33:00Z">
            <w:rPr>
              <w:del w:id="4674" w:author="Fatima Maria Pillosu" w:date="2021-02-16T13:46:00Z"/>
              <w:rFonts w:cs="Times New Roman"/>
              <w:noProof/>
              <w:szCs w:val="24"/>
            </w:rPr>
          </w:rPrChange>
        </w:rPr>
        <w:pPrChange w:id="4675" w:author="Fatima Maria Pillosu" w:date="2021-02-22T14:31:00Z">
          <w:pPr>
            <w:widowControl w:val="0"/>
            <w:autoSpaceDE w:val="0"/>
            <w:autoSpaceDN w:val="0"/>
            <w:adjustRightInd w:val="0"/>
            <w:spacing w:line="360" w:lineRule="auto"/>
            <w:ind w:left="480" w:hanging="480"/>
          </w:pPr>
        </w:pPrChange>
      </w:pPr>
      <w:del w:id="4676" w:author="Fatima Maria Pillosu" w:date="2021-02-16T13:46:00Z">
        <w:r w:rsidRPr="0047345F" w:rsidDel="00E54A8B">
          <w:rPr>
            <w:sz w:val="28"/>
            <w:szCs w:val="28"/>
            <w:rPrChange w:id="4677" w:author="Fatima Maria Pillosu" w:date="2021-02-18T15:33:00Z">
              <w:rPr>
                <w:rFonts w:cs="Times New Roman"/>
                <w:noProof/>
                <w:szCs w:val="24"/>
              </w:rPr>
            </w:rPrChange>
          </w:rPr>
          <w:delText xml:space="preserve">Sills, D. M. L., 2009: On the MSC forecasters forums and the future role of the human forecaster. </w:delText>
        </w:r>
        <w:r w:rsidRPr="0047345F" w:rsidDel="00E54A8B">
          <w:rPr>
            <w:sz w:val="28"/>
            <w:szCs w:val="28"/>
            <w:rPrChange w:id="4678" w:author="Fatima Maria Pillosu" w:date="2021-02-18T15:33:00Z">
              <w:rPr>
                <w:rFonts w:cs="Times New Roman"/>
                <w:i/>
                <w:iCs/>
                <w:noProof/>
                <w:szCs w:val="24"/>
              </w:rPr>
            </w:rPrChange>
          </w:rPr>
          <w:delText>Bull. Am. Meteorol. Soc.</w:delText>
        </w:r>
        <w:r w:rsidRPr="0047345F" w:rsidDel="00E54A8B">
          <w:rPr>
            <w:sz w:val="28"/>
            <w:szCs w:val="28"/>
            <w:rPrChange w:id="4679" w:author="Fatima Maria Pillosu" w:date="2021-02-18T15:33:00Z">
              <w:rPr>
                <w:rFonts w:cs="Times New Roman"/>
                <w:noProof/>
                <w:szCs w:val="24"/>
              </w:rPr>
            </w:rPrChange>
          </w:rPr>
          <w:delText xml:space="preserve">, </w:delText>
        </w:r>
        <w:r w:rsidRPr="0047345F" w:rsidDel="00E54A8B">
          <w:rPr>
            <w:sz w:val="28"/>
            <w:szCs w:val="28"/>
            <w:rPrChange w:id="4680" w:author="Fatima Maria Pillosu" w:date="2021-02-18T15:33:00Z">
              <w:rPr>
                <w:rFonts w:cs="Times New Roman"/>
                <w:b/>
                <w:bCs/>
                <w:noProof/>
                <w:szCs w:val="24"/>
              </w:rPr>
            </w:rPrChange>
          </w:rPr>
          <w:delText>90</w:delText>
        </w:r>
        <w:r w:rsidRPr="0047345F" w:rsidDel="00E54A8B">
          <w:rPr>
            <w:sz w:val="28"/>
            <w:szCs w:val="28"/>
            <w:rPrChange w:id="4681" w:author="Fatima Maria Pillosu" w:date="2021-02-18T15:33:00Z">
              <w:rPr>
                <w:rFonts w:cs="Times New Roman"/>
                <w:noProof/>
                <w:szCs w:val="24"/>
              </w:rPr>
            </w:rPrChange>
          </w:rPr>
          <w:delText>, 619–627, https://doi.org/10.1175/2008BAMS2657.1.</w:delText>
        </w:r>
      </w:del>
    </w:p>
    <w:p w14:paraId="57156F9B" w14:textId="1AB96BA9" w:rsidR="00550A9B" w:rsidRPr="0047345F" w:rsidDel="00E54A8B" w:rsidRDefault="00550A9B">
      <w:pPr>
        <w:pStyle w:val="ListParagraph"/>
        <w:rPr>
          <w:del w:id="4682" w:author="Fatima Maria Pillosu" w:date="2021-02-16T13:46:00Z"/>
          <w:sz w:val="28"/>
          <w:szCs w:val="28"/>
          <w:rPrChange w:id="4683" w:author="Fatima Maria Pillosu" w:date="2021-02-18T15:33:00Z">
            <w:rPr>
              <w:del w:id="4684" w:author="Fatima Maria Pillosu" w:date="2021-02-16T13:46:00Z"/>
              <w:rFonts w:cs="Times New Roman"/>
              <w:noProof/>
              <w:szCs w:val="24"/>
            </w:rPr>
          </w:rPrChange>
        </w:rPr>
        <w:pPrChange w:id="4685" w:author="Fatima Maria Pillosu" w:date="2021-02-22T14:31:00Z">
          <w:pPr>
            <w:widowControl w:val="0"/>
            <w:autoSpaceDE w:val="0"/>
            <w:autoSpaceDN w:val="0"/>
            <w:adjustRightInd w:val="0"/>
            <w:spacing w:line="360" w:lineRule="auto"/>
            <w:ind w:left="480" w:hanging="480"/>
          </w:pPr>
        </w:pPrChange>
      </w:pPr>
      <w:del w:id="4686" w:author="Fatima Maria Pillosu" w:date="2021-02-16T13:46:00Z">
        <w:r w:rsidRPr="0047345F" w:rsidDel="00E54A8B">
          <w:rPr>
            <w:sz w:val="28"/>
            <w:szCs w:val="28"/>
            <w:rPrChange w:id="4687" w:author="Fatima Maria Pillosu" w:date="2021-02-18T15:33:00Z">
              <w:rPr>
                <w:rFonts w:cs="Times New Roman"/>
                <w:noProof/>
                <w:szCs w:val="24"/>
              </w:rPr>
            </w:rPrChange>
          </w:rPr>
          <w:delText xml:space="preserve">Taylor, A. L., T. Kox, and D. Johnston, 2018: Communicating high impact weather: Improving warnings and decision making processes. </w:delText>
        </w:r>
        <w:r w:rsidRPr="0047345F" w:rsidDel="00E54A8B">
          <w:rPr>
            <w:sz w:val="28"/>
            <w:szCs w:val="28"/>
            <w:rPrChange w:id="4688" w:author="Fatima Maria Pillosu" w:date="2021-02-18T15:33:00Z">
              <w:rPr>
                <w:rFonts w:cs="Times New Roman"/>
                <w:i/>
                <w:iCs/>
                <w:noProof/>
                <w:szCs w:val="24"/>
              </w:rPr>
            </w:rPrChange>
          </w:rPr>
          <w:delText>Int. J. Disaster Risk Reduct.</w:delText>
        </w:r>
        <w:r w:rsidRPr="0047345F" w:rsidDel="00E54A8B">
          <w:rPr>
            <w:sz w:val="28"/>
            <w:szCs w:val="28"/>
            <w:rPrChange w:id="4689" w:author="Fatima Maria Pillosu" w:date="2021-02-18T15:33:00Z">
              <w:rPr>
                <w:rFonts w:cs="Times New Roman"/>
                <w:noProof/>
                <w:szCs w:val="24"/>
              </w:rPr>
            </w:rPrChange>
          </w:rPr>
          <w:delText xml:space="preserve">, </w:delText>
        </w:r>
        <w:r w:rsidRPr="0047345F" w:rsidDel="00E54A8B">
          <w:rPr>
            <w:sz w:val="28"/>
            <w:szCs w:val="28"/>
            <w:rPrChange w:id="4690" w:author="Fatima Maria Pillosu" w:date="2021-02-18T15:33:00Z">
              <w:rPr>
                <w:rFonts w:cs="Times New Roman"/>
                <w:b/>
                <w:bCs/>
                <w:noProof/>
                <w:szCs w:val="24"/>
              </w:rPr>
            </w:rPrChange>
          </w:rPr>
          <w:delText>30</w:delText>
        </w:r>
        <w:r w:rsidRPr="0047345F" w:rsidDel="00E54A8B">
          <w:rPr>
            <w:sz w:val="28"/>
            <w:szCs w:val="28"/>
            <w:rPrChange w:id="4691" w:author="Fatima Maria Pillosu" w:date="2021-02-18T15:33:00Z">
              <w:rPr>
                <w:rFonts w:cs="Times New Roman"/>
                <w:noProof/>
                <w:szCs w:val="24"/>
              </w:rPr>
            </w:rPrChange>
          </w:rPr>
          <w:delText>, 1–4, https://doi.org/10.1016/j.ijdrr.2018.04.002.</w:delText>
        </w:r>
      </w:del>
    </w:p>
    <w:p w14:paraId="6C6765B9" w14:textId="2126CFEF" w:rsidR="00550A9B" w:rsidRPr="0047345F" w:rsidDel="00E54A8B" w:rsidRDefault="00550A9B">
      <w:pPr>
        <w:pStyle w:val="ListParagraph"/>
        <w:rPr>
          <w:del w:id="4692" w:author="Fatima Maria Pillosu" w:date="2021-02-16T13:46:00Z"/>
          <w:sz w:val="28"/>
          <w:szCs w:val="28"/>
          <w:rPrChange w:id="4693" w:author="Fatima Maria Pillosu" w:date="2021-02-18T15:33:00Z">
            <w:rPr>
              <w:del w:id="4694" w:author="Fatima Maria Pillosu" w:date="2021-02-16T13:46:00Z"/>
              <w:rFonts w:cs="Times New Roman"/>
              <w:noProof/>
              <w:szCs w:val="24"/>
            </w:rPr>
          </w:rPrChange>
        </w:rPr>
        <w:pPrChange w:id="4695" w:author="Fatima Maria Pillosu" w:date="2021-02-22T14:31:00Z">
          <w:pPr>
            <w:widowControl w:val="0"/>
            <w:autoSpaceDE w:val="0"/>
            <w:autoSpaceDN w:val="0"/>
            <w:adjustRightInd w:val="0"/>
            <w:spacing w:line="360" w:lineRule="auto"/>
            <w:ind w:left="480" w:hanging="480"/>
          </w:pPr>
        </w:pPrChange>
      </w:pPr>
      <w:del w:id="4696" w:author="Fatima Maria Pillosu" w:date="2021-02-16T13:46:00Z">
        <w:r w:rsidRPr="0047345F" w:rsidDel="00E54A8B">
          <w:rPr>
            <w:sz w:val="28"/>
            <w:szCs w:val="28"/>
            <w:rPrChange w:id="4697" w:author="Fatima Maria Pillosu" w:date="2021-02-18T15:33:00Z">
              <w:rPr>
                <w:rFonts w:cs="Times New Roman"/>
                <w:noProof/>
                <w:szCs w:val="24"/>
              </w:rPr>
            </w:rPrChange>
          </w:rPr>
          <w:delText xml:space="preserve">UNDRR, 2015: </w:delText>
        </w:r>
        <w:r w:rsidRPr="0047345F" w:rsidDel="00E54A8B">
          <w:rPr>
            <w:sz w:val="28"/>
            <w:szCs w:val="28"/>
            <w:rPrChange w:id="4698" w:author="Fatima Maria Pillosu" w:date="2021-02-18T15:33:00Z">
              <w:rPr>
                <w:rFonts w:cs="Times New Roman"/>
                <w:i/>
                <w:iCs/>
                <w:noProof/>
                <w:szCs w:val="24"/>
              </w:rPr>
            </w:rPrChange>
          </w:rPr>
          <w:delText>Sendai Framework for Disaster Risk Reduction 2015 - 2030</w:delText>
        </w:r>
        <w:r w:rsidRPr="0047345F" w:rsidDel="00E54A8B">
          <w:rPr>
            <w:sz w:val="28"/>
            <w:szCs w:val="28"/>
            <w:rPrChange w:id="4699" w:author="Fatima Maria Pillosu" w:date="2021-02-18T15:33:00Z">
              <w:rPr>
                <w:rFonts w:cs="Times New Roman"/>
                <w:noProof/>
                <w:szCs w:val="24"/>
              </w:rPr>
            </w:rPrChange>
          </w:rPr>
          <w:delText>. https://www.preventionweb.net/files/43291_sendaiframeworkfordrren.pdf.</w:delText>
        </w:r>
      </w:del>
    </w:p>
    <w:p w14:paraId="55B650EF" w14:textId="091F668F" w:rsidR="00550A9B" w:rsidRPr="0047345F" w:rsidDel="00E54A8B" w:rsidRDefault="00550A9B">
      <w:pPr>
        <w:pStyle w:val="ListParagraph"/>
        <w:rPr>
          <w:del w:id="4700" w:author="Fatima Maria Pillosu" w:date="2021-02-16T13:46:00Z"/>
          <w:sz w:val="28"/>
          <w:szCs w:val="28"/>
          <w:rPrChange w:id="4701" w:author="Fatima Maria Pillosu" w:date="2021-02-18T15:33:00Z">
            <w:rPr>
              <w:del w:id="4702" w:author="Fatima Maria Pillosu" w:date="2021-02-16T13:46:00Z"/>
              <w:rFonts w:cs="Times New Roman"/>
              <w:noProof/>
              <w:szCs w:val="24"/>
            </w:rPr>
          </w:rPrChange>
        </w:rPr>
        <w:pPrChange w:id="4703" w:author="Fatima Maria Pillosu" w:date="2021-02-22T14:31:00Z">
          <w:pPr>
            <w:widowControl w:val="0"/>
            <w:autoSpaceDE w:val="0"/>
            <w:autoSpaceDN w:val="0"/>
            <w:adjustRightInd w:val="0"/>
            <w:spacing w:line="360" w:lineRule="auto"/>
            <w:ind w:left="480" w:hanging="480"/>
          </w:pPr>
        </w:pPrChange>
      </w:pPr>
      <w:del w:id="4704" w:author="Fatima Maria Pillosu" w:date="2021-02-16T13:46:00Z">
        <w:r w:rsidRPr="0047345F" w:rsidDel="00E54A8B">
          <w:rPr>
            <w:sz w:val="28"/>
            <w:szCs w:val="28"/>
            <w:rPrChange w:id="4705" w:author="Fatima Maria Pillosu" w:date="2021-02-18T15:33:00Z">
              <w:rPr>
                <w:rFonts w:cs="Times New Roman"/>
                <w:noProof/>
                <w:szCs w:val="24"/>
              </w:rPr>
            </w:rPrChange>
          </w:rPr>
          <w:delText xml:space="preserve">——, 2020: </w:delText>
        </w:r>
        <w:r w:rsidRPr="0047345F" w:rsidDel="00E54A8B">
          <w:rPr>
            <w:sz w:val="28"/>
            <w:szCs w:val="28"/>
            <w:rPrChange w:id="4706" w:author="Fatima Maria Pillosu" w:date="2021-02-18T15:33:00Z">
              <w:rPr>
                <w:rFonts w:cs="Times New Roman"/>
                <w:i/>
                <w:iCs/>
                <w:noProof/>
                <w:szCs w:val="24"/>
              </w:rPr>
            </w:rPrChange>
          </w:rPr>
          <w:delText>The human cost of disasters: an overview of the last 20 years 2000-2019</w:delText>
        </w:r>
        <w:r w:rsidRPr="0047345F" w:rsidDel="00E54A8B">
          <w:rPr>
            <w:sz w:val="28"/>
            <w:szCs w:val="28"/>
            <w:rPrChange w:id="4707" w:author="Fatima Maria Pillosu" w:date="2021-02-18T15:33:00Z">
              <w:rPr>
                <w:rFonts w:cs="Times New Roman"/>
                <w:noProof/>
                <w:szCs w:val="24"/>
              </w:rPr>
            </w:rPrChange>
          </w:rPr>
          <w:delText>. 29 pp. https://www.undrr.org/sites/default/files/inline-files/Human Cost of Disasters 2000-2019 FINAL.pdf.</w:delText>
        </w:r>
      </w:del>
    </w:p>
    <w:p w14:paraId="4E4BBBDD" w14:textId="4F7B582E" w:rsidR="00550A9B" w:rsidRPr="0047345F" w:rsidDel="00E54A8B" w:rsidRDefault="00550A9B">
      <w:pPr>
        <w:pStyle w:val="ListParagraph"/>
        <w:rPr>
          <w:del w:id="4708" w:author="Fatima Maria Pillosu" w:date="2021-02-16T13:46:00Z"/>
          <w:sz w:val="28"/>
          <w:szCs w:val="28"/>
          <w:rPrChange w:id="4709" w:author="Fatima Maria Pillosu" w:date="2021-02-18T15:33:00Z">
            <w:rPr>
              <w:del w:id="4710" w:author="Fatima Maria Pillosu" w:date="2021-02-16T13:46:00Z"/>
              <w:rFonts w:cs="Times New Roman"/>
              <w:noProof/>
              <w:szCs w:val="24"/>
            </w:rPr>
          </w:rPrChange>
        </w:rPr>
        <w:pPrChange w:id="4711" w:author="Fatima Maria Pillosu" w:date="2021-02-22T14:31:00Z">
          <w:pPr>
            <w:widowControl w:val="0"/>
            <w:autoSpaceDE w:val="0"/>
            <w:autoSpaceDN w:val="0"/>
            <w:adjustRightInd w:val="0"/>
            <w:spacing w:line="360" w:lineRule="auto"/>
            <w:ind w:left="480" w:hanging="480"/>
          </w:pPr>
        </w:pPrChange>
      </w:pPr>
      <w:del w:id="4712" w:author="Fatima Maria Pillosu" w:date="2021-02-16T13:46:00Z">
        <w:r w:rsidRPr="0047345F" w:rsidDel="00E54A8B">
          <w:rPr>
            <w:sz w:val="28"/>
            <w:szCs w:val="28"/>
            <w:rPrChange w:id="4713" w:author="Fatima Maria Pillosu" w:date="2021-02-18T15:33:00Z">
              <w:rPr>
                <w:rFonts w:cs="Times New Roman"/>
                <w:noProof/>
                <w:szCs w:val="24"/>
              </w:rPr>
            </w:rPrChange>
          </w:rPr>
          <w:delText xml:space="preserve">Ward, P. J., and Coauthors, 2020: Review article: Natural hazard risk assessments at the global scale. </w:delText>
        </w:r>
        <w:r w:rsidRPr="0047345F" w:rsidDel="00E54A8B">
          <w:rPr>
            <w:sz w:val="28"/>
            <w:szCs w:val="28"/>
            <w:rPrChange w:id="4714" w:author="Fatima Maria Pillosu" w:date="2021-02-18T15:33:00Z">
              <w:rPr>
                <w:rFonts w:cs="Times New Roman"/>
                <w:i/>
                <w:iCs/>
                <w:noProof/>
                <w:szCs w:val="24"/>
              </w:rPr>
            </w:rPrChange>
          </w:rPr>
          <w:delText>Nat. Hazards Earth Syst. Sci.</w:delText>
        </w:r>
        <w:r w:rsidRPr="0047345F" w:rsidDel="00E54A8B">
          <w:rPr>
            <w:sz w:val="28"/>
            <w:szCs w:val="28"/>
            <w:rPrChange w:id="4715" w:author="Fatima Maria Pillosu" w:date="2021-02-18T15:33:00Z">
              <w:rPr>
                <w:rFonts w:cs="Times New Roman"/>
                <w:noProof/>
                <w:szCs w:val="24"/>
              </w:rPr>
            </w:rPrChange>
          </w:rPr>
          <w:delText xml:space="preserve">, </w:delText>
        </w:r>
        <w:r w:rsidRPr="0047345F" w:rsidDel="00E54A8B">
          <w:rPr>
            <w:sz w:val="28"/>
            <w:szCs w:val="28"/>
            <w:rPrChange w:id="4716" w:author="Fatima Maria Pillosu" w:date="2021-02-18T15:33:00Z">
              <w:rPr>
                <w:rFonts w:cs="Times New Roman"/>
                <w:b/>
                <w:bCs/>
                <w:noProof/>
                <w:szCs w:val="24"/>
              </w:rPr>
            </w:rPrChange>
          </w:rPr>
          <w:delText>20</w:delText>
        </w:r>
        <w:r w:rsidRPr="0047345F" w:rsidDel="00E54A8B">
          <w:rPr>
            <w:sz w:val="28"/>
            <w:szCs w:val="28"/>
            <w:rPrChange w:id="4717" w:author="Fatima Maria Pillosu" w:date="2021-02-18T15:33:00Z">
              <w:rPr>
                <w:rFonts w:cs="Times New Roman"/>
                <w:noProof/>
                <w:szCs w:val="24"/>
              </w:rPr>
            </w:rPrChange>
          </w:rPr>
          <w:delText>, 1069–1096, https://doi.org/10.5194/nhess-20-1069-2020.</w:delText>
        </w:r>
      </w:del>
    </w:p>
    <w:p w14:paraId="4A72DB5C" w14:textId="325EC3FD" w:rsidR="00550A9B" w:rsidRPr="0047345F" w:rsidDel="00E54A8B" w:rsidRDefault="00550A9B">
      <w:pPr>
        <w:pStyle w:val="ListParagraph"/>
        <w:rPr>
          <w:del w:id="4718" w:author="Fatima Maria Pillosu" w:date="2021-02-16T13:46:00Z"/>
          <w:sz w:val="28"/>
          <w:szCs w:val="28"/>
          <w:rPrChange w:id="4719" w:author="Fatima Maria Pillosu" w:date="2021-02-18T15:33:00Z">
            <w:rPr>
              <w:del w:id="4720" w:author="Fatima Maria Pillosu" w:date="2021-02-16T13:46:00Z"/>
              <w:rFonts w:cs="Times New Roman"/>
              <w:noProof/>
              <w:szCs w:val="24"/>
            </w:rPr>
          </w:rPrChange>
        </w:rPr>
        <w:pPrChange w:id="4721" w:author="Fatima Maria Pillosu" w:date="2021-02-22T14:31:00Z">
          <w:pPr>
            <w:widowControl w:val="0"/>
            <w:autoSpaceDE w:val="0"/>
            <w:autoSpaceDN w:val="0"/>
            <w:adjustRightInd w:val="0"/>
            <w:spacing w:line="360" w:lineRule="auto"/>
            <w:ind w:left="480" w:hanging="480"/>
          </w:pPr>
        </w:pPrChange>
      </w:pPr>
      <w:del w:id="4722" w:author="Fatima Maria Pillosu" w:date="2021-02-16T13:46:00Z">
        <w:r w:rsidRPr="0047345F" w:rsidDel="00E54A8B">
          <w:rPr>
            <w:sz w:val="28"/>
            <w:szCs w:val="28"/>
            <w:rPrChange w:id="4723" w:author="Fatima Maria Pillosu" w:date="2021-02-18T15:33:00Z">
              <w:rPr>
                <w:rFonts w:cs="Times New Roman"/>
                <w:noProof/>
                <w:szCs w:val="24"/>
              </w:rPr>
            </w:rPrChange>
          </w:rPr>
          <w:delText xml:space="preserve">Wilson, K. A., P. L. Heinselman, P. S. Skinner, J. J. Choate, and K. E. Klockow-McClain, 2019: Meteorologists’ interpretations of storm-scale ensemble-based forecast guidance. </w:delText>
        </w:r>
        <w:r w:rsidRPr="0047345F" w:rsidDel="00E54A8B">
          <w:rPr>
            <w:sz w:val="28"/>
            <w:szCs w:val="28"/>
            <w:rPrChange w:id="4724" w:author="Fatima Maria Pillosu" w:date="2021-02-18T15:33:00Z">
              <w:rPr>
                <w:rFonts w:cs="Times New Roman"/>
                <w:i/>
                <w:iCs/>
                <w:noProof/>
                <w:szCs w:val="24"/>
              </w:rPr>
            </w:rPrChange>
          </w:rPr>
          <w:delText>Weather. Clim. Soc.</w:delText>
        </w:r>
        <w:r w:rsidRPr="0047345F" w:rsidDel="00E54A8B">
          <w:rPr>
            <w:sz w:val="28"/>
            <w:szCs w:val="28"/>
            <w:rPrChange w:id="4725" w:author="Fatima Maria Pillosu" w:date="2021-02-18T15:33:00Z">
              <w:rPr>
                <w:rFonts w:cs="Times New Roman"/>
                <w:noProof/>
                <w:szCs w:val="24"/>
              </w:rPr>
            </w:rPrChange>
          </w:rPr>
          <w:delText xml:space="preserve">, </w:delText>
        </w:r>
        <w:r w:rsidRPr="0047345F" w:rsidDel="00E54A8B">
          <w:rPr>
            <w:sz w:val="28"/>
            <w:szCs w:val="28"/>
            <w:rPrChange w:id="4726" w:author="Fatima Maria Pillosu" w:date="2021-02-18T15:33:00Z">
              <w:rPr>
                <w:rFonts w:cs="Times New Roman"/>
                <w:b/>
                <w:bCs/>
                <w:noProof/>
                <w:szCs w:val="24"/>
              </w:rPr>
            </w:rPrChange>
          </w:rPr>
          <w:delText>11</w:delText>
        </w:r>
        <w:r w:rsidRPr="0047345F" w:rsidDel="00E54A8B">
          <w:rPr>
            <w:sz w:val="28"/>
            <w:szCs w:val="28"/>
            <w:rPrChange w:id="4727" w:author="Fatima Maria Pillosu" w:date="2021-02-18T15:33:00Z">
              <w:rPr>
                <w:rFonts w:cs="Times New Roman"/>
                <w:noProof/>
                <w:szCs w:val="24"/>
              </w:rPr>
            </w:rPrChange>
          </w:rPr>
          <w:delText>, 337–354, https://doi.org/10.1175/WCAS-D-18-0084.1.</w:delText>
        </w:r>
      </w:del>
    </w:p>
    <w:p w14:paraId="33563C9A" w14:textId="1B19FD70" w:rsidR="00550A9B" w:rsidRPr="0047345F" w:rsidDel="00E54A8B" w:rsidRDefault="00550A9B">
      <w:pPr>
        <w:pStyle w:val="ListParagraph"/>
        <w:rPr>
          <w:del w:id="4728" w:author="Fatima Maria Pillosu" w:date="2021-02-16T13:46:00Z"/>
          <w:sz w:val="28"/>
          <w:szCs w:val="28"/>
          <w:rPrChange w:id="4729" w:author="Fatima Maria Pillosu" w:date="2021-02-18T15:33:00Z">
            <w:rPr>
              <w:del w:id="4730" w:author="Fatima Maria Pillosu" w:date="2021-02-16T13:46:00Z"/>
              <w:rFonts w:cs="Times New Roman"/>
              <w:noProof/>
              <w:szCs w:val="24"/>
            </w:rPr>
          </w:rPrChange>
        </w:rPr>
        <w:pPrChange w:id="4731" w:author="Fatima Maria Pillosu" w:date="2021-02-22T14:31:00Z">
          <w:pPr>
            <w:widowControl w:val="0"/>
            <w:autoSpaceDE w:val="0"/>
            <w:autoSpaceDN w:val="0"/>
            <w:adjustRightInd w:val="0"/>
            <w:spacing w:line="360" w:lineRule="auto"/>
            <w:ind w:left="480" w:hanging="480"/>
          </w:pPr>
        </w:pPrChange>
      </w:pPr>
      <w:del w:id="4732" w:author="Fatima Maria Pillosu" w:date="2021-02-16T13:46:00Z">
        <w:r w:rsidRPr="0047345F" w:rsidDel="00E54A8B">
          <w:rPr>
            <w:sz w:val="28"/>
            <w:szCs w:val="28"/>
            <w:rPrChange w:id="4733" w:author="Fatima Maria Pillosu" w:date="2021-02-18T15:33:00Z">
              <w:rPr>
                <w:rFonts w:cs="Times New Roman"/>
                <w:noProof/>
                <w:szCs w:val="24"/>
              </w:rPr>
            </w:rPrChange>
          </w:rPr>
          <w:delText xml:space="preserve">WMO, 2017: HIWeather: A 10-year research project. </w:delText>
        </w:r>
        <w:r w:rsidRPr="0047345F" w:rsidDel="00E54A8B">
          <w:rPr>
            <w:sz w:val="28"/>
            <w:szCs w:val="28"/>
            <w:rPrChange w:id="4734" w:author="Fatima Maria Pillosu" w:date="2021-02-18T15:33:00Z">
              <w:rPr>
                <w:rFonts w:cs="Times New Roman"/>
                <w:i/>
                <w:iCs/>
                <w:noProof/>
                <w:szCs w:val="24"/>
              </w:rPr>
            </w:rPrChange>
          </w:rPr>
          <w:delText>World Meteorological Organization Bulletin (Weather ready, Climate smart - Supporting the 2030 Agenda for Sustainable Development)</w:delText>
        </w:r>
        <w:r w:rsidRPr="0047345F" w:rsidDel="00E54A8B">
          <w:rPr>
            <w:sz w:val="28"/>
            <w:szCs w:val="28"/>
            <w:rPrChange w:id="4735" w:author="Fatima Maria Pillosu" w:date="2021-02-18T15:33:00Z">
              <w:rPr>
                <w:rFonts w:cs="Times New Roman"/>
                <w:noProof/>
                <w:szCs w:val="24"/>
              </w:rPr>
            </w:rPrChange>
          </w:rPr>
          <w:delText>, Vol. 66 of, 45–47.</w:delText>
        </w:r>
      </w:del>
    </w:p>
    <w:p w14:paraId="0E5FB42B" w14:textId="49DBE2A3" w:rsidR="00550A9B" w:rsidRPr="0047345F" w:rsidDel="00E54A8B" w:rsidRDefault="00550A9B">
      <w:pPr>
        <w:pStyle w:val="ListParagraph"/>
        <w:rPr>
          <w:del w:id="4736" w:author="Fatima Maria Pillosu" w:date="2021-02-16T13:46:00Z"/>
          <w:sz w:val="28"/>
          <w:szCs w:val="28"/>
          <w:rPrChange w:id="4737" w:author="Fatima Maria Pillosu" w:date="2021-02-18T15:33:00Z">
            <w:rPr>
              <w:del w:id="4738" w:author="Fatima Maria Pillosu" w:date="2021-02-16T13:46:00Z"/>
              <w:rFonts w:cs="Times New Roman"/>
              <w:noProof/>
              <w:szCs w:val="24"/>
            </w:rPr>
          </w:rPrChange>
        </w:rPr>
        <w:pPrChange w:id="4739" w:author="Fatima Maria Pillosu" w:date="2021-02-22T14:31:00Z">
          <w:pPr>
            <w:widowControl w:val="0"/>
            <w:autoSpaceDE w:val="0"/>
            <w:autoSpaceDN w:val="0"/>
            <w:adjustRightInd w:val="0"/>
            <w:spacing w:line="360" w:lineRule="auto"/>
            <w:ind w:left="480" w:hanging="480"/>
          </w:pPr>
        </w:pPrChange>
      </w:pPr>
      <w:del w:id="4740" w:author="Fatima Maria Pillosu" w:date="2021-02-16T13:46:00Z">
        <w:r w:rsidRPr="0047345F" w:rsidDel="00E54A8B">
          <w:rPr>
            <w:sz w:val="28"/>
            <w:szCs w:val="28"/>
            <w:rPrChange w:id="4741" w:author="Fatima Maria Pillosu" w:date="2021-02-18T15:33:00Z">
              <w:rPr>
                <w:rFonts w:cs="Times New Roman"/>
                <w:noProof/>
                <w:szCs w:val="24"/>
              </w:rPr>
            </w:rPrChange>
          </w:rPr>
          <w:delText xml:space="preserve">Wu, W., R. Emerton, Q. Duan, A. W. Wood, F. Wetterhall, and D. E. Robertson, 2020: Ensemble flood forecasting: Current status and future opportunities. </w:delText>
        </w:r>
        <w:r w:rsidRPr="0047345F" w:rsidDel="00E54A8B">
          <w:rPr>
            <w:sz w:val="28"/>
            <w:szCs w:val="28"/>
            <w:rPrChange w:id="4742" w:author="Fatima Maria Pillosu" w:date="2021-02-18T15:33:00Z">
              <w:rPr>
                <w:rFonts w:cs="Times New Roman"/>
                <w:i/>
                <w:iCs/>
                <w:noProof/>
                <w:szCs w:val="24"/>
              </w:rPr>
            </w:rPrChange>
          </w:rPr>
          <w:delText>Wiley Interdiscip. Rev. Water</w:delText>
        </w:r>
        <w:r w:rsidRPr="0047345F" w:rsidDel="00E54A8B">
          <w:rPr>
            <w:sz w:val="28"/>
            <w:szCs w:val="28"/>
            <w:rPrChange w:id="4743" w:author="Fatima Maria Pillosu" w:date="2021-02-18T15:33:00Z">
              <w:rPr>
                <w:rFonts w:cs="Times New Roman"/>
                <w:noProof/>
                <w:szCs w:val="24"/>
              </w:rPr>
            </w:rPrChange>
          </w:rPr>
          <w:delText>, https://doi.org/10.1002/wat2.1432.</w:delText>
        </w:r>
      </w:del>
    </w:p>
    <w:p w14:paraId="088F8F65" w14:textId="7FFA2F6E" w:rsidR="00550A9B" w:rsidRPr="0047345F" w:rsidDel="00E54A8B" w:rsidRDefault="00550A9B">
      <w:pPr>
        <w:pStyle w:val="ListParagraph"/>
        <w:rPr>
          <w:del w:id="4744" w:author="Fatima Maria Pillosu" w:date="2021-02-16T13:46:00Z"/>
          <w:sz w:val="28"/>
          <w:szCs w:val="28"/>
          <w:rPrChange w:id="4745" w:author="Fatima Maria Pillosu" w:date="2021-02-18T15:33:00Z">
            <w:rPr>
              <w:del w:id="4746" w:author="Fatima Maria Pillosu" w:date="2021-02-16T13:46:00Z"/>
              <w:rFonts w:cs="Times New Roman"/>
              <w:noProof/>
              <w:szCs w:val="24"/>
            </w:rPr>
          </w:rPrChange>
        </w:rPr>
        <w:pPrChange w:id="4747" w:author="Fatima Maria Pillosu" w:date="2021-02-22T14:31:00Z">
          <w:pPr>
            <w:widowControl w:val="0"/>
            <w:autoSpaceDE w:val="0"/>
            <w:autoSpaceDN w:val="0"/>
            <w:adjustRightInd w:val="0"/>
            <w:spacing w:line="360" w:lineRule="auto"/>
            <w:ind w:left="480" w:hanging="480"/>
          </w:pPr>
        </w:pPrChange>
      </w:pPr>
      <w:del w:id="4748" w:author="Fatima Maria Pillosu" w:date="2021-02-16T13:46:00Z">
        <w:r w:rsidRPr="0047345F" w:rsidDel="00E54A8B">
          <w:rPr>
            <w:sz w:val="28"/>
            <w:szCs w:val="28"/>
            <w:rPrChange w:id="4749" w:author="Fatima Maria Pillosu" w:date="2021-02-18T15:33:00Z">
              <w:rPr>
                <w:rFonts w:cs="Times New Roman"/>
                <w:noProof/>
                <w:szCs w:val="24"/>
              </w:rPr>
            </w:rPrChange>
          </w:rPr>
          <w:delText xml:space="preserve">Zeman, C., N. P. Wedi, P. D. Dueben, N. Ban, and C. Schär, 2021: Model intercomparison of COSMO 5.0 and IFS 45r1 at kilometer-scale grid spacing. </w:delText>
        </w:r>
        <w:r w:rsidRPr="0047345F" w:rsidDel="00E54A8B">
          <w:rPr>
            <w:sz w:val="28"/>
            <w:szCs w:val="28"/>
            <w:rPrChange w:id="4750" w:author="Fatima Maria Pillosu" w:date="2021-02-18T15:33:00Z">
              <w:rPr>
                <w:rFonts w:cs="Times New Roman"/>
                <w:i/>
                <w:iCs/>
                <w:noProof/>
                <w:szCs w:val="24"/>
              </w:rPr>
            </w:rPrChange>
          </w:rPr>
          <w:delText>Geosci. Model Dev. [preprint]</w:delText>
        </w:r>
        <w:r w:rsidRPr="0047345F" w:rsidDel="00E54A8B">
          <w:rPr>
            <w:sz w:val="28"/>
            <w:szCs w:val="28"/>
            <w:rPrChange w:id="4751" w:author="Fatima Maria Pillosu" w:date="2021-02-18T15:33:00Z">
              <w:rPr>
                <w:rFonts w:cs="Times New Roman"/>
                <w:noProof/>
                <w:szCs w:val="24"/>
              </w:rPr>
            </w:rPrChange>
          </w:rPr>
          <w:delText>, https://doi.org/https://doi.org/10.5194/gmd-2021-31.</w:delText>
        </w:r>
      </w:del>
    </w:p>
    <w:p w14:paraId="067CCAE5" w14:textId="4A8DF2C3" w:rsidR="00550A9B" w:rsidRPr="0047345F" w:rsidDel="00E54A8B" w:rsidRDefault="00550A9B">
      <w:pPr>
        <w:pStyle w:val="ListParagraph"/>
        <w:rPr>
          <w:del w:id="4752" w:author="Fatima Maria Pillosu" w:date="2021-02-16T13:46:00Z"/>
          <w:sz w:val="28"/>
          <w:szCs w:val="28"/>
          <w:rPrChange w:id="4753" w:author="Fatima Maria Pillosu" w:date="2021-02-18T15:33:00Z">
            <w:rPr>
              <w:del w:id="4754" w:author="Fatima Maria Pillosu" w:date="2021-02-16T13:46:00Z"/>
              <w:rFonts w:cs="Times New Roman"/>
              <w:noProof/>
            </w:rPr>
          </w:rPrChange>
        </w:rPr>
        <w:pPrChange w:id="4755" w:author="Fatima Maria Pillosu" w:date="2021-02-22T14:31:00Z">
          <w:pPr>
            <w:widowControl w:val="0"/>
            <w:autoSpaceDE w:val="0"/>
            <w:autoSpaceDN w:val="0"/>
            <w:adjustRightInd w:val="0"/>
            <w:spacing w:line="360" w:lineRule="auto"/>
            <w:ind w:left="480" w:hanging="480"/>
          </w:pPr>
        </w:pPrChange>
      </w:pPr>
      <w:del w:id="4756" w:author="Fatima Maria Pillosu" w:date="2021-02-16T13:46:00Z">
        <w:r w:rsidRPr="0047345F" w:rsidDel="00E54A8B">
          <w:rPr>
            <w:sz w:val="28"/>
            <w:szCs w:val="28"/>
            <w:rPrChange w:id="4757" w:author="Fatima Maria Pillosu" w:date="2021-02-18T15:33:00Z">
              <w:rPr>
                <w:rFonts w:cs="Times New Roman"/>
                <w:noProof/>
                <w:szCs w:val="24"/>
              </w:rPr>
            </w:rPrChange>
          </w:rPr>
          <w:delText xml:space="preserve">Zhang, Q., and Coauthors, 2019: Increasing the value of weather-related warnings. </w:delText>
        </w:r>
        <w:r w:rsidRPr="0047345F" w:rsidDel="00E54A8B">
          <w:rPr>
            <w:sz w:val="28"/>
            <w:szCs w:val="28"/>
            <w:rPrChange w:id="4758" w:author="Fatima Maria Pillosu" w:date="2021-02-18T15:33:00Z">
              <w:rPr>
                <w:rFonts w:cs="Times New Roman"/>
                <w:i/>
                <w:iCs/>
                <w:noProof/>
                <w:szCs w:val="24"/>
              </w:rPr>
            </w:rPrChange>
          </w:rPr>
          <w:delText>Sci. Bull.</w:delText>
        </w:r>
        <w:r w:rsidRPr="0047345F" w:rsidDel="00E54A8B">
          <w:rPr>
            <w:sz w:val="28"/>
            <w:szCs w:val="28"/>
            <w:rPrChange w:id="4759" w:author="Fatima Maria Pillosu" w:date="2021-02-18T15:33:00Z">
              <w:rPr>
                <w:rFonts w:cs="Times New Roman"/>
                <w:noProof/>
                <w:szCs w:val="24"/>
              </w:rPr>
            </w:rPrChange>
          </w:rPr>
          <w:delText xml:space="preserve">, </w:delText>
        </w:r>
        <w:r w:rsidRPr="0047345F" w:rsidDel="00E54A8B">
          <w:rPr>
            <w:sz w:val="28"/>
            <w:szCs w:val="28"/>
            <w:rPrChange w:id="4760" w:author="Fatima Maria Pillosu" w:date="2021-02-18T15:33:00Z">
              <w:rPr>
                <w:rFonts w:cs="Times New Roman"/>
                <w:b/>
                <w:bCs/>
                <w:noProof/>
                <w:szCs w:val="24"/>
              </w:rPr>
            </w:rPrChange>
          </w:rPr>
          <w:delText>64</w:delText>
        </w:r>
        <w:r w:rsidRPr="0047345F" w:rsidDel="00E54A8B">
          <w:rPr>
            <w:sz w:val="28"/>
            <w:szCs w:val="28"/>
            <w:rPrChange w:id="4761" w:author="Fatima Maria Pillosu" w:date="2021-02-18T15:33:00Z">
              <w:rPr>
                <w:rFonts w:cs="Times New Roman"/>
                <w:noProof/>
                <w:szCs w:val="24"/>
              </w:rPr>
            </w:rPrChange>
          </w:rPr>
          <w:delText>, 647–649, https://doi.org/10.1016/j.scib.2019.04.003.</w:delText>
        </w:r>
      </w:del>
    </w:p>
    <w:p w14:paraId="6C2066D0" w14:textId="42A70CB7" w:rsidR="00426C06" w:rsidRPr="00026E90" w:rsidRDefault="00426C06">
      <w:pPr>
        <w:pStyle w:val="ListParagraph"/>
        <w:rPr>
          <w:szCs w:val="24"/>
        </w:rPr>
        <w:pPrChange w:id="4762" w:author="Fatima Maria Pillosu" w:date="2021-02-22T14:31:00Z">
          <w:pPr>
            <w:spacing w:line="240" w:lineRule="auto"/>
          </w:pPr>
        </w:pPrChange>
      </w:pPr>
      <w:del w:id="4763" w:author="Fatima Maria Pillosu" w:date="2021-02-16T13:46:00Z">
        <w:r w:rsidRPr="0047345F" w:rsidDel="00E54A8B">
          <w:rPr>
            <w:sz w:val="28"/>
            <w:szCs w:val="28"/>
            <w:rPrChange w:id="4764" w:author="Fatima Maria Pillosu" w:date="2021-02-18T15:33:00Z">
              <w:rPr>
                <w:szCs w:val="24"/>
              </w:rPr>
            </w:rPrChange>
          </w:rPr>
          <w:fldChar w:fldCharType="end"/>
        </w:r>
      </w:del>
    </w:p>
    <w:sectPr w:rsidR="00426C06" w:rsidRPr="00026E90" w:rsidSect="00F66924">
      <w:pgSz w:w="11906" w:h="16838"/>
      <w:pgMar w:top="1418" w:right="1418" w:bottom="1418" w:left="1418" w:header="709" w:footer="709" w:gutter="0"/>
      <w:lnNumType w:countBy="1" w:restart="continuous"/>
      <w:cols w:space="708"/>
      <w:docGrid w:linePitch="360"/>
      <w:sectPrChange w:id="4765" w:author="Fatima Pillosu" w:date="2021-02-15T09:11:00Z">
        <w:sectPr w:rsidR="00426C06" w:rsidRPr="00026E90" w:rsidSect="00F66924">
          <w:pgMar w:top="1418" w:right="1701" w:bottom="1418" w:left="1701" w:header="709" w:footer="709"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5" w:author="Christel Prudhomme" w:date="2021-02-18T16:52:00Z" w:initials="CP">
    <w:p w14:paraId="757032B2" w14:textId="2D5FB613" w:rsidR="009D0849" w:rsidRDefault="009D0849">
      <w:pPr>
        <w:pStyle w:val="CommentText"/>
      </w:pPr>
      <w:r>
        <w:rPr>
          <w:rStyle w:val="CommentReference"/>
        </w:rPr>
        <w:annotationRef/>
      </w:r>
      <w:r>
        <w:t>do you really need them all?</w:t>
      </w:r>
    </w:p>
  </w:comment>
  <w:comment w:id="266" w:author="Fatima Pillosu" w:date="2021-03-17T11:57:00Z" w:initials="FMP">
    <w:p w14:paraId="006CBBF9" w14:textId="15B563D6" w:rsidR="009D0849" w:rsidRDefault="009D0849">
      <w:pPr>
        <w:pStyle w:val="CommentText"/>
      </w:pPr>
      <w:r>
        <w:rPr>
          <w:rStyle w:val="CommentReference"/>
        </w:rPr>
        <w:annotationRef/>
      </w:r>
      <w:r>
        <w:t>Is it that bad having all those references? I can delete the oldest, would it be ok?</w:t>
      </w:r>
    </w:p>
  </w:comment>
  <w:comment w:id="280" w:author="Christel Prudhomme" w:date="2021-02-18T16:53:00Z" w:initials="CP">
    <w:p w14:paraId="396B9C81" w14:textId="51D981A0" w:rsidR="009D0849" w:rsidRDefault="009D0849">
      <w:pPr>
        <w:pStyle w:val="CommentText"/>
      </w:pPr>
      <w:r>
        <w:rPr>
          <w:rStyle w:val="CommentReference"/>
        </w:rPr>
        <w:annotationRef/>
      </w:r>
      <w:r>
        <w:t>same as before</w:t>
      </w:r>
    </w:p>
  </w:comment>
  <w:comment w:id="281" w:author="Fatima Pillosu" w:date="2021-03-17T11:58:00Z" w:initials="FMP">
    <w:p w14:paraId="1030F979" w14:textId="03A6D50E" w:rsidR="009D0849" w:rsidRDefault="009D0849">
      <w:pPr>
        <w:pStyle w:val="CommentText"/>
      </w:pPr>
      <w:r>
        <w:rPr>
          <w:rStyle w:val="CommentReference"/>
        </w:rPr>
        <w:annotationRef/>
      </w:r>
      <w:r>
        <w:t>as before</w:t>
      </w:r>
    </w:p>
  </w:comment>
  <w:comment w:id="1471" w:author="Christel Prudhomme" w:date="2021-02-18T17:00:00Z" w:initials="CP">
    <w:p w14:paraId="7327C550" w14:textId="41BC117C" w:rsidR="009D0849" w:rsidRDefault="009D0849">
      <w:pPr>
        <w:pStyle w:val="CommentText"/>
      </w:pPr>
      <w:r>
        <w:rPr>
          <w:rStyle w:val="CommentReference"/>
        </w:rPr>
        <w:annotationRef/>
      </w:r>
      <w:r>
        <w:t>this is different from what you state earlier</w:t>
      </w:r>
    </w:p>
  </w:comment>
  <w:comment w:id="1472" w:author="Hannah Cloke" w:date="2021-02-18T19:22:00Z" w:initials="HC">
    <w:p w14:paraId="2A42144E" w14:textId="043CCC64" w:rsidR="009D0849" w:rsidRDefault="009D0849">
      <w:pPr>
        <w:pStyle w:val="CommentText"/>
      </w:pPr>
      <w:r>
        <w:rPr>
          <w:rStyle w:val="CommentReference"/>
        </w:rPr>
        <w:annotationRef/>
      </w:r>
      <w:r>
        <w:t>yes agree – be consistent</w:t>
      </w:r>
    </w:p>
  </w:comment>
  <w:comment w:id="1503" w:author="Christel Prudhomme" w:date="2021-02-18T17:01:00Z" w:initials="CP">
    <w:p w14:paraId="2838FBB5" w14:textId="2AB8E1D8" w:rsidR="009D0849" w:rsidRDefault="009D0849">
      <w:pPr>
        <w:pStyle w:val="CommentText"/>
      </w:pPr>
      <w:r>
        <w:rPr>
          <w:rStyle w:val="CommentReference"/>
        </w:rPr>
        <w:annotationRef/>
      </w:r>
      <w:r>
        <w:t>It is too difficult to define. I suggest you avoid usefulness and focus on easiness of interpretation instead</w:t>
      </w:r>
    </w:p>
  </w:comment>
  <w:comment w:id="1504" w:author="Hannah Cloke" w:date="2021-02-18T19:22:00Z" w:initials="HC">
    <w:p w14:paraId="4B2201FC" w14:textId="35D6C709" w:rsidR="009D0849" w:rsidRDefault="009D0849">
      <w:pPr>
        <w:pStyle w:val="CommentText"/>
      </w:pPr>
      <w:r>
        <w:rPr>
          <w:rStyle w:val="CommentReference"/>
        </w:rPr>
        <w:annotationRef/>
      </w:r>
      <w:r>
        <w:t>No I don’t think so actually, becvuase it is about the perception of usefulness not the usefulness per se ??</w:t>
      </w:r>
    </w:p>
  </w:comment>
  <w:comment w:id="1558" w:author="Hannah Cloke" w:date="2021-02-18T19:24:00Z" w:initials="HC">
    <w:p w14:paraId="7B25FEEC" w14:textId="0D1AE8AD" w:rsidR="009D0849" w:rsidRDefault="009D0849">
      <w:pPr>
        <w:pStyle w:val="CommentText"/>
      </w:pPr>
      <w:r>
        <w:rPr>
          <w:rStyle w:val="CommentReference"/>
        </w:rPr>
        <w:annotationRef/>
      </w:r>
      <w:r>
        <w:t>For who?</w:t>
      </w:r>
    </w:p>
  </w:comment>
  <w:comment w:id="1561" w:author="Christel Prudhomme" w:date="2021-02-18T17:02:00Z" w:initials="CP">
    <w:p w14:paraId="22FAC7B2" w14:textId="16D0A234" w:rsidR="009D0849" w:rsidRDefault="009D0849">
      <w:pPr>
        <w:pStyle w:val="CommentText"/>
      </w:pPr>
      <w:r>
        <w:rPr>
          <w:rStyle w:val="CommentReference"/>
        </w:rPr>
        <w:annotationRef/>
      </w:r>
      <w:r>
        <w:t>not very clear</w:t>
      </w:r>
    </w:p>
  </w:comment>
  <w:comment w:id="1562" w:author="Hannah Cloke" w:date="2021-02-18T19:25:00Z" w:initials="HC">
    <w:p w14:paraId="3DB9A96F" w14:textId="0A672605" w:rsidR="009D0849" w:rsidRDefault="009D0849">
      <w:pPr>
        <w:pStyle w:val="CommentText"/>
      </w:pPr>
      <w:r>
        <w:rPr>
          <w:rStyle w:val="CommentReference"/>
        </w:rPr>
        <w:annotationRef/>
      </w:r>
      <w:r>
        <w:t>agree this paragraph needs rethinking – what is it you want to say? Say it out loud first in no more than 10 words…..</w:t>
      </w:r>
    </w:p>
  </w:comment>
  <w:comment w:id="1564" w:author="Hannah Cloke" w:date="2021-02-18T19:23:00Z" w:initials="HC">
    <w:p w14:paraId="65590692" w14:textId="2A27E93B" w:rsidR="009D0849" w:rsidRDefault="009D0849">
      <w:pPr>
        <w:pStyle w:val="CommentText"/>
      </w:pPr>
      <w:r>
        <w:rPr>
          <w:rStyle w:val="CommentReference"/>
        </w:rPr>
        <w:annotationRef/>
      </w:r>
      <w:r>
        <w:t>what is at point 1 and point 2? Just say it in words</w:t>
      </w:r>
    </w:p>
  </w:comment>
  <w:comment w:id="1554" w:author="Christel Prudhomme" w:date="2021-02-18T17:02:00Z" w:initials="CP">
    <w:p w14:paraId="701EA8BF" w14:textId="6593E6CE" w:rsidR="009D0849" w:rsidRDefault="009D0849">
      <w:pPr>
        <w:pStyle w:val="CommentText"/>
      </w:pPr>
      <w:r>
        <w:rPr>
          <w:rStyle w:val="CommentReference"/>
        </w:rPr>
        <w:annotationRef/>
      </w:r>
      <w:r>
        <w:t>I am not sure what is the point of this paragraph. For me it does not bring anything .</w:t>
      </w:r>
    </w:p>
  </w:comment>
  <w:comment w:id="1694" w:author="Christel Prudhomme" w:date="2021-02-18T17:10:00Z" w:initials="CP">
    <w:p w14:paraId="4CEFC343" w14:textId="49D98AAF" w:rsidR="009D0849" w:rsidRDefault="009D0849">
      <w:pPr>
        <w:pStyle w:val="CommentText"/>
      </w:pPr>
      <w:r>
        <w:rPr>
          <w:rStyle w:val="CommentReference"/>
        </w:rPr>
        <w:annotationRef/>
      </w:r>
      <w:r>
        <w:t xml:space="preserve">I find this really clear and nicely written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483" w:author="Christel Prudhomme" w:date="2021-02-18T17:48:00Z" w:initials="CP">
    <w:p w14:paraId="4C95D4CE" w14:textId="11AC84AA" w:rsidR="009D0849" w:rsidRDefault="009D0849">
      <w:pPr>
        <w:pStyle w:val="CommentText"/>
      </w:pPr>
      <w:r>
        <w:rPr>
          <w:rStyle w:val="CommentReference"/>
        </w:rPr>
        <w:annotationRef/>
      </w:r>
      <w:r>
        <w:t>I think it needs to be sharpen with more information on what was actually expected and done. I would not be able to do the same thing at all as I still don’t know what was done…</w:t>
      </w:r>
    </w:p>
    <w:p w14:paraId="226A3611" w14:textId="37BCC0F3" w:rsidR="009D0849" w:rsidRDefault="009D0849">
      <w:pPr>
        <w:pStyle w:val="CommentText"/>
      </w:pPr>
    </w:p>
    <w:p w14:paraId="5F43089C" w14:textId="4AB2CD0F" w:rsidR="009D0849" w:rsidRDefault="009D0849">
      <w:pPr>
        <w:pStyle w:val="CommentText"/>
      </w:pPr>
      <w:r>
        <w:t>Maybe you need to have a 1 sections:</w:t>
      </w:r>
    </w:p>
    <w:p w14:paraId="48718C85" w14:textId="040139D5" w:rsidR="009D0849" w:rsidRDefault="009D0849">
      <w:pPr>
        <w:pStyle w:val="CommentText"/>
      </w:pPr>
      <w:r>
        <w:t>- participants</w:t>
      </w:r>
    </w:p>
    <w:p w14:paraId="3E14561A" w14:textId="2EDE8FEA" w:rsidR="009D0849" w:rsidRDefault="009D0849">
      <w:pPr>
        <w:pStyle w:val="CommentText"/>
      </w:pPr>
      <w:r>
        <w:t>- experiment design (2 phases; emails/ telecon; etc…)</w:t>
      </w:r>
    </w:p>
    <w:p w14:paraId="2B43D78E" w14:textId="10F94AE0" w:rsidR="009D0849" w:rsidRDefault="009D0849">
      <w:pPr>
        <w:pStyle w:val="CommentText"/>
      </w:pPr>
      <w:r>
        <w:t>- analysis (what did you ask participants, what did you do to analyse the responses, etc…)</w:t>
      </w:r>
    </w:p>
    <w:p w14:paraId="71E14514" w14:textId="77777777" w:rsidR="009D0849" w:rsidRDefault="009D0849">
      <w:pPr>
        <w:pStyle w:val="CommentText"/>
      </w:pPr>
    </w:p>
    <w:p w14:paraId="5BDC9214" w14:textId="1E460B1B" w:rsidR="009D0849" w:rsidRDefault="009D0849">
      <w:pPr>
        <w:pStyle w:val="CommentText"/>
      </w:pPr>
      <w:r>
        <w:t>And please remove all your limitation text and put in in discussion!</w:t>
      </w:r>
    </w:p>
    <w:p w14:paraId="0DEE8E10" w14:textId="14249E60" w:rsidR="009D0849" w:rsidRDefault="009D0849">
      <w:pPr>
        <w:pStyle w:val="CommentText"/>
      </w:pPr>
    </w:p>
  </w:comment>
  <w:comment w:id="2484" w:author="Hannah Cloke" w:date="2021-02-18T19:28:00Z" w:initials="HC">
    <w:p w14:paraId="42510902" w14:textId="30A8E8B4" w:rsidR="009D0849" w:rsidRDefault="009D0849">
      <w:pPr>
        <w:pStyle w:val="CommentText"/>
      </w:pPr>
      <w:r>
        <w:rPr>
          <w:rStyle w:val="CommentReference"/>
        </w:rPr>
        <w:annotationRef/>
      </w:r>
      <w:r>
        <w:t>Yes - agreed</w:t>
      </w:r>
    </w:p>
  </w:comment>
  <w:comment w:id="2615" w:author="Hannah Cloke" w:date="2021-02-18T19:30:00Z" w:initials="HC">
    <w:p w14:paraId="220CFEC0" w14:textId="17EDD203" w:rsidR="009D0849" w:rsidRDefault="009D0849">
      <w:pPr>
        <w:pStyle w:val="CommentText"/>
      </w:pPr>
      <w:r>
        <w:rPr>
          <w:rStyle w:val="CommentReference"/>
        </w:rPr>
        <w:annotationRef/>
      </w:r>
      <w:r>
        <w:t>If you say year this can be confused 12 months via til end of calendar year – so easier to stick with months</w:t>
      </w:r>
    </w:p>
  </w:comment>
  <w:comment w:id="2667" w:author="Fatima Maria" w:date="2021-02-24T10:54:00Z" w:initials="FM">
    <w:p w14:paraId="1ACC1368" w14:textId="42158D3B" w:rsidR="009D0849" w:rsidRDefault="009D0849">
      <w:pPr>
        <w:pStyle w:val="CommentText"/>
      </w:pPr>
      <w:r>
        <w:rPr>
          <w:rStyle w:val="CommentReference"/>
        </w:rPr>
        <w:annotationRef/>
      </w:r>
      <w:r>
        <w:t xml:space="preserve">I think adding this in the methods is important because it shows the rationale followed in the design of the methods. As I see it, the implications of the rationale are those that should be in the discussion section. </w:t>
      </w:r>
    </w:p>
    <w:p w14:paraId="0C2E8023" w14:textId="77777777" w:rsidR="009D0849" w:rsidRDefault="009D0849">
      <w:pPr>
        <w:pStyle w:val="CommentText"/>
      </w:pPr>
      <w:r>
        <w:t>I just removed the “negative” parts, and keep the reason why I took this approach, without saying I did not take another one.</w:t>
      </w:r>
    </w:p>
    <w:p w14:paraId="2CD2D5B6" w14:textId="0A4867A6" w:rsidR="009D0849" w:rsidRDefault="009D0849" w:rsidP="007800E8">
      <w:pPr>
        <w:pStyle w:val="CommentText"/>
      </w:pPr>
      <w:r>
        <w:t>What do you think?</w:t>
      </w:r>
    </w:p>
  </w:comment>
  <w:comment w:id="2693" w:author="Christel Prudhomme" w:date="2021-02-18T17:31:00Z" w:initials="CP">
    <w:p w14:paraId="11163F63" w14:textId="7A930744" w:rsidR="009D0849" w:rsidRDefault="009D0849">
      <w:pPr>
        <w:pStyle w:val="CommentText"/>
      </w:pPr>
      <w:r>
        <w:rPr>
          <w:rStyle w:val="CommentReference"/>
        </w:rPr>
        <w:annotationRef/>
      </w:r>
      <w:r>
        <w:t>see above my concern about this perceived usefulness</w:t>
      </w:r>
    </w:p>
  </w:comment>
  <w:comment w:id="2694" w:author="Hannah Cloke" w:date="2021-02-18T19:37:00Z" w:initials="HC">
    <w:p w14:paraId="56A60158" w14:textId="4E956092" w:rsidR="009D0849" w:rsidRDefault="009D0849">
      <w:pPr>
        <w:pStyle w:val="CommentText"/>
      </w:pPr>
      <w:r>
        <w:rPr>
          <w:rStyle w:val="CommentReference"/>
        </w:rPr>
        <w:annotationRef/>
      </w:r>
      <w:r>
        <w:t>I like perception of utility – but it does need defining and perhaps better referencing in the beginning in order to provide the relevant context</w:t>
      </w:r>
    </w:p>
  </w:comment>
  <w:comment w:id="2695" w:author="Fatima Maria" w:date="2021-02-24T09:56:00Z" w:initials="FM">
    <w:p w14:paraId="38299DB9" w14:textId="060AF2DA" w:rsidR="009D0849" w:rsidRDefault="009D0849" w:rsidP="00DA17FD">
      <w:pPr>
        <w:pStyle w:val="CommentText"/>
        <w:ind w:firstLine="0"/>
      </w:pPr>
      <w:r>
        <w:rPr>
          <w:rStyle w:val="CommentReference"/>
        </w:rPr>
        <w:annotationRef/>
      </w:r>
      <w:r>
        <w:t>Where and how I define the “perceived usefulness”. I mean, how “usefulness” would normally be measured?</w:t>
      </w:r>
    </w:p>
  </w:comment>
  <w:comment w:id="2705" w:author="Christel Prudhomme" w:date="2021-02-18T17:32:00Z" w:initials="CP">
    <w:p w14:paraId="68FF53B6" w14:textId="64B37296" w:rsidR="009D0849" w:rsidRDefault="009D0849">
      <w:pPr>
        <w:pStyle w:val="CommentText"/>
      </w:pPr>
      <w:r>
        <w:rPr>
          <w:rStyle w:val="CommentReference"/>
        </w:rPr>
        <w:annotationRef/>
      </w:r>
      <w:r>
        <w:t>of what?</w:t>
      </w:r>
    </w:p>
  </w:comment>
  <w:comment w:id="2776" w:author="Christel Prudhomme" w:date="2021-02-18T17:37:00Z" w:initials="CP">
    <w:p w14:paraId="3A34BF93" w14:textId="1EAA3C07" w:rsidR="009D0849" w:rsidRDefault="009D0849">
      <w:pPr>
        <w:pStyle w:val="CommentText"/>
      </w:pPr>
      <w:r>
        <w:rPr>
          <w:rStyle w:val="CommentReference"/>
        </w:rPr>
        <w:annotationRef/>
      </w:r>
      <w:r>
        <w:t>so you still have not said what was analysed nor how. I guess through emails?</w:t>
      </w:r>
    </w:p>
  </w:comment>
  <w:comment w:id="2833" w:author="Fatima Maria" w:date="2021-02-24T11:26:00Z" w:initials="FM">
    <w:p w14:paraId="26F9DE17" w14:textId="77777777" w:rsidR="009D0849" w:rsidRDefault="009D0849">
      <w:pPr>
        <w:pStyle w:val="CommentText"/>
      </w:pPr>
      <w:r>
        <w:rPr>
          <w:rStyle w:val="CommentReference"/>
        </w:rPr>
        <w:annotationRef/>
      </w:r>
      <w:r>
        <w:t>The same comment that I did before. I removed the implications of this choice, but I kept the reason for taking this approach.</w:t>
      </w:r>
    </w:p>
    <w:p w14:paraId="50F2FBB2" w14:textId="6A0D841E" w:rsidR="009D0849" w:rsidRDefault="009D0849">
      <w:pPr>
        <w:pStyle w:val="CommentText"/>
      </w:pPr>
      <w:r>
        <w:t>What do you think.</w:t>
      </w:r>
    </w:p>
  </w:comment>
  <w:comment w:id="2933" w:author="Christel Prudhomme" w:date="2021-02-18T17:40:00Z" w:initials="CP">
    <w:p w14:paraId="0389DF12" w14:textId="47B05C12" w:rsidR="009D0849" w:rsidRDefault="009D0849">
      <w:pPr>
        <w:pStyle w:val="CommentText"/>
      </w:pPr>
      <w:r>
        <w:rPr>
          <w:rStyle w:val="CommentReference"/>
        </w:rPr>
        <w:annotationRef/>
      </w:r>
      <w:r>
        <w:t>I think this should be in the discussion: was the approach taken affective? What were the advantages/ limitations? etc…</w:t>
      </w:r>
    </w:p>
  </w:comment>
  <w:comment w:id="2934" w:author="Hannah Cloke" w:date="2021-02-18T19:41:00Z" w:initials="HC">
    <w:p w14:paraId="3B55858C" w14:textId="77777777" w:rsidR="009D0849" w:rsidRDefault="009D0849">
      <w:pPr>
        <w:pStyle w:val="CommentText"/>
      </w:pPr>
      <w:r>
        <w:rPr>
          <w:rStyle w:val="CommentReference"/>
        </w:rPr>
        <w:annotationRef/>
      </w:r>
      <w:r>
        <w:t>Of course the rationale for the selection of this interview method should be in the methods</w:t>
      </w:r>
    </w:p>
    <w:p w14:paraId="4A97A47F" w14:textId="77777777" w:rsidR="009D0849" w:rsidRDefault="009D0849">
      <w:pPr>
        <w:pStyle w:val="CommentText"/>
      </w:pPr>
      <w:r>
        <w:t>The implications for this method on the results found can be discussed in the discussion</w:t>
      </w:r>
    </w:p>
    <w:p w14:paraId="0C296713" w14:textId="58913258" w:rsidR="009D0849" w:rsidRDefault="009D0849">
      <w:pPr>
        <w:pStyle w:val="CommentText"/>
      </w:pPr>
      <w:r>
        <w:t>There are two different points here</w:t>
      </w:r>
    </w:p>
  </w:comment>
  <w:comment w:id="3112" w:author="Christel Prudhomme" w:date="2021-02-18T17:48:00Z" w:initials="CP">
    <w:p w14:paraId="4C42E77E" w14:textId="6469BD1A" w:rsidR="009D0849" w:rsidRDefault="009D0849">
      <w:pPr>
        <w:pStyle w:val="CommentText"/>
      </w:pPr>
      <w:r>
        <w:rPr>
          <w:rStyle w:val="CommentReference"/>
        </w:rPr>
        <w:annotationRef/>
      </w:r>
      <w:r>
        <w:t>on which data?</w:t>
      </w:r>
    </w:p>
  </w:comment>
  <w:comment w:id="3135" w:author="Christel Prudhomme" w:date="2021-02-18T17:28:00Z" w:initials="CP">
    <w:p w14:paraId="053E5E59" w14:textId="77777777" w:rsidR="009D0849" w:rsidRDefault="009D0849" w:rsidP="000C5CD1">
      <w:pPr>
        <w:pStyle w:val="CommentText"/>
      </w:pPr>
      <w:r>
        <w:rPr>
          <w:rStyle w:val="CommentReference"/>
        </w:rPr>
        <w:annotationRef/>
      </w:r>
      <w:r>
        <w:t>it is still not clear to me what you asked them to do.</w:t>
      </w:r>
    </w:p>
    <w:p w14:paraId="44B6404B" w14:textId="77777777" w:rsidR="009D0849" w:rsidRDefault="009D0849" w:rsidP="000C5CD1">
      <w:pPr>
        <w:pStyle w:val="CommentText"/>
      </w:pPr>
      <w:r>
        <w:t>I would keep it to what was asked ()and not to mention what was not asked and why…), but make it more explicit: for every heavy rainfall event, provide a forecast interpretation based on ecPoint rainfall? Did they have to log something else?</w:t>
      </w:r>
    </w:p>
  </w:comment>
  <w:comment w:id="3136" w:author="Hannah Cloke" w:date="2021-02-18T19:33:00Z" w:initials="HC">
    <w:p w14:paraId="1ECD4D6C" w14:textId="77777777" w:rsidR="009D0849" w:rsidRDefault="009D0849" w:rsidP="000C5CD1">
      <w:pPr>
        <w:pStyle w:val="CommentText"/>
      </w:pPr>
      <w:r>
        <w:rPr>
          <w:rStyle w:val="CommentReference"/>
        </w:rPr>
        <w:annotationRef/>
      </w:r>
      <w:r>
        <w:t xml:space="preserve">Yes I would agree that it could not be repeated right now because I don’t have enough information. Imagine you want someone to come along and ask exactly what you did to another centre….. what is the instruction manual – can you make it like the self directions for taking a covid test…. Make it idiot proof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032B2" w15:done="0"/>
  <w15:commentEx w15:paraId="006CBBF9" w15:paraIdParent="757032B2" w15:done="0"/>
  <w15:commentEx w15:paraId="396B9C81" w15:done="0"/>
  <w15:commentEx w15:paraId="1030F979" w15:paraIdParent="396B9C81" w15:done="0"/>
  <w15:commentEx w15:paraId="7327C550" w15:done="0"/>
  <w15:commentEx w15:paraId="2A42144E" w15:paraIdParent="7327C550" w15:done="0"/>
  <w15:commentEx w15:paraId="2838FBB5" w15:done="0"/>
  <w15:commentEx w15:paraId="4B2201FC" w15:paraIdParent="2838FBB5" w15:done="0"/>
  <w15:commentEx w15:paraId="7B25FEEC" w15:done="0"/>
  <w15:commentEx w15:paraId="22FAC7B2" w15:done="0"/>
  <w15:commentEx w15:paraId="3DB9A96F" w15:paraIdParent="22FAC7B2" w15:done="0"/>
  <w15:commentEx w15:paraId="65590692" w15:done="0"/>
  <w15:commentEx w15:paraId="701EA8BF" w15:done="0"/>
  <w15:commentEx w15:paraId="4CEFC343" w15:done="0"/>
  <w15:commentEx w15:paraId="0DEE8E10" w15:done="0"/>
  <w15:commentEx w15:paraId="42510902" w15:paraIdParent="0DEE8E10" w15:done="0"/>
  <w15:commentEx w15:paraId="220CFEC0" w15:done="0"/>
  <w15:commentEx w15:paraId="2CD2D5B6" w15:done="0"/>
  <w15:commentEx w15:paraId="11163F63" w15:done="0"/>
  <w15:commentEx w15:paraId="56A60158" w15:paraIdParent="11163F63" w15:done="0"/>
  <w15:commentEx w15:paraId="38299DB9" w15:paraIdParent="11163F63" w15:done="0"/>
  <w15:commentEx w15:paraId="68FF53B6" w15:done="0"/>
  <w15:commentEx w15:paraId="3A34BF93" w15:done="0"/>
  <w15:commentEx w15:paraId="50F2FBB2" w15:done="0"/>
  <w15:commentEx w15:paraId="0389DF12" w15:done="0"/>
  <w15:commentEx w15:paraId="0C296713" w15:paraIdParent="0389DF12" w15:done="0"/>
  <w15:commentEx w15:paraId="4C42E77E" w15:done="0"/>
  <w15:commentEx w15:paraId="44B6404B" w15:done="0"/>
  <w15:commentEx w15:paraId="1ECD4D6C" w15:paraIdParent="44B640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C6D14" w16cex:dateUtc="2021-03-17T11:57:00Z"/>
  <w16cex:commentExtensible w16cex:durableId="23FC6D49" w16cex:dateUtc="2021-03-17T11:58:00Z"/>
  <w16cex:commentExtensible w16cex:durableId="23D93CDA" w16cex:dateUtc="2021-02-18T19:22:00Z"/>
  <w16cex:commentExtensible w16cex:durableId="23D93CED" w16cex:dateUtc="2021-02-18T19:22:00Z"/>
  <w16cex:commentExtensible w16cex:durableId="23D93D66" w16cex:dateUtc="2021-02-18T19:24:00Z"/>
  <w16cex:commentExtensible w16cex:durableId="23D93DA8" w16cex:dateUtc="2021-02-18T19:25:00Z"/>
  <w16cex:commentExtensible w16cex:durableId="23D93D1D" w16cex:dateUtc="2021-02-18T19:23:00Z"/>
  <w16cex:commentExtensible w16cex:durableId="23D93E64" w16cex:dateUtc="2021-02-18T19:28:00Z"/>
  <w16cex:commentExtensible w16cex:durableId="23D93EDD" w16cex:dateUtc="2021-02-18T19:30:00Z"/>
  <w16cex:commentExtensible w16cex:durableId="23E0AEC8" w16cex:dateUtc="2021-02-24T10:54:00Z"/>
  <w16cex:commentExtensible w16cex:durableId="23D94097" w16cex:dateUtc="2021-02-18T19:37:00Z"/>
  <w16cex:commentExtensible w16cex:durableId="23E0A157" w16cex:dateUtc="2021-02-24T09:56:00Z"/>
  <w16cex:commentExtensible w16cex:durableId="23E0B680" w16cex:dateUtc="2021-02-24T11:26:00Z"/>
  <w16cex:commentExtensible w16cex:durableId="23D9416D" w16cex:dateUtc="2021-02-18T19:41:00Z"/>
  <w16cex:commentExtensible w16cex:durableId="23DE1CFD" w16cex:dateUtc="2021-02-18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032B2" w16cid:durableId="23D919C0"/>
  <w16cid:commentId w16cid:paraId="006CBBF9" w16cid:durableId="23FC6D14"/>
  <w16cid:commentId w16cid:paraId="396B9C81" w16cid:durableId="23D91A0C"/>
  <w16cid:commentId w16cid:paraId="1030F979" w16cid:durableId="23FC6D49"/>
  <w16cid:commentId w16cid:paraId="7327C550" w16cid:durableId="23D91BCB"/>
  <w16cid:commentId w16cid:paraId="2A42144E" w16cid:durableId="23D93CDA"/>
  <w16cid:commentId w16cid:paraId="2838FBB5" w16cid:durableId="23D91BED"/>
  <w16cid:commentId w16cid:paraId="4B2201FC" w16cid:durableId="23D93CED"/>
  <w16cid:commentId w16cid:paraId="7B25FEEC" w16cid:durableId="23D93D66"/>
  <w16cid:commentId w16cid:paraId="22FAC7B2" w16cid:durableId="23D91C2A"/>
  <w16cid:commentId w16cid:paraId="3DB9A96F" w16cid:durableId="23D93DA8"/>
  <w16cid:commentId w16cid:paraId="65590692" w16cid:durableId="23D93D1D"/>
  <w16cid:commentId w16cid:paraId="701EA8BF" w16cid:durableId="23D91C41"/>
  <w16cid:commentId w16cid:paraId="4CEFC343" w16cid:durableId="23D91E12"/>
  <w16cid:commentId w16cid:paraId="0DEE8E10" w16cid:durableId="23D926ED"/>
  <w16cid:commentId w16cid:paraId="42510902" w16cid:durableId="23D93E64"/>
  <w16cid:commentId w16cid:paraId="220CFEC0" w16cid:durableId="23D93EDD"/>
  <w16cid:commentId w16cid:paraId="2CD2D5B6" w16cid:durableId="23E0AEC8"/>
  <w16cid:commentId w16cid:paraId="11163F63" w16cid:durableId="23D9230A"/>
  <w16cid:commentId w16cid:paraId="56A60158" w16cid:durableId="23D94097"/>
  <w16cid:commentId w16cid:paraId="38299DB9" w16cid:durableId="23E0A157"/>
  <w16cid:commentId w16cid:paraId="68FF53B6" w16cid:durableId="23D92321"/>
  <w16cid:commentId w16cid:paraId="3A34BF93" w16cid:durableId="23D9243C"/>
  <w16cid:commentId w16cid:paraId="50F2FBB2" w16cid:durableId="23E0B680"/>
  <w16cid:commentId w16cid:paraId="0389DF12" w16cid:durableId="23D92522"/>
  <w16cid:commentId w16cid:paraId="0C296713" w16cid:durableId="23D9416D"/>
  <w16cid:commentId w16cid:paraId="4C42E77E" w16cid:durableId="23D926E0"/>
  <w16cid:commentId w16cid:paraId="44B6404B" w16cid:durableId="23DE1CFE"/>
  <w16cid:commentId w16cid:paraId="1ECD4D6C" w16cid:durableId="23DE1C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7C05F8" w14:textId="77777777" w:rsidR="00627707" w:rsidRDefault="00627707" w:rsidP="00CF2655">
      <w:pPr>
        <w:spacing w:line="240" w:lineRule="auto"/>
      </w:pPr>
      <w:r>
        <w:separator/>
      </w:r>
    </w:p>
  </w:endnote>
  <w:endnote w:type="continuationSeparator" w:id="0">
    <w:p w14:paraId="0CE4E8C5" w14:textId="77777777" w:rsidR="00627707" w:rsidRDefault="00627707" w:rsidP="00CF2655">
      <w:pPr>
        <w:spacing w:line="240" w:lineRule="auto"/>
      </w:pPr>
      <w:r>
        <w:continuationSeparator/>
      </w:r>
    </w:p>
  </w:endnote>
  <w:endnote w:type="continuationNotice" w:id="1">
    <w:p w14:paraId="777B1688" w14:textId="77777777" w:rsidR="00627707" w:rsidRDefault="0062770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29" w:author="Fatima Pillosu" w:date="2021-02-15T09:02:00Z"/>
  <w:sdt>
    <w:sdtPr>
      <w:id w:val="-1290661325"/>
      <w:docPartObj>
        <w:docPartGallery w:val="Page Numbers (Bottom of Page)"/>
        <w:docPartUnique/>
      </w:docPartObj>
    </w:sdtPr>
    <w:sdtEndPr>
      <w:rPr>
        <w:noProof/>
      </w:rPr>
    </w:sdtEndPr>
    <w:sdtContent>
      <w:customXmlInsRangeEnd w:id="129"/>
      <w:p w14:paraId="64E6CE5E" w14:textId="4918DAA9" w:rsidR="009D0849" w:rsidRDefault="009D0849">
        <w:pPr>
          <w:pStyle w:val="Footer"/>
          <w:rPr>
            <w:ins w:id="130" w:author="Fatima Pillosu" w:date="2021-02-15T09:02:00Z"/>
          </w:rPr>
        </w:pPr>
        <w:ins w:id="131" w:author="Fatima Pillosu" w:date="2021-02-15T09:02:00Z">
          <w:r>
            <w:fldChar w:fldCharType="begin"/>
          </w:r>
          <w:r>
            <w:instrText xml:space="preserve"> PAGE   \* MERGEFORMAT </w:instrText>
          </w:r>
          <w:r>
            <w:fldChar w:fldCharType="separate"/>
          </w:r>
          <w:r>
            <w:rPr>
              <w:noProof/>
            </w:rPr>
            <w:t>2</w:t>
          </w:r>
          <w:r>
            <w:rPr>
              <w:noProof/>
            </w:rPr>
            <w:fldChar w:fldCharType="end"/>
          </w:r>
        </w:ins>
      </w:p>
      <w:customXmlInsRangeStart w:id="132" w:author="Fatima Pillosu" w:date="2021-02-15T09:02:00Z"/>
    </w:sdtContent>
  </w:sdt>
  <w:customXmlInsRangeEnd w:id="132"/>
  <w:p w14:paraId="5E84EE11" w14:textId="77777777" w:rsidR="009D0849" w:rsidRDefault="009D08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E68B05" w14:textId="77777777" w:rsidR="00627707" w:rsidRDefault="00627707" w:rsidP="00CF2655">
      <w:pPr>
        <w:spacing w:line="240" w:lineRule="auto"/>
      </w:pPr>
      <w:r>
        <w:separator/>
      </w:r>
    </w:p>
  </w:footnote>
  <w:footnote w:type="continuationSeparator" w:id="0">
    <w:p w14:paraId="304F43A3" w14:textId="77777777" w:rsidR="00627707" w:rsidRDefault="00627707" w:rsidP="00CF2655">
      <w:pPr>
        <w:spacing w:line="240" w:lineRule="auto"/>
      </w:pPr>
      <w:r>
        <w:continuationSeparator/>
      </w:r>
    </w:p>
  </w:footnote>
  <w:footnote w:type="continuationNotice" w:id="1">
    <w:p w14:paraId="6E49A29A" w14:textId="77777777" w:rsidR="00627707" w:rsidRDefault="0062770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61C9"/>
    <w:multiLevelType w:val="hybridMultilevel"/>
    <w:tmpl w:val="BF909F8E"/>
    <w:lvl w:ilvl="0" w:tplc="8B0CD990">
      <w:start w:val="1"/>
      <w:numFmt w:val="lowerLetter"/>
      <w:pStyle w:val="Heading2"/>
      <w:lvlText w:val="%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F3E68F7"/>
    <w:multiLevelType w:val="hybridMultilevel"/>
    <w:tmpl w:val="152A50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7E50C9"/>
    <w:multiLevelType w:val="hybridMultilevel"/>
    <w:tmpl w:val="9DF09100"/>
    <w:lvl w:ilvl="0" w:tplc="D4D6CEF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5C4A16"/>
    <w:multiLevelType w:val="hybridMultilevel"/>
    <w:tmpl w:val="9B92A7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A4A02"/>
    <w:multiLevelType w:val="hybridMultilevel"/>
    <w:tmpl w:val="EEFA84D6"/>
    <w:lvl w:ilvl="0" w:tplc="07FEFFDC">
      <w:start w:val="1"/>
      <w:numFmt w:val="lowerRoman"/>
      <w:pStyle w:val="Heading3"/>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CAE507A"/>
    <w:multiLevelType w:val="hybridMultilevel"/>
    <w:tmpl w:val="37A4D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04605C"/>
    <w:multiLevelType w:val="hybridMultilevel"/>
    <w:tmpl w:val="D1F06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467AF3"/>
    <w:multiLevelType w:val="hybridMultilevel"/>
    <w:tmpl w:val="3110A3E0"/>
    <w:lvl w:ilvl="0" w:tplc="D4BA88D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1E0D62"/>
    <w:multiLevelType w:val="hybridMultilevel"/>
    <w:tmpl w:val="AFFCE50E"/>
    <w:lvl w:ilvl="0" w:tplc="ADE0ED18">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5F3166"/>
    <w:multiLevelType w:val="hybridMultilevel"/>
    <w:tmpl w:val="E2465868"/>
    <w:lvl w:ilvl="0" w:tplc="EBCEE996">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355C7E"/>
    <w:multiLevelType w:val="hybridMultilevel"/>
    <w:tmpl w:val="350680C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1" w15:restartNumberingAfterBreak="0">
    <w:nsid w:val="4A2942ED"/>
    <w:multiLevelType w:val="hybridMultilevel"/>
    <w:tmpl w:val="5F56E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D010D"/>
    <w:multiLevelType w:val="hybridMultilevel"/>
    <w:tmpl w:val="8042C92C"/>
    <w:lvl w:ilvl="0" w:tplc="3088370E">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1819A9"/>
    <w:multiLevelType w:val="hybridMultilevel"/>
    <w:tmpl w:val="CD4EC942"/>
    <w:lvl w:ilvl="0" w:tplc="71BA6A20">
      <w:start w:val="1"/>
      <w:numFmt w:val="decimal"/>
      <w:lvlText w:val="%1."/>
      <w:lvlJc w:val="left"/>
      <w:pPr>
        <w:ind w:left="717"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7AA6630"/>
    <w:multiLevelType w:val="hybridMultilevel"/>
    <w:tmpl w:val="3AB0C6A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5" w15:restartNumberingAfterBreak="0">
    <w:nsid w:val="63310A49"/>
    <w:multiLevelType w:val="hybridMultilevel"/>
    <w:tmpl w:val="80CA6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5706A3"/>
    <w:multiLevelType w:val="hybridMultilevel"/>
    <w:tmpl w:val="DB248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67B1081"/>
    <w:multiLevelType w:val="hybridMultilevel"/>
    <w:tmpl w:val="B4EC7AA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8" w15:restartNumberingAfterBreak="0">
    <w:nsid w:val="7E042346"/>
    <w:multiLevelType w:val="hybridMultilevel"/>
    <w:tmpl w:val="BF04969A"/>
    <w:lvl w:ilvl="0" w:tplc="1CB2475A">
      <w:start w:val="1"/>
      <w:numFmt w:val="bullet"/>
      <w:lvlText w:val="•"/>
      <w:lvlJc w:val="left"/>
      <w:pPr>
        <w:tabs>
          <w:tab w:val="num" w:pos="720"/>
        </w:tabs>
        <w:ind w:left="720" w:hanging="360"/>
      </w:pPr>
      <w:rPr>
        <w:rFonts w:ascii="Arial" w:hAnsi="Arial" w:hint="default"/>
      </w:rPr>
    </w:lvl>
    <w:lvl w:ilvl="1" w:tplc="9ED4C97E" w:tentative="1">
      <w:start w:val="1"/>
      <w:numFmt w:val="bullet"/>
      <w:lvlText w:val="•"/>
      <w:lvlJc w:val="left"/>
      <w:pPr>
        <w:tabs>
          <w:tab w:val="num" w:pos="1440"/>
        </w:tabs>
        <w:ind w:left="1440" w:hanging="360"/>
      </w:pPr>
      <w:rPr>
        <w:rFonts w:ascii="Arial" w:hAnsi="Arial" w:hint="default"/>
      </w:rPr>
    </w:lvl>
    <w:lvl w:ilvl="2" w:tplc="A3A2F9AE" w:tentative="1">
      <w:start w:val="1"/>
      <w:numFmt w:val="bullet"/>
      <w:lvlText w:val="•"/>
      <w:lvlJc w:val="left"/>
      <w:pPr>
        <w:tabs>
          <w:tab w:val="num" w:pos="2160"/>
        </w:tabs>
        <w:ind w:left="2160" w:hanging="360"/>
      </w:pPr>
      <w:rPr>
        <w:rFonts w:ascii="Arial" w:hAnsi="Arial" w:hint="default"/>
      </w:rPr>
    </w:lvl>
    <w:lvl w:ilvl="3" w:tplc="12C8E534" w:tentative="1">
      <w:start w:val="1"/>
      <w:numFmt w:val="bullet"/>
      <w:lvlText w:val="•"/>
      <w:lvlJc w:val="left"/>
      <w:pPr>
        <w:tabs>
          <w:tab w:val="num" w:pos="2880"/>
        </w:tabs>
        <w:ind w:left="2880" w:hanging="360"/>
      </w:pPr>
      <w:rPr>
        <w:rFonts w:ascii="Arial" w:hAnsi="Arial" w:hint="default"/>
      </w:rPr>
    </w:lvl>
    <w:lvl w:ilvl="4" w:tplc="B0B6E506" w:tentative="1">
      <w:start w:val="1"/>
      <w:numFmt w:val="bullet"/>
      <w:lvlText w:val="•"/>
      <w:lvlJc w:val="left"/>
      <w:pPr>
        <w:tabs>
          <w:tab w:val="num" w:pos="3600"/>
        </w:tabs>
        <w:ind w:left="3600" w:hanging="360"/>
      </w:pPr>
      <w:rPr>
        <w:rFonts w:ascii="Arial" w:hAnsi="Arial" w:hint="default"/>
      </w:rPr>
    </w:lvl>
    <w:lvl w:ilvl="5" w:tplc="DD40A118" w:tentative="1">
      <w:start w:val="1"/>
      <w:numFmt w:val="bullet"/>
      <w:lvlText w:val="•"/>
      <w:lvlJc w:val="left"/>
      <w:pPr>
        <w:tabs>
          <w:tab w:val="num" w:pos="4320"/>
        </w:tabs>
        <w:ind w:left="4320" w:hanging="360"/>
      </w:pPr>
      <w:rPr>
        <w:rFonts w:ascii="Arial" w:hAnsi="Arial" w:hint="default"/>
      </w:rPr>
    </w:lvl>
    <w:lvl w:ilvl="6" w:tplc="96AA78EE" w:tentative="1">
      <w:start w:val="1"/>
      <w:numFmt w:val="bullet"/>
      <w:lvlText w:val="•"/>
      <w:lvlJc w:val="left"/>
      <w:pPr>
        <w:tabs>
          <w:tab w:val="num" w:pos="5040"/>
        </w:tabs>
        <w:ind w:left="5040" w:hanging="360"/>
      </w:pPr>
      <w:rPr>
        <w:rFonts w:ascii="Arial" w:hAnsi="Arial" w:hint="default"/>
      </w:rPr>
    </w:lvl>
    <w:lvl w:ilvl="7" w:tplc="E31C3F52" w:tentative="1">
      <w:start w:val="1"/>
      <w:numFmt w:val="bullet"/>
      <w:lvlText w:val="•"/>
      <w:lvlJc w:val="left"/>
      <w:pPr>
        <w:tabs>
          <w:tab w:val="num" w:pos="5760"/>
        </w:tabs>
        <w:ind w:left="5760" w:hanging="360"/>
      </w:pPr>
      <w:rPr>
        <w:rFonts w:ascii="Arial" w:hAnsi="Arial" w:hint="default"/>
      </w:rPr>
    </w:lvl>
    <w:lvl w:ilvl="8" w:tplc="8F3C7B94"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2"/>
  </w:num>
  <w:num w:numId="3">
    <w:abstractNumId w:val="0"/>
  </w:num>
  <w:num w:numId="4">
    <w:abstractNumId w:val="4"/>
  </w:num>
  <w:num w:numId="5">
    <w:abstractNumId w:val="11"/>
  </w:num>
  <w:num w:numId="6">
    <w:abstractNumId w:val="5"/>
  </w:num>
  <w:num w:numId="7">
    <w:abstractNumId w:val="15"/>
  </w:num>
  <w:num w:numId="8">
    <w:abstractNumId w:val="18"/>
  </w:num>
  <w:num w:numId="9">
    <w:abstractNumId w:val="14"/>
  </w:num>
  <w:num w:numId="10">
    <w:abstractNumId w:val="8"/>
  </w:num>
  <w:num w:numId="11">
    <w:abstractNumId w:val="9"/>
  </w:num>
  <w:num w:numId="12">
    <w:abstractNumId w:val="7"/>
  </w:num>
  <w:num w:numId="13">
    <w:abstractNumId w:val="12"/>
  </w:num>
  <w:num w:numId="14">
    <w:abstractNumId w:val="16"/>
  </w:num>
  <w:num w:numId="15">
    <w:abstractNumId w:val="17"/>
  </w:num>
  <w:num w:numId="16">
    <w:abstractNumId w:val="0"/>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1"/>
  </w:num>
  <w:num w:numId="22">
    <w:abstractNumId w:val="3"/>
  </w:num>
  <w:num w:numId="23">
    <w:abstractNumId w:val="10"/>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0"/>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0"/>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tima Maria Pillosu">
    <w15:presenceInfo w15:providerId="AD" w15:userId="S::Fatima.Pillosu@ecmwf.int::ff035341-0897-461c-8a78-f8f5d53ad921"/>
  </w15:person>
  <w15:person w15:author="Fatima Pillosu">
    <w15:presenceInfo w15:providerId="Windows Live" w15:userId="a6295d4dc9e22643"/>
  </w15:person>
  <w15:person w15:author="Fatima Maria">
    <w15:presenceInfo w15:providerId="AD" w15:userId="S::Fatima.Pillosu@ecmwf.int::ff035341-0897-461c-8a78-f8f5d53ad921"/>
  </w15:person>
  <w15:person w15:author="Christel Prudhomme">
    <w15:presenceInfo w15:providerId="AD" w15:userId="S::Christel.Prudhomme@ecmwf.int::ac45beae-7560-49ff-9c83-98abe99fbd58"/>
  </w15:person>
  <w15:person w15:author="Hannah Cloke">
    <w15:presenceInfo w15:providerId="AD" w15:userId="S::xw904254@reading.ac.uk::8fe13e06-064f-4cb4-9f87-3b08b9070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3MDcwMTI1NjYzNTBX0lEKTi0uzszPAykwNK4FAMCF/7MtAAAA"/>
  </w:docVars>
  <w:rsids>
    <w:rsidRoot w:val="00D019CF"/>
    <w:rsid w:val="00000284"/>
    <w:rsid w:val="000011E5"/>
    <w:rsid w:val="0000135D"/>
    <w:rsid w:val="000021DA"/>
    <w:rsid w:val="0000239B"/>
    <w:rsid w:val="00003331"/>
    <w:rsid w:val="00003447"/>
    <w:rsid w:val="0000361E"/>
    <w:rsid w:val="000040E7"/>
    <w:rsid w:val="0000425E"/>
    <w:rsid w:val="000051E7"/>
    <w:rsid w:val="000058B7"/>
    <w:rsid w:val="000058D1"/>
    <w:rsid w:val="00006873"/>
    <w:rsid w:val="00006B6B"/>
    <w:rsid w:val="0000765B"/>
    <w:rsid w:val="000113AA"/>
    <w:rsid w:val="00011F47"/>
    <w:rsid w:val="00012909"/>
    <w:rsid w:val="00012D49"/>
    <w:rsid w:val="00013343"/>
    <w:rsid w:val="0001410E"/>
    <w:rsid w:val="000142AA"/>
    <w:rsid w:val="00014515"/>
    <w:rsid w:val="00016182"/>
    <w:rsid w:val="00016DA0"/>
    <w:rsid w:val="00017899"/>
    <w:rsid w:val="00017982"/>
    <w:rsid w:val="000219B5"/>
    <w:rsid w:val="00021F27"/>
    <w:rsid w:val="00022A82"/>
    <w:rsid w:val="00022BE5"/>
    <w:rsid w:val="00022D42"/>
    <w:rsid w:val="0002351C"/>
    <w:rsid w:val="00023584"/>
    <w:rsid w:val="00024470"/>
    <w:rsid w:val="00024D57"/>
    <w:rsid w:val="00025315"/>
    <w:rsid w:val="00025F4E"/>
    <w:rsid w:val="00025FD8"/>
    <w:rsid w:val="00026E90"/>
    <w:rsid w:val="00027DFD"/>
    <w:rsid w:val="00030340"/>
    <w:rsid w:val="00031286"/>
    <w:rsid w:val="00031A58"/>
    <w:rsid w:val="00032377"/>
    <w:rsid w:val="000329B3"/>
    <w:rsid w:val="00032CEB"/>
    <w:rsid w:val="0003364C"/>
    <w:rsid w:val="0003396F"/>
    <w:rsid w:val="00033BD3"/>
    <w:rsid w:val="000349DF"/>
    <w:rsid w:val="00034DC7"/>
    <w:rsid w:val="00035754"/>
    <w:rsid w:val="00035E5C"/>
    <w:rsid w:val="00040D67"/>
    <w:rsid w:val="00041D52"/>
    <w:rsid w:val="0004237B"/>
    <w:rsid w:val="000423AA"/>
    <w:rsid w:val="0004377D"/>
    <w:rsid w:val="00044A1B"/>
    <w:rsid w:val="000469D9"/>
    <w:rsid w:val="00047381"/>
    <w:rsid w:val="0005182F"/>
    <w:rsid w:val="00051990"/>
    <w:rsid w:val="00051C6D"/>
    <w:rsid w:val="00051CB7"/>
    <w:rsid w:val="000529D7"/>
    <w:rsid w:val="00053D8C"/>
    <w:rsid w:val="00055406"/>
    <w:rsid w:val="00055FA3"/>
    <w:rsid w:val="000606B3"/>
    <w:rsid w:val="00060D02"/>
    <w:rsid w:val="000651D9"/>
    <w:rsid w:val="00066291"/>
    <w:rsid w:val="000664BF"/>
    <w:rsid w:val="00066AAF"/>
    <w:rsid w:val="000676BC"/>
    <w:rsid w:val="00067F81"/>
    <w:rsid w:val="000706A3"/>
    <w:rsid w:val="000723B4"/>
    <w:rsid w:val="00072BF0"/>
    <w:rsid w:val="00073148"/>
    <w:rsid w:val="0007347D"/>
    <w:rsid w:val="000735E4"/>
    <w:rsid w:val="00073839"/>
    <w:rsid w:val="000762E7"/>
    <w:rsid w:val="0007648A"/>
    <w:rsid w:val="0007783A"/>
    <w:rsid w:val="0007799B"/>
    <w:rsid w:val="0008152A"/>
    <w:rsid w:val="0008285F"/>
    <w:rsid w:val="00082B1A"/>
    <w:rsid w:val="00083041"/>
    <w:rsid w:val="00084627"/>
    <w:rsid w:val="000851FD"/>
    <w:rsid w:val="00085AFC"/>
    <w:rsid w:val="00090229"/>
    <w:rsid w:val="00091627"/>
    <w:rsid w:val="00091A89"/>
    <w:rsid w:val="00092FED"/>
    <w:rsid w:val="000931ED"/>
    <w:rsid w:val="00093219"/>
    <w:rsid w:val="000935AD"/>
    <w:rsid w:val="0009497F"/>
    <w:rsid w:val="00094A76"/>
    <w:rsid w:val="00094E2F"/>
    <w:rsid w:val="00097714"/>
    <w:rsid w:val="00097C58"/>
    <w:rsid w:val="000A043A"/>
    <w:rsid w:val="000A1004"/>
    <w:rsid w:val="000A127E"/>
    <w:rsid w:val="000A17AC"/>
    <w:rsid w:val="000A198B"/>
    <w:rsid w:val="000A2710"/>
    <w:rsid w:val="000A46F3"/>
    <w:rsid w:val="000A4983"/>
    <w:rsid w:val="000A5309"/>
    <w:rsid w:val="000A6238"/>
    <w:rsid w:val="000A6664"/>
    <w:rsid w:val="000A66F9"/>
    <w:rsid w:val="000B1B62"/>
    <w:rsid w:val="000B247D"/>
    <w:rsid w:val="000B2DE7"/>
    <w:rsid w:val="000B2E0C"/>
    <w:rsid w:val="000B3694"/>
    <w:rsid w:val="000B3C34"/>
    <w:rsid w:val="000B3CD1"/>
    <w:rsid w:val="000B4038"/>
    <w:rsid w:val="000B426C"/>
    <w:rsid w:val="000B47DC"/>
    <w:rsid w:val="000B4B92"/>
    <w:rsid w:val="000B7689"/>
    <w:rsid w:val="000C0A2C"/>
    <w:rsid w:val="000C0E26"/>
    <w:rsid w:val="000C127C"/>
    <w:rsid w:val="000C20D1"/>
    <w:rsid w:val="000C2DA1"/>
    <w:rsid w:val="000C2F09"/>
    <w:rsid w:val="000C3232"/>
    <w:rsid w:val="000C35F2"/>
    <w:rsid w:val="000C3E3B"/>
    <w:rsid w:val="000C5862"/>
    <w:rsid w:val="000C5CD1"/>
    <w:rsid w:val="000C7031"/>
    <w:rsid w:val="000C731B"/>
    <w:rsid w:val="000C7BE5"/>
    <w:rsid w:val="000C7D9E"/>
    <w:rsid w:val="000D0A78"/>
    <w:rsid w:val="000D1510"/>
    <w:rsid w:val="000D2612"/>
    <w:rsid w:val="000D3281"/>
    <w:rsid w:val="000D32B9"/>
    <w:rsid w:val="000D3652"/>
    <w:rsid w:val="000D3EBC"/>
    <w:rsid w:val="000D4935"/>
    <w:rsid w:val="000D5628"/>
    <w:rsid w:val="000D7864"/>
    <w:rsid w:val="000D7D69"/>
    <w:rsid w:val="000E0748"/>
    <w:rsid w:val="000E198B"/>
    <w:rsid w:val="000E27D7"/>
    <w:rsid w:val="000E29AE"/>
    <w:rsid w:val="000E2AD2"/>
    <w:rsid w:val="000E35EE"/>
    <w:rsid w:val="000E3972"/>
    <w:rsid w:val="000E3F86"/>
    <w:rsid w:val="000E79B4"/>
    <w:rsid w:val="000F26FC"/>
    <w:rsid w:val="000F297C"/>
    <w:rsid w:val="000F2D28"/>
    <w:rsid w:val="000F3B2F"/>
    <w:rsid w:val="000F3DD1"/>
    <w:rsid w:val="000F4763"/>
    <w:rsid w:val="000F4AC6"/>
    <w:rsid w:val="000F5DAA"/>
    <w:rsid w:val="0010010D"/>
    <w:rsid w:val="001007C7"/>
    <w:rsid w:val="00100919"/>
    <w:rsid w:val="00100D3A"/>
    <w:rsid w:val="00100F92"/>
    <w:rsid w:val="00101215"/>
    <w:rsid w:val="00101967"/>
    <w:rsid w:val="00103461"/>
    <w:rsid w:val="00103EEF"/>
    <w:rsid w:val="00104087"/>
    <w:rsid w:val="00104990"/>
    <w:rsid w:val="00105243"/>
    <w:rsid w:val="0010582D"/>
    <w:rsid w:val="00105DDC"/>
    <w:rsid w:val="00107479"/>
    <w:rsid w:val="00107B41"/>
    <w:rsid w:val="0011010E"/>
    <w:rsid w:val="001129E4"/>
    <w:rsid w:val="00112B5C"/>
    <w:rsid w:val="00112D5E"/>
    <w:rsid w:val="00113D91"/>
    <w:rsid w:val="0011477F"/>
    <w:rsid w:val="001162D0"/>
    <w:rsid w:val="00116B75"/>
    <w:rsid w:val="001208F2"/>
    <w:rsid w:val="00120A91"/>
    <w:rsid w:val="00120BD0"/>
    <w:rsid w:val="00123248"/>
    <w:rsid w:val="00124112"/>
    <w:rsid w:val="00124E14"/>
    <w:rsid w:val="0012578D"/>
    <w:rsid w:val="00126738"/>
    <w:rsid w:val="00127393"/>
    <w:rsid w:val="00127A39"/>
    <w:rsid w:val="00132787"/>
    <w:rsid w:val="00133ED9"/>
    <w:rsid w:val="00134C0C"/>
    <w:rsid w:val="0013595F"/>
    <w:rsid w:val="001370E9"/>
    <w:rsid w:val="00137D42"/>
    <w:rsid w:val="0014003C"/>
    <w:rsid w:val="00140617"/>
    <w:rsid w:val="001417DA"/>
    <w:rsid w:val="00141A95"/>
    <w:rsid w:val="00141E0E"/>
    <w:rsid w:val="001422B8"/>
    <w:rsid w:val="001426F7"/>
    <w:rsid w:val="00143617"/>
    <w:rsid w:val="001436A4"/>
    <w:rsid w:val="001458A2"/>
    <w:rsid w:val="00146322"/>
    <w:rsid w:val="00150138"/>
    <w:rsid w:val="00150603"/>
    <w:rsid w:val="00151137"/>
    <w:rsid w:val="00151143"/>
    <w:rsid w:val="00152B5D"/>
    <w:rsid w:val="0015494D"/>
    <w:rsid w:val="00154CAD"/>
    <w:rsid w:val="00155827"/>
    <w:rsid w:val="00155941"/>
    <w:rsid w:val="001603C1"/>
    <w:rsid w:val="00160D2F"/>
    <w:rsid w:val="0016178F"/>
    <w:rsid w:val="00162398"/>
    <w:rsid w:val="001650E4"/>
    <w:rsid w:val="0016631E"/>
    <w:rsid w:val="001667E7"/>
    <w:rsid w:val="0017015E"/>
    <w:rsid w:val="00171BB4"/>
    <w:rsid w:val="00171C35"/>
    <w:rsid w:val="00172B5D"/>
    <w:rsid w:val="00173D1F"/>
    <w:rsid w:val="00173DBA"/>
    <w:rsid w:val="001740C9"/>
    <w:rsid w:val="0017465B"/>
    <w:rsid w:val="00175006"/>
    <w:rsid w:val="001754D5"/>
    <w:rsid w:val="00177878"/>
    <w:rsid w:val="00180237"/>
    <w:rsid w:val="00180560"/>
    <w:rsid w:val="001815D5"/>
    <w:rsid w:val="00182345"/>
    <w:rsid w:val="001830DB"/>
    <w:rsid w:val="00183890"/>
    <w:rsid w:val="0018435A"/>
    <w:rsid w:val="00185306"/>
    <w:rsid w:val="00185D8F"/>
    <w:rsid w:val="00186686"/>
    <w:rsid w:val="00187471"/>
    <w:rsid w:val="00187BB8"/>
    <w:rsid w:val="0019033A"/>
    <w:rsid w:val="001905E9"/>
    <w:rsid w:val="001913C0"/>
    <w:rsid w:val="0019143B"/>
    <w:rsid w:val="0019368B"/>
    <w:rsid w:val="0019391C"/>
    <w:rsid w:val="00193E43"/>
    <w:rsid w:val="00194395"/>
    <w:rsid w:val="00194B7A"/>
    <w:rsid w:val="001953F0"/>
    <w:rsid w:val="00196D77"/>
    <w:rsid w:val="00197630"/>
    <w:rsid w:val="001978BB"/>
    <w:rsid w:val="001A12BD"/>
    <w:rsid w:val="001A12F6"/>
    <w:rsid w:val="001A295C"/>
    <w:rsid w:val="001A2DE1"/>
    <w:rsid w:val="001A3064"/>
    <w:rsid w:val="001A3610"/>
    <w:rsid w:val="001A382F"/>
    <w:rsid w:val="001A43E7"/>
    <w:rsid w:val="001A5646"/>
    <w:rsid w:val="001A68CD"/>
    <w:rsid w:val="001A6932"/>
    <w:rsid w:val="001A6A5A"/>
    <w:rsid w:val="001A7C64"/>
    <w:rsid w:val="001A7CA0"/>
    <w:rsid w:val="001B035F"/>
    <w:rsid w:val="001B0CE9"/>
    <w:rsid w:val="001B1648"/>
    <w:rsid w:val="001B287D"/>
    <w:rsid w:val="001B3B14"/>
    <w:rsid w:val="001B3DA3"/>
    <w:rsid w:val="001B4107"/>
    <w:rsid w:val="001B7812"/>
    <w:rsid w:val="001B7B25"/>
    <w:rsid w:val="001C1167"/>
    <w:rsid w:val="001C142E"/>
    <w:rsid w:val="001C240D"/>
    <w:rsid w:val="001C2A28"/>
    <w:rsid w:val="001C2AA9"/>
    <w:rsid w:val="001C300E"/>
    <w:rsid w:val="001C31A8"/>
    <w:rsid w:val="001C482C"/>
    <w:rsid w:val="001C6838"/>
    <w:rsid w:val="001C698A"/>
    <w:rsid w:val="001C7DE0"/>
    <w:rsid w:val="001D08C8"/>
    <w:rsid w:val="001D1C0F"/>
    <w:rsid w:val="001D1E66"/>
    <w:rsid w:val="001D4A8F"/>
    <w:rsid w:val="001D5133"/>
    <w:rsid w:val="001D6E41"/>
    <w:rsid w:val="001E1D58"/>
    <w:rsid w:val="001E1F9B"/>
    <w:rsid w:val="001E26F4"/>
    <w:rsid w:val="001E2824"/>
    <w:rsid w:val="001E3181"/>
    <w:rsid w:val="001E34B3"/>
    <w:rsid w:val="001E577D"/>
    <w:rsid w:val="001F15E6"/>
    <w:rsid w:val="001F28C8"/>
    <w:rsid w:val="001F2CEE"/>
    <w:rsid w:val="001F2DA1"/>
    <w:rsid w:val="001F31A8"/>
    <w:rsid w:val="001F4045"/>
    <w:rsid w:val="001F42EE"/>
    <w:rsid w:val="001F4AD2"/>
    <w:rsid w:val="001F4D62"/>
    <w:rsid w:val="001F4FE5"/>
    <w:rsid w:val="001F6BB8"/>
    <w:rsid w:val="001F743A"/>
    <w:rsid w:val="0020034B"/>
    <w:rsid w:val="002003B7"/>
    <w:rsid w:val="00202DB4"/>
    <w:rsid w:val="0020538D"/>
    <w:rsid w:val="00205C1C"/>
    <w:rsid w:val="00205CAE"/>
    <w:rsid w:val="00205F90"/>
    <w:rsid w:val="00206F6C"/>
    <w:rsid w:val="002073EC"/>
    <w:rsid w:val="00207E2B"/>
    <w:rsid w:val="00207FF0"/>
    <w:rsid w:val="0021034C"/>
    <w:rsid w:val="002103A8"/>
    <w:rsid w:val="00210E5D"/>
    <w:rsid w:val="00211169"/>
    <w:rsid w:val="00211365"/>
    <w:rsid w:val="00211DE5"/>
    <w:rsid w:val="0021200A"/>
    <w:rsid w:val="00212129"/>
    <w:rsid w:val="00212F6B"/>
    <w:rsid w:val="002144B2"/>
    <w:rsid w:val="002170AF"/>
    <w:rsid w:val="002177AC"/>
    <w:rsid w:val="00220C58"/>
    <w:rsid w:val="00220C96"/>
    <w:rsid w:val="00221BB0"/>
    <w:rsid w:val="00222476"/>
    <w:rsid w:val="00222A74"/>
    <w:rsid w:val="002231E4"/>
    <w:rsid w:val="00224F4E"/>
    <w:rsid w:val="002250D8"/>
    <w:rsid w:val="002251B2"/>
    <w:rsid w:val="0022530A"/>
    <w:rsid w:val="00225AF8"/>
    <w:rsid w:val="002270C9"/>
    <w:rsid w:val="002276BA"/>
    <w:rsid w:val="00227785"/>
    <w:rsid w:val="0022780D"/>
    <w:rsid w:val="0023005D"/>
    <w:rsid w:val="0023090B"/>
    <w:rsid w:val="00231BB5"/>
    <w:rsid w:val="00233125"/>
    <w:rsid w:val="00233547"/>
    <w:rsid w:val="002336E1"/>
    <w:rsid w:val="00233E86"/>
    <w:rsid w:val="00236906"/>
    <w:rsid w:val="00237B99"/>
    <w:rsid w:val="002415EF"/>
    <w:rsid w:val="00242C14"/>
    <w:rsid w:val="00243C99"/>
    <w:rsid w:val="00244324"/>
    <w:rsid w:val="00244F0C"/>
    <w:rsid w:val="00245590"/>
    <w:rsid w:val="002477AF"/>
    <w:rsid w:val="0024797D"/>
    <w:rsid w:val="00250F57"/>
    <w:rsid w:val="002511D5"/>
    <w:rsid w:val="00251B75"/>
    <w:rsid w:val="00252573"/>
    <w:rsid w:val="00254190"/>
    <w:rsid w:val="00255464"/>
    <w:rsid w:val="00255498"/>
    <w:rsid w:val="00256402"/>
    <w:rsid w:val="002566D6"/>
    <w:rsid w:val="00256FC7"/>
    <w:rsid w:val="002571F3"/>
    <w:rsid w:val="00260619"/>
    <w:rsid w:val="00261561"/>
    <w:rsid w:val="00263CDA"/>
    <w:rsid w:val="0026415A"/>
    <w:rsid w:val="002648D5"/>
    <w:rsid w:val="00264A83"/>
    <w:rsid w:val="00264B8F"/>
    <w:rsid w:val="00264C7D"/>
    <w:rsid w:val="00265138"/>
    <w:rsid w:val="00265B3C"/>
    <w:rsid w:val="002670CB"/>
    <w:rsid w:val="0026723D"/>
    <w:rsid w:val="00267E33"/>
    <w:rsid w:val="00267EA2"/>
    <w:rsid w:val="00270DDA"/>
    <w:rsid w:val="002716AE"/>
    <w:rsid w:val="00271797"/>
    <w:rsid w:val="002728A0"/>
    <w:rsid w:val="00273052"/>
    <w:rsid w:val="00273DD1"/>
    <w:rsid w:val="0027461A"/>
    <w:rsid w:val="0027770B"/>
    <w:rsid w:val="002779B5"/>
    <w:rsid w:val="00277EF2"/>
    <w:rsid w:val="002804AE"/>
    <w:rsid w:val="00280DB8"/>
    <w:rsid w:val="00281187"/>
    <w:rsid w:val="00281334"/>
    <w:rsid w:val="00282608"/>
    <w:rsid w:val="0028318C"/>
    <w:rsid w:val="0028370C"/>
    <w:rsid w:val="00284105"/>
    <w:rsid w:val="002847CE"/>
    <w:rsid w:val="0028526E"/>
    <w:rsid w:val="0028552F"/>
    <w:rsid w:val="00285736"/>
    <w:rsid w:val="00287C36"/>
    <w:rsid w:val="002907C0"/>
    <w:rsid w:val="00290E2F"/>
    <w:rsid w:val="00291CF6"/>
    <w:rsid w:val="00292730"/>
    <w:rsid w:val="00293CE3"/>
    <w:rsid w:val="00294026"/>
    <w:rsid w:val="00294050"/>
    <w:rsid w:val="002957D6"/>
    <w:rsid w:val="00296677"/>
    <w:rsid w:val="002A063F"/>
    <w:rsid w:val="002A0F08"/>
    <w:rsid w:val="002A1946"/>
    <w:rsid w:val="002A1EE2"/>
    <w:rsid w:val="002A1FD9"/>
    <w:rsid w:val="002A23D3"/>
    <w:rsid w:val="002A518E"/>
    <w:rsid w:val="002A538C"/>
    <w:rsid w:val="002A5801"/>
    <w:rsid w:val="002A5B08"/>
    <w:rsid w:val="002A62A1"/>
    <w:rsid w:val="002A7405"/>
    <w:rsid w:val="002A7ED9"/>
    <w:rsid w:val="002A7FC0"/>
    <w:rsid w:val="002B05BA"/>
    <w:rsid w:val="002B11BC"/>
    <w:rsid w:val="002B150C"/>
    <w:rsid w:val="002B43CE"/>
    <w:rsid w:val="002B44E8"/>
    <w:rsid w:val="002B4600"/>
    <w:rsid w:val="002B480B"/>
    <w:rsid w:val="002B4E74"/>
    <w:rsid w:val="002B4F79"/>
    <w:rsid w:val="002B5419"/>
    <w:rsid w:val="002B6232"/>
    <w:rsid w:val="002B6D1C"/>
    <w:rsid w:val="002B779B"/>
    <w:rsid w:val="002B7CE2"/>
    <w:rsid w:val="002C049D"/>
    <w:rsid w:val="002C08BF"/>
    <w:rsid w:val="002C141E"/>
    <w:rsid w:val="002C4291"/>
    <w:rsid w:val="002C495F"/>
    <w:rsid w:val="002C4C52"/>
    <w:rsid w:val="002C4F91"/>
    <w:rsid w:val="002C5BAA"/>
    <w:rsid w:val="002C5E6E"/>
    <w:rsid w:val="002C6A29"/>
    <w:rsid w:val="002C74D8"/>
    <w:rsid w:val="002D0079"/>
    <w:rsid w:val="002D0311"/>
    <w:rsid w:val="002D0C27"/>
    <w:rsid w:val="002D0ED1"/>
    <w:rsid w:val="002D4EC1"/>
    <w:rsid w:val="002D5B5B"/>
    <w:rsid w:val="002D663A"/>
    <w:rsid w:val="002E199F"/>
    <w:rsid w:val="002E1E24"/>
    <w:rsid w:val="002E21E7"/>
    <w:rsid w:val="002E303A"/>
    <w:rsid w:val="002E36BA"/>
    <w:rsid w:val="002E40EA"/>
    <w:rsid w:val="002E47EE"/>
    <w:rsid w:val="002E4AE2"/>
    <w:rsid w:val="002E4D1B"/>
    <w:rsid w:val="002E53D4"/>
    <w:rsid w:val="002E6EC2"/>
    <w:rsid w:val="002E7310"/>
    <w:rsid w:val="002E73F6"/>
    <w:rsid w:val="002F0DEA"/>
    <w:rsid w:val="002F11F5"/>
    <w:rsid w:val="002F178F"/>
    <w:rsid w:val="002F1F6B"/>
    <w:rsid w:val="002F3719"/>
    <w:rsid w:val="002F4732"/>
    <w:rsid w:val="002F4B7A"/>
    <w:rsid w:val="002F5477"/>
    <w:rsid w:val="002F59EE"/>
    <w:rsid w:val="002F5F5E"/>
    <w:rsid w:val="002F6914"/>
    <w:rsid w:val="002F707D"/>
    <w:rsid w:val="003003B4"/>
    <w:rsid w:val="003016DD"/>
    <w:rsid w:val="00302195"/>
    <w:rsid w:val="00302FB0"/>
    <w:rsid w:val="003031BD"/>
    <w:rsid w:val="00304914"/>
    <w:rsid w:val="00305551"/>
    <w:rsid w:val="00305738"/>
    <w:rsid w:val="00305A7F"/>
    <w:rsid w:val="00305F6E"/>
    <w:rsid w:val="003063D3"/>
    <w:rsid w:val="00307C6F"/>
    <w:rsid w:val="00307D12"/>
    <w:rsid w:val="00310426"/>
    <w:rsid w:val="003116D2"/>
    <w:rsid w:val="0031249C"/>
    <w:rsid w:val="00312D51"/>
    <w:rsid w:val="00313F6B"/>
    <w:rsid w:val="0031479E"/>
    <w:rsid w:val="003148A6"/>
    <w:rsid w:val="00315E6D"/>
    <w:rsid w:val="00316922"/>
    <w:rsid w:val="00317300"/>
    <w:rsid w:val="0032078F"/>
    <w:rsid w:val="00320A79"/>
    <w:rsid w:val="00320B73"/>
    <w:rsid w:val="0032161F"/>
    <w:rsid w:val="0032185C"/>
    <w:rsid w:val="00321AEA"/>
    <w:rsid w:val="00321F44"/>
    <w:rsid w:val="00322362"/>
    <w:rsid w:val="00323484"/>
    <w:rsid w:val="00324821"/>
    <w:rsid w:val="00325735"/>
    <w:rsid w:val="0032599E"/>
    <w:rsid w:val="0032621F"/>
    <w:rsid w:val="003264A4"/>
    <w:rsid w:val="003266B7"/>
    <w:rsid w:val="00326BC7"/>
    <w:rsid w:val="00330F9B"/>
    <w:rsid w:val="003340F2"/>
    <w:rsid w:val="00334CBE"/>
    <w:rsid w:val="00335299"/>
    <w:rsid w:val="003373B1"/>
    <w:rsid w:val="00337568"/>
    <w:rsid w:val="00340038"/>
    <w:rsid w:val="00341E7F"/>
    <w:rsid w:val="00341F21"/>
    <w:rsid w:val="00342374"/>
    <w:rsid w:val="00343587"/>
    <w:rsid w:val="003436B2"/>
    <w:rsid w:val="00343BBC"/>
    <w:rsid w:val="0034528F"/>
    <w:rsid w:val="00345762"/>
    <w:rsid w:val="00345FDA"/>
    <w:rsid w:val="00346CA9"/>
    <w:rsid w:val="003472A4"/>
    <w:rsid w:val="0034753C"/>
    <w:rsid w:val="0034795A"/>
    <w:rsid w:val="00350FCB"/>
    <w:rsid w:val="00351206"/>
    <w:rsid w:val="00351820"/>
    <w:rsid w:val="00351B89"/>
    <w:rsid w:val="003547DF"/>
    <w:rsid w:val="00355B34"/>
    <w:rsid w:val="003573AC"/>
    <w:rsid w:val="00357599"/>
    <w:rsid w:val="0036104C"/>
    <w:rsid w:val="003614F8"/>
    <w:rsid w:val="00361AB3"/>
    <w:rsid w:val="003635DE"/>
    <w:rsid w:val="00363F94"/>
    <w:rsid w:val="00364AF8"/>
    <w:rsid w:val="00364E8E"/>
    <w:rsid w:val="00364FF6"/>
    <w:rsid w:val="00365794"/>
    <w:rsid w:val="003666BD"/>
    <w:rsid w:val="00367415"/>
    <w:rsid w:val="0036771F"/>
    <w:rsid w:val="00367B68"/>
    <w:rsid w:val="00370A0B"/>
    <w:rsid w:val="003720AB"/>
    <w:rsid w:val="00372122"/>
    <w:rsid w:val="00373609"/>
    <w:rsid w:val="003743C1"/>
    <w:rsid w:val="00374531"/>
    <w:rsid w:val="00374719"/>
    <w:rsid w:val="00374924"/>
    <w:rsid w:val="00375129"/>
    <w:rsid w:val="0037536F"/>
    <w:rsid w:val="0037563F"/>
    <w:rsid w:val="003766E7"/>
    <w:rsid w:val="00376F0E"/>
    <w:rsid w:val="0037735D"/>
    <w:rsid w:val="00377985"/>
    <w:rsid w:val="003802BA"/>
    <w:rsid w:val="00380372"/>
    <w:rsid w:val="00380A2C"/>
    <w:rsid w:val="00381439"/>
    <w:rsid w:val="003816B6"/>
    <w:rsid w:val="00381BE8"/>
    <w:rsid w:val="00382B18"/>
    <w:rsid w:val="00382F9B"/>
    <w:rsid w:val="003848BB"/>
    <w:rsid w:val="00384DE7"/>
    <w:rsid w:val="00385612"/>
    <w:rsid w:val="0038596F"/>
    <w:rsid w:val="00386434"/>
    <w:rsid w:val="003902FB"/>
    <w:rsid w:val="00390AC7"/>
    <w:rsid w:val="003936D1"/>
    <w:rsid w:val="003937E1"/>
    <w:rsid w:val="00393F85"/>
    <w:rsid w:val="003945E8"/>
    <w:rsid w:val="003949C3"/>
    <w:rsid w:val="003A0F70"/>
    <w:rsid w:val="003A0FC0"/>
    <w:rsid w:val="003A0FDA"/>
    <w:rsid w:val="003A472A"/>
    <w:rsid w:val="003A4ABB"/>
    <w:rsid w:val="003A5A4A"/>
    <w:rsid w:val="003A798B"/>
    <w:rsid w:val="003B09C7"/>
    <w:rsid w:val="003B1BA8"/>
    <w:rsid w:val="003B1E89"/>
    <w:rsid w:val="003B33E4"/>
    <w:rsid w:val="003B60D4"/>
    <w:rsid w:val="003B7D94"/>
    <w:rsid w:val="003C0274"/>
    <w:rsid w:val="003C2739"/>
    <w:rsid w:val="003C31E8"/>
    <w:rsid w:val="003C3C32"/>
    <w:rsid w:val="003C45DB"/>
    <w:rsid w:val="003C4657"/>
    <w:rsid w:val="003C5615"/>
    <w:rsid w:val="003C578E"/>
    <w:rsid w:val="003C58F2"/>
    <w:rsid w:val="003C6666"/>
    <w:rsid w:val="003C6BF1"/>
    <w:rsid w:val="003C7718"/>
    <w:rsid w:val="003D0153"/>
    <w:rsid w:val="003D08A8"/>
    <w:rsid w:val="003D0CC1"/>
    <w:rsid w:val="003D0E19"/>
    <w:rsid w:val="003D1D03"/>
    <w:rsid w:val="003D2666"/>
    <w:rsid w:val="003D2D8D"/>
    <w:rsid w:val="003D5709"/>
    <w:rsid w:val="003D7381"/>
    <w:rsid w:val="003D7B8A"/>
    <w:rsid w:val="003D7D24"/>
    <w:rsid w:val="003D7F22"/>
    <w:rsid w:val="003D7F53"/>
    <w:rsid w:val="003E1AA2"/>
    <w:rsid w:val="003E1B9D"/>
    <w:rsid w:val="003E1EBD"/>
    <w:rsid w:val="003E2630"/>
    <w:rsid w:val="003E29BA"/>
    <w:rsid w:val="003E2B0A"/>
    <w:rsid w:val="003E2D62"/>
    <w:rsid w:val="003E32BC"/>
    <w:rsid w:val="003E5369"/>
    <w:rsid w:val="003E5A51"/>
    <w:rsid w:val="003E6042"/>
    <w:rsid w:val="003E60AF"/>
    <w:rsid w:val="003E6E82"/>
    <w:rsid w:val="003F0FD9"/>
    <w:rsid w:val="003F2924"/>
    <w:rsid w:val="003F3652"/>
    <w:rsid w:val="003F5288"/>
    <w:rsid w:val="003F6248"/>
    <w:rsid w:val="003F6451"/>
    <w:rsid w:val="003F753E"/>
    <w:rsid w:val="003F78FB"/>
    <w:rsid w:val="00400EFB"/>
    <w:rsid w:val="00400FE1"/>
    <w:rsid w:val="00401270"/>
    <w:rsid w:val="00401909"/>
    <w:rsid w:val="00403DA6"/>
    <w:rsid w:val="0040586E"/>
    <w:rsid w:val="004058BC"/>
    <w:rsid w:val="004062E0"/>
    <w:rsid w:val="004071E4"/>
    <w:rsid w:val="00407B72"/>
    <w:rsid w:val="00410B74"/>
    <w:rsid w:val="00410C09"/>
    <w:rsid w:val="00411119"/>
    <w:rsid w:val="00411BAC"/>
    <w:rsid w:val="0041200D"/>
    <w:rsid w:val="0041367A"/>
    <w:rsid w:val="00414C99"/>
    <w:rsid w:val="00414E38"/>
    <w:rsid w:val="00415B61"/>
    <w:rsid w:val="00417C6C"/>
    <w:rsid w:val="00420D32"/>
    <w:rsid w:val="00421174"/>
    <w:rsid w:val="004213B3"/>
    <w:rsid w:val="00421FDF"/>
    <w:rsid w:val="00422C48"/>
    <w:rsid w:val="004251C9"/>
    <w:rsid w:val="00425266"/>
    <w:rsid w:val="00425272"/>
    <w:rsid w:val="00425B74"/>
    <w:rsid w:val="00425F21"/>
    <w:rsid w:val="00426C06"/>
    <w:rsid w:val="00426F08"/>
    <w:rsid w:val="0042749B"/>
    <w:rsid w:val="00430612"/>
    <w:rsid w:val="004332F6"/>
    <w:rsid w:val="00434E5C"/>
    <w:rsid w:val="0043503F"/>
    <w:rsid w:val="004352A5"/>
    <w:rsid w:val="0043750E"/>
    <w:rsid w:val="00437C99"/>
    <w:rsid w:val="004441B6"/>
    <w:rsid w:val="004446A8"/>
    <w:rsid w:val="004447A2"/>
    <w:rsid w:val="0044609A"/>
    <w:rsid w:val="0044631E"/>
    <w:rsid w:val="00446713"/>
    <w:rsid w:val="00447FF5"/>
    <w:rsid w:val="00450713"/>
    <w:rsid w:val="00450A4D"/>
    <w:rsid w:val="004513ED"/>
    <w:rsid w:val="004521D9"/>
    <w:rsid w:val="0045259B"/>
    <w:rsid w:val="00453248"/>
    <w:rsid w:val="00453912"/>
    <w:rsid w:val="00454A78"/>
    <w:rsid w:val="00454ADD"/>
    <w:rsid w:val="00454DC8"/>
    <w:rsid w:val="004562D5"/>
    <w:rsid w:val="00457184"/>
    <w:rsid w:val="00457F74"/>
    <w:rsid w:val="004606E4"/>
    <w:rsid w:val="00460B43"/>
    <w:rsid w:val="0046121A"/>
    <w:rsid w:val="0046134A"/>
    <w:rsid w:val="00463257"/>
    <w:rsid w:val="004637C9"/>
    <w:rsid w:val="00463F8C"/>
    <w:rsid w:val="004659CD"/>
    <w:rsid w:val="00465D5E"/>
    <w:rsid w:val="00467F32"/>
    <w:rsid w:val="00470DA1"/>
    <w:rsid w:val="00471540"/>
    <w:rsid w:val="0047220F"/>
    <w:rsid w:val="004722E1"/>
    <w:rsid w:val="00472A4E"/>
    <w:rsid w:val="00472D3A"/>
    <w:rsid w:val="0047345F"/>
    <w:rsid w:val="004736A3"/>
    <w:rsid w:val="00473780"/>
    <w:rsid w:val="00474F0E"/>
    <w:rsid w:val="004758A9"/>
    <w:rsid w:val="00477040"/>
    <w:rsid w:val="00477FF9"/>
    <w:rsid w:val="00480562"/>
    <w:rsid w:val="00480C37"/>
    <w:rsid w:val="00480CF8"/>
    <w:rsid w:val="0048167B"/>
    <w:rsid w:val="00481713"/>
    <w:rsid w:val="004819E8"/>
    <w:rsid w:val="00482CC2"/>
    <w:rsid w:val="004830EF"/>
    <w:rsid w:val="004836E9"/>
    <w:rsid w:val="00484BA9"/>
    <w:rsid w:val="00484EBD"/>
    <w:rsid w:val="00485169"/>
    <w:rsid w:val="00485EC1"/>
    <w:rsid w:val="004860C9"/>
    <w:rsid w:val="0048776A"/>
    <w:rsid w:val="0048788E"/>
    <w:rsid w:val="00491ACC"/>
    <w:rsid w:val="004921CF"/>
    <w:rsid w:val="00492D2A"/>
    <w:rsid w:val="00493307"/>
    <w:rsid w:val="0049385F"/>
    <w:rsid w:val="00494A27"/>
    <w:rsid w:val="00495416"/>
    <w:rsid w:val="0049582F"/>
    <w:rsid w:val="00495842"/>
    <w:rsid w:val="00496A02"/>
    <w:rsid w:val="004971EE"/>
    <w:rsid w:val="0049728E"/>
    <w:rsid w:val="004973DA"/>
    <w:rsid w:val="004A0583"/>
    <w:rsid w:val="004A2343"/>
    <w:rsid w:val="004A26E3"/>
    <w:rsid w:val="004A4254"/>
    <w:rsid w:val="004A5426"/>
    <w:rsid w:val="004A5A37"/>
    <w:rsid w:val="004A5CF8"/>
    <w:rsid w:val="004A60E5"/>
    <w:rsid w:val="004A662E"/>
    <w:rsid w:val="004A6FCB"/>
    <w:rsid w:val="004A719C"/>
    <w:rsid w:val="004A79E9"/>
    <w:rsid w:val="004B0868"/>
    <w:rsid w:val="004B234F"/>
    <w:rsid w:val="004B2836"/>
    <w:rsid w:val="004B2ADD"/>
    <w:rsid w:val="004B4D6B"/>
    <w:rsid w:val="004B4ED5"/>
    <w:rsid w:val="004B5A84"/>
    <w:rsid w:val="004B779A"/>
    <w:rsid w:val="004C1568"/>
    <w:rsid w:val="004C22CF"/>
    <w:rsid w:val="004C2829"/>
    <w:rsid w:val="004C34F2"/>
    <w:rsid w:val="004C505B"/>
    <w:rsid w:val="004C536A"/>
    <w:rsid w:val="004C569D"/>
    <w:rsid w:val="004C5967"/>
    <w:rsid w:val="004C6107"/>
    <w:rsid w:val="004C6E0B"/>
    <w:rsid w:val="004D0332"/>
    <w:rsid w:val="004D0F25"/>
    <w:rsid w:val="004D1DF2"/>
    <w:rsid w:val="004D1E93"/>
    <w:rsid w:val="004D2F11"/>
    <w:rsid w:val="004D4878"/>
    <w:rsid w:val="004D718C"/>
    <w:rsid w:val="004D7433"/>
    <w:rsid w:val="004D7571"/>
    <w:rsid w:val="004D7698"/>
    <w:rsid w:val="004E03FE"/>
    <w:rsid w:val="004E0D52"/>
    <w:rsid w:val="004E19F8"/>
    <w:rsid w:val="004E2FFF"/>
    <w:rsid w:val="004E3B77"/>
    <w:rsid w:val="004E3EBD"/>
    <w:rsid w:val="004E4E4F"/>
    <w:rsid w:val="004E58DC"/>
    <w:rsid w:val="004E5A67"/>
    <w:rsid w:val="004E66D0"/>
    <w:rsid w:val="004E7D6C"/>
    <w:rsid w:val="004F1AB5"/>
    <w:rsid w:val="004F1E65"/>
    <w:rsid w:val="004F24D9"/>
    <w:rsid w:val="004F264D"/>
    <w:rsid w:val="004F2FEC"/>
    <w:rsid w:val="004F340F"/>
    <w:rsid w:val="004F4365"/>
    <w:rsid w:val="004F598C"/>
    <w:rsid w:val="004F5B8E"/>
    <w:rsid w:val="004F5EBC"/>
    <w:rsid w:val="004F6935"/>
    <w:rsid w:val="004F7722"/>
    <w:rsid w:val="004F78F4"/>
    <w:rsid w:val="00500458"/>
    <w:rsid w:val="005017BF"/>
    <w:rsid w:val="00503166"/>
    <w:rsid w:val="005033EE"/>
    <w:rsid w:val="00503831"/>
    <w:rsid w:val="00503E06"/>
    <w:rsid w:val="00503FDF"/>
    <w:rsid w:val="0050469E"/>
    <w:rsid w:val="00505D25"/>
    <w:rsid w:val="005065D3"/>
    <w:rsid w:val="005071EE"/>
    <w:rsid w:val="00507FFE"/>
    <w:rsid w:val="0051039A"/>
    <w:rsid w:val="0051063A"/>
    <w:rsid w:val="00510FA1"/>
    <w:rsid w:val="00511BC7"/>
    <w:rsid w:val="0051282A"/>
    <w:rsid w:val="00513A00"/>
    <w:rsid w:val="00514B21"/>
    <w:rsid w:val="005155E2"/>
    <w:rsid w:val="00515E14"/>
    <w:rsid w:val="00516794"/>
    <w:rsid w:val="00516AF1"/>
    <w:rsid w:val="00517DC8"/>
    <w:rsid w:val="0052094B"/>
    <w:rsid w:val="00520F47"/>
    <w:rsid w:val="005211F7"/>
    <w:rsid w:val="00521A20"/>
    <w:rsid w:val="00522261"/>
    <w:rsid w:val="005223FC"/>
    <w:rsid w:val="00522789"/>
    <w:rsid w:val="0052376B"/>
    <w:rsid w:val="00523816"/>
    <w:rsid w:val="00526230"/>
    <w:rsid w:val="00526502"/>
    <w:rsid w:val="00526678"/>
    <w:rsid w:val="0052685F"/>
    <w:rsid w:val="00526981"/>
    <w:rsid w:val="00526A7D"/>
    <w:rsid w:val="005276E0"/>
    <w:rsid w:val="00527D65"/>
    <w:rsid w:val="005302DE"/>
    <w:rsid w:val="0053160A"/>
    <w:rsid w:val="005322FC"/>
    <w:rsid w:val="00532897"/>
    <w:rsid w:val="005343DE"/>
    <w:rsid w:val="005347D8"/>
    <w:rsid w:val="005354B2"/>
    <w:rsid w:val="00535583"/>
    <w:rsid w:val="00535D6F"/>
    <w:rsid w:val="0053672D"/>
    <w:rsid w:val="00536AC1"/>
    <w:rsid w:val="0053706D"/>
    <w:rsid w:val="0053745B"/>
    <w:rsid w:val="00540E09"/>
    <w:rsid w:val="00541E0C"/>
    <w:rsid w:val="00542328"/>
    <w:rsid w:val="00542DFB"/>
    <w:rsid w:val="00543EE3"/>
    <w:rsid w:val="00544291"/>
    <w:rsid w:val="00546190"/>
    <w:rsid w:val="00550083"/>
    <w:rsid w:val="00550367"/>
    <w:rsid w:val="005509DA"/>
    <w:rsid w:val="00550A9B"/>
    <w:rsid w:val="00551192"/>
    <w:rsid w:val="00551A67"/>
    <w:rsid w:val="00551D01"/>
    <w:rsid w:val="00553640"/>
    <w:rsid w:val="00553E14"/>
    <w:rsid w:val="0055422A"/>
    <w:rsid w:val="00555067"/>
    <w:rsid w:val="00555753"/>
    <w:rsid w:val="00555F9E"/>
    <w:rsid w:val="005562E6"/>
    <w:rsid w:val="005565AC"/>
    <w:rsid w:val="00556F45"/>
    <w:rsid w:val="00557CEF"/>
    <w:rsid w:val="00562355"/>
    <w:rsid w:val="0056241C"/>
    <w:rsid w:val="00563117"/>
    <w:rsid w:val="005635CA"/>
    <w:rsid w:val="00564034"/>
    <w:rsid w:val="00564D1C"/>
    <w:rsid w:val="00565C11"/>
    <w:rsid w:val="00565F86"/>
    <w:rsid w:val="0056735D"/>
    <w:rsid w:val="00571ED6"/>
    <w:rsid w:val="00571F43"/>
    <w:rsid w:val="005739E6"/>
    <w:rsid w:val="0057474D"/>
    <w:rsid w:val="00574E1A"/>
    <w:rsid w:val="005752E6"/>
    <w:rsid w:val="0057779D"/>
    <w:rsid w:val="005777F8"/>
    <w:rsid w:val="00577B25"/>
    <w:rsid w:val="00580F16"/>
    <w:rsid w:val="00581297"/>
    <w:rsid w:val="00581589"/>
    <w:rsid w:val="00581E88"/>
    <w:rsid w:val="005820C5"/>
    <w:rsid w:val="0058284A"/>
    <w:rsid w:val="00582ADB"/>
    <w:rsid w:val="00584049"/>
    <w:rsid w:val="00584860"/>
    <w:rsid w:val="00584CFD"/>
    <w:rsid w:val="00584EA5"/>
    <w:rsid w:val="005859B7"/>
    <w:rsid w:val="005861C1"/>
    <w:rsid w:val="00586E80"/>
    <w:rsid w:val="0059114A"/>
    <w:rsid w:val="00591161"/>
    <w:rsid w:val="0059179F"/>
    <w:rsid w:val="0059182B"/>
    <w:rsid w:val="00592273"/>
    <w:rsid w:val="00592645"/>
    <w:rsid w:val="00592697"/>
    <w:rsid w:val="005926C3"/>
    <w:rsid w:val="0059279F"/>
    <w:rsid w:val="00593EA3"/>
    <w:rsid w:val="00594C5F"/>
    <w:rsid w:val="00594CA2"/>
    <w:rsid w:val="00595A6C"/>
    <w:rsid w:val="00595C3A"/>
    <w:rsid w:val="005966E4"/>
    <w:rsid w:val="00596DBB"/>
    <w:rsid w:val="00596E66"/>
    <w:rsid w:val="00597803"/>
    <w:rsid w:val="005A0D4D"/>
    <w:rsid w:val="005A154D"/>
    <w:rsid w:val="005A1E3F"/>
    <w:rsid w:val="005A1FD3"/>
    <w:rsid w:val="005A2A22"/>
    <w:rsid w:val="005A3AF8"/>
    <w:rsid w:val="005A3BF8"/>
    <w:rsid w:val="005A4538"/>
    <w:rsid w:val="005A455E"/>
    <w:rsid w:val="005A4BB5"/>
    <w:rsid w:val="005A4BEF"/>
    <w:rsid w:val="005A65AB"/>
    <w:rsid w:val="005A6798"/>
    <w:rsid w:val="005A6931"/>
    <w:rsid w:val="005B0A32"/>
    <w:rsid w:val="005B0CB6"/>
    <w:rsid w:val="005B1C63"/>
    <w:rsid w:val="005B1EA2"/>
    <w:rsid w:val="005B37F7"/>
    <w:rsid w:val="005B3996"/>
    <w:rsid w:val="005B7ED1"/>
    <w:rsid w:val="005C06C7"/>
    <w:rsid w:val="005C41D8"/>
    <w:rsid w:val="005C4B09"/>
    <w:rsid w:val="005C4BCD"/>
    <w:rsid w:val="005C5356"/>
    <w:rsid w:val="005C6770"/>
    <w:rsid w:val="005C721F"/>
    <w:rsid w:val="005C7C71"/>
    <w:rsid w:val="005D065C"/>
    <w:rsid w:val="005D162E"/>
    <w:rsid w:val="005D27A4"/>
    <w:rsid w:val="005D2E05"/>
    <w:rsid w:val="005D348F"/>
    <w:rsid w:val="005D4E78"/>
    <w:rsid w:val="005D5EE7"/>
    <w:rsid w:val="005D6D4A"/>
    <w:rsid w:val="005D7C66"/>
    <w:rsid w:val="005E0FD6"/>
    <w:rsid w:val="005E1AC8"/>
    <w:rsid w:val="005E21D7"/>
    <w:rsid w:val="005E3097"/>
    <w:rsid w:val="005E464F"/>
    <w:rsid w:val="005E4D57"/>
    <w:rsid w:val="005E5999"/>
    <w:rsid w:val="005E5D2F"/>
    <w:rsid w:val="005E691B"/>
    <w:rsid w:val="005E6AFE"/>
    <w:rsid w:val="005F1931"/>
    <w:rsid w:val="005F2317"/>
    <w:rsid w:val="005F24AB"/>
    <w:rsid w:val="005F2A62"/>
    <w:rsid w:val="005F2C4F"/>
    <w:rsid w:val="005F3A36"/>
    <w:rsid w:val="005F671F"/>
    <w:rsid w:val="005F7193"/>
    <w:rsid w:val="005F7547"/>
    <w:rsid w:val="005F768C"/>
    <w:rsid w:val="005F76B0"/>
    <w:rsid w:val="00601347"/>
    <w:rsid w:val="00602FDB"/>
    <w:rsid w:val="00603C81"/>
    <w:rsid w:val="006070F2"/>
    <w:rsid w:val="00607DCC"/>
    <w:rsid w:val="00612352"/>
    <w:rsid w:val="006137DE"/>
    <w:rsid w:val="00614924"/>
    <w:rsid w:val="00614FEF"/>
    <w:rsid w:val="00615381"/>
    <w:rsid w:val="006153D6"/>
    <w:rsid w:val="0061655A"/>
    <w:rsid w:val="00620828"/>
    <w:rsid w:val="00620967"/>
    <w:rsid w:val="00621D25"/>
    <w:rsid w:val="006222E6"/>
    <w:rsid w:val="00623979"/>
    <w:rsid w:val="006239CF"/>
    <w:rsid w:val="00623BFD"/>
    <w:rsid w:val="0062449C"/>
    <w:rsid w:val="006254F4"/>
    <w:rsid w:val="0062593F"/>
    <w:rsid w:val="0062598D"/>
    <w:rsid w:val="00626529"/>
    <w:rsid w:val="006269EC"/>
    <w:rsid w:val="006276C4"/>
    <w:rsid w:val="00627707"/>
    <w:rsid w:val="00627B2B"/>
    <w:rsid w:val="00630EE5"/>
    <w:rsid w:val="00631921"/>
    <w:rsid w:val="00632D7A"/>
    <w:rsid w:val="00632F67"/>
    <w:rsid w:val="00634B55"/>
    <w:rsid w:val="00635BFB"/>
    <w:rsid w:val="00637032"/>
    <w:rsid w:val="006374F3"/>
    <w:rsid w:val="00637600"/>
    <w:rsid w:val="006378E7"/>
    <w:rsid w:val="00637BC8"/>
    <w:rsid w:val="00640082"/>
    <w:rsid w:val="00643EA3"/>
    <w:rsid w:val="0064456D"/>
    <w:rsid w:val="00644A21"/>
    <w:rsid w:val="00646701"/>
    <w:rsid w:val="00647018"/>
    <w:rsid w:val="0064738A"/>
    <w:rsid w:val="00647770"/>
    <w:rsid w:val="0065006C"/>
    <w:rsid w:val="0065186A"/>
    <w:rsid w:val="0065373A"/>
    <w:rsid w:val="00653AEC"/>
    <w:rsid w:val="0065459F"/>
    <w:rsid w:val="00655202"/>
    <w:rsid w:val="0065567F"/>
    <w:rsid w:val="00655A18"/>
    <w:rsid w:val="0065646E"/>
    <w:rsid w:val="006564AF"/>
    <w:rsid w:val="00656CD5"/>
    <w:rsid w:val="0066188E"/>
    <w:rsid w:val="00662EBE"/>
    <w:rsid w:val="006630CB"/>
    <w:rsid w:val="00664D79"/>
    <w:rsid w:val="00666AC1"/>
    <w:rsid w:val="00666BD5"/>
    <w:rsid w:val="006715D9"/>
    <w:rsid w:val="00672744"/>
    <w:rsid w:val="00672D48"/>
    <w:rsid w:val="00674F49"/>
    <w:rsid w:val="00675E00"/>
    <w:rsid w:val="0067615E"/>
    <w:rsid w:val="00676466"/>
    <w:rsid w:val="00676B2A"/>
    <w:rsid w:val="00677127"/>
    <w:rsid w:val="006805B5"/>
    <w:rsid w:val="0068113C"/>
    <w:rsid w:val="00681CCD"/>
    <w:rsid w:val="0068426E"/>
    <w:rsid w:val="00684CFF"/>
    <w:rsid w:val="006867A0"/>
    <w:rsid w:val="00686EB8"/>
    <w:rsid w:val="006873C7"/>
    <w:rsid w:val="00687B7F"/>
    <w:rsid w:val="00687BF2"/>
    <w:rsid w:val="00687EF2"/>
    <w:rsid w:val="00691B02"/>
    <w:rsid w:val="00691EB0"/>
    <w:rsid w:val="00692552"/>
    <w:rsid w:val="00694B4E"/>
    <w:rsid w:val="006957CC"/>
    <w:rsid w:val="0069764E"/>
    <w:rsid w:val="006A0FA5"/>
    <w:rsid w:val="006A2511"/>
    <w:rsid w:val="006A3F6B"/>
    <w:rsid w:val="006A401E"/>
    <w:rsid w:val="006A4B3A"/>
    <w:rsid w:val="006A6305"/>
    <w:rsid w:val="006A787E"/>
    <w:rsid w:val="006A7A92"/>
    <w:rsid w:val="006A7E3A"/>
    <w:rsid w:val="006B0FE1"/>
    <w:rsid w:val="006B1033"/>
    <w:rsid w:val="006B359E"/>
    <w:rsid w:val="006B42DA"/>
    <w:rsid w:val="006B43B7"/>
    <w:rsid w:val="006B43F2"/>
    <w:rsid w:val="006B45AE"/>
    <w:rsid w:val="006B6230"/>
    <w:rsid w:val="006B6B07"/>
    <w:rsid w:val="006B6B52"/>
    <w:rsid w:val="006B7215"/>
    <w:rsid w:val="006B7C8C"/>
    <w:rsid w:val="006C07DE"/>
    <w:rsid w:val="006C0F25"/>
    <w:rsid w:val="006C108B"/>
    <w:rsid w:val="006C19F7"/>
    <w:rsid w:val="006C1E82"/>
    <w:rsid w:val="006C27F5"/>
    <w:rsid w:val="006C2E06"/>
    <w:rsid w:val="006C3D5B"/>
    <w:rsid w:val="006C4029"/>
    <w:rsid w:val="006C7010"/>
    <w:rsid w:val="006C75DF"/>
    <w:rsid w:val="006C7ADD"/>
    <w:rsid w:val="006C7C40"/>
    <w:rsid w:val="006D0CC6"/>
    <w:rsid w:val="006D0D67"/>
    <w:rsid w:val="006D2706"/>
    <w:rsid w:val="006D3614"/>
    <w:rsid w:val="006D3B96"/>
    <w:rsid w:val="006E09EE"/>
    <w:rsid w:val="006E1864"/>
    <w:rsid w:val="006E271D"/>
    <w:rsid w:val="006E2C8B"/>
    <w:rsid w:val="006E3629"/>
    <w:rsid w:val="006E40FB"/>
    <w:rsid w:val="006E5156"/>
    <w:rsid w:val="006E792A"/>
    <w:rsid w:val="006F021C"/>
    <w:rsid w:val="006F028A"/>
    <w:rsid w:val="006F0422"/>
    <w:rsid w:val="006F12CA"/>
    <w:rsid w:val="006F1A34"/>
    <w:rsid w:val="006F302D"/>
    <w:rsid w:val="006F41FD"/>
    <w:rsid w:val="006F4257"/>
    <w:rsid w:val="006F4395"/>
    <w:rsid w:val="006F5393"/>
    <w:rsid w:val="006F59AF"/>
    <w:rsid w:val="006F5F14"/>
    <w:rsid w:val="006F7482"/>
    <w:rsid w:val="00701C7C"/>
    <w:rsid w:val="0070257C"/>
    <w:rsid w:val="00703747"/>
    <w:rsid w:val="00705126"/>
    <w:rsid w:val="00705948"/>
    <w:rsid w:val="007062B9"/>
    <w:rsid w:val="00707C28"/>
    <w:rsid w:val="00711C99"/>
    <w:rsid w:val="00712B6A"/>
    <w:rsid w:val="00713238"/>
    <w:rsid w:val="00713811"/>
    <w:rsid w:val="00713B03"/>
    <w:rsid w:val="007148DA"/>
    <w:rsid w:val="00714F95"/>
    <w:rsid w:val="00715CDB"/>
    <w:rsid w:val="007163D6"/>
    <w:rsid w:val="007166FA"/>
    <w:rsid w:val="00717DDA"/>
    <w:rsid w:val="0072032E"/>
    <w:rsid w:val="00720407"/>
    <w:rsid w:val="00720666"/>
    <w:rsid w:val="00722961"/>
    <w:rsid w:val="00722B75"/>
    <w:rsid w:val="00722D37"/>
    <w:rsid w:val="00723448"/>
    <w:rsid w:val="00723C04"/>
    <w:rsid w:val="00723FA6"/>
    <w:rsid w:val="00724B5E"/>
    <w:rsid w:val="007257B5"/>
    <w:rsid w:val="00725DEF"/>
    <w:rsid w:val="00726FB4"/>
    <w:rsid w:val="0073096A"/>
    <w:rsid w:val="00730A73"/>
    <w:rsid w:val="00730B61"/>
    <w:rsid w:val="00730E06"/>
    <w:rsid w:val="007310AC"/>
    <w:rsid w:val="0073154F"/>
    <w:rsid w:val="007319B2"/>
    <w:rsid w:val="00731F2D"/>
    <w:rsid w:val="00731FC6"/>
    <w:rsid w:val="00732324"/>
    <w:rsid w:val="0073335C"/>
    <w:rsid w:val="00733EF8"/>
    <w:rsid w:val="007345D9"/>
    <w:rsid w:val="00734657"/>
    <w:rsid w:val="0073568F"/>
    <w:rsid w:val="0073575A"/>
    <w:rsid w:val="00735C4A"/>
    <w:rsid w:val="00737D1E"/>
    <w:rsid w:val="00740111"/>
    <w:rsid w:val="00740A24"/>
    <w:rsid w:val="007416A4"/>
    <w:rsid w:val="007416EB"/>
    <w:rsid w:val="00743EC9"/>
    <w:rsid w:val="007440A4"/>
    <w:rsid w:val="007441F2"/>
    <w:rsid w:val="007451B8"/>
    <w:rsid w:val="00745398"/>
    <w:rsid w:val="00747B03"/>
    <w:rsid w:val="0075057D"/>
    <w:rsid w:val="007525B9"/>
    <w:rsid w:val="00752F75"/>
    <w:rsid w:val="007550EA"/>
    <w:rsid w:val="0075517D"/>
    <w:rsid w:val="0075565B"/>
    <w:rsid w:val="00755B15"/>
    <w:rsid w:val="00756161"/>
    <w:rsid w:val="0075617A"/>
    <w:rsid w:val="00757F52"/>
    <w:rsid w:val="007610A3"/>
    <w:rsid w:val="007616F6"/>
    <w:rsid w:val="007633B5"/>
    <w:rsid w:val="00763780"/>
    <w:rsid w:val="007641BC"/>
    <w:rsid w:val="0076484F"/>
    <w:rsid w:val="00764CDA"/>
    <w:rsid w:val="00765DD4"/>
    <w:rsid w:val="00770176"/>
    <w:rsid w:val="00770484"/>
    <w:rsid w:val="0077062E"/>
    <w:rsid w:val="00772F39"/>
    <w:rsid w:val="007735CA"/>
    <w:rsid w:val="00774CDE"/>
    <w:rsid w:val="007758E0"/>
    <w:rsid w:val="00776B2C"/>
    <w:rsid w:val="00777105"/>
    <w:rsid w:val="00777277"/>
    <w:rsid w:val="0077752F"/>
    <w:rsid w:val="007800E8"/>
    <w:rsid w:val="00780219"/>
    <w:rsid w:val="0078117D"/>
    <w:rsid w:val="007812C9"/>
    <w:rsid w:val="00781AA1"/>
    <w:rsid w:val="007820A1"/>
    <w:rsid w:val="007828E2"/>
    <w:rsid w:val="00783B50"/>
    <w:rsid w:val="00783EC6"/>
    <w:rsid w:val="007846ED"/>
    <w:rsid w:val="00784708"/>
    <w:rsid w:val="00785711"/>
    <w:rsid w:val="00786A37"/>
    <w:rsid w:val="00786DC2"/>
    <w:rsid w:val="0078713A"/>
    <w:rsid w:val="00787220"/>
    <w:rsid w:val="00787A63"/>
    <w:rsid w:val="007901B8"/>
    <w:rsid w:val="00790E5D"/>
    <w:rsid w:val="007912EC"/>
    <w:rsid w:val="00791EF7"/>
    <w:rsid w:val="007922BB"/>
    <w:rsid w:val="00792BEE"/>
    <w:rsid w:val="0079338E"/>
    <w:rsid w:val="00793406"/>
    <w:rsid w:val="007935C3"/>
    <w:rsid w:val="007940FE"/>
    <w:rsid w:val="00794456"/>
    <w:rsid w:val="007949B9"/>
    <w:rsid w:val="00795474"/>
    <w:rsid w:val="00795A49"/>
    <w:rsid w:val="0079715A"/>
    <w:rsid w:val="00797700"/>
    <w:rsid w:val="007A2C75"/>
    <w:rsid w:val="007A34E4"/>
    <w:rsid w:val="007A4654"/>
    <w:rsid w:val="007A4881"/>
    <w:rsid w:val="007A5DEE"/>
    <w:rsid w:val="007A6557"/>
    <w:rsid w:val="007A6B45"/>
    <w:rsid w:val="007B1075"/>
    <w:rsid w:val="007B5672"/>
    <w:rsid w:val="007B64BA"/>
    <w:rsid w:val="007B7897"/>
    <w:rsid w:val="007B7ED9"/>
    <w:rsid w:val="007B7F31"/>
    <w:rsid w:val="007C0596"/>
    <w:rsid w:val="007C1257"/>
    <w:rsid w:val="007C1E0C"/>
    <w:rsid w:val="007C2C05"/>
    <w:rsid w:val="007C350A"/>
    <w:rsid w:val="007C42E4"/>
    <w:rsid w:val="007C45A6"/>
    <w:rsid w:val="007C7C54"/>
    <w:rsid w:val="007C7E04"/>
    <w:rsid w:val="007D1269"/>
    <w:rsid w:val="007D2D83"/>
    <w:rsid w:val="007D3334"/>
    <w:rsid w:val="007D408B"/>
    <w:rsid w:val="007D43A9"/>
    <w:rsid w:val="007D566C"/>
    <w:rsid w:val="007D5B8F"/>
    <w:rsid w:val="007D67C5"/>
    <w:rsid w:val="007E0768"/>
    <w:rsid w:val="007E12EA"/>
    <w:rsid w:val="007E14EC"/>
    <w:rsid w:val="007E1925"/>
    <w:rsid w:val="007E195D"/>
    <w:rsid w:val="007E2B0C"/>
    <w:rsid w:val="007E339D"/>
    <w:rsid w:val="007E4233"/>
    <w:rsid w:val="007E46ED"/>
    <w:rsid w:val="007E471B"/>
    <w:rsid w:val="007E528B"/>
    <w:rsid w:val="007E5D2D"/>
    <w:rsid w:val="007E6C20"/>
    <w:rsid w:val="007E7C0C"/>
    <w:rsid w:val="007F0485"/>
    <w:rsid w:val="007F08C5"/>
    <w:rsid w:val="007F0E02"/>
    <w:rsid w:val="007F129A"/>
    <w:rsid w:val="007F18D1"/>
    <w:rsid w:val="007F1D6E"/>
    <w:rsid w:val="007F23D3"/>
    <w:rsid w:val="007F28F8"/>
    <w:rsid w:val="007F29B0"/>
    <w:rsid w:val="007F37F2"/>
    <w:rsid w:val="007F4722"/>
    <w:rsid w:val="007F506F"/>
    <w:rsid w:val="007F6FA7"/>
    <w:rsid w:val="00801FB8"/>
    <w:rsid w:val="008024DC"/>
    <w:rsid w:val="00802D50"/>
    <w:rsid w:val="00802FE5"/>
    <w:rsid w:val="008033E4"/>
    <w:rsid w:val="00804C45"/>
    <w:rsid w:val="00805C7D"/>
    <w:rsid w:val="008072AB"/>
    <w:rsid w:val="008074FD"/>
    <w:rsid w:val="00810558"/>
    <w:rsid w:val="008107DC"/>
    <w:rsid w:val="0081205A"/>
    <w:rsid w:val="0081243C"/>
    <w:rsid w:val="00812E56"/>
    <w:rsid w:val="008136D5"/>
    <w:rsid w:val="00813CEA"/>
    <w:rsid w:val="008140D1"/>
    <w:rsid w:val="0081456B"/>
    <w:rsid w:val="00814CB4"/>
    <w:rsid w:val="00815225"/>
    <w:rsid w:val="008159B0"/>
    <w:rsid w:val="008164D3"/>
    <w:rsid w:val="0081676B"/>
    <w:rsid w:val="00817FFA"/>
    <w:rsid w:val="00820E48"/>
    <w:rsid w:val="00821359"/>
    <w:rsid w:val="00821B5E"/>
    <w:rsid w:val="008231E9"/>
    <w:rsid w:val="0082343A"/>
    <w:rsid w:val="008238FD"/>
    <w:rsid w:val="008246C1"/>
    <w:rsid w:val="008263D3"/>
    <w:rsid w:val="0082696B"/>
    <w:rsid w:val="00827C91"/>
    <w:rsid w:val="00827F3A"/>
    <w:rsid w:val="00830D99"/>
    <w:rsid w:val="00830F10"/>
    <w:rsid w:val="008317D3"/>
    <w:rsid w:val="00832313"/>
    <w:rsid w:val="00832BCA"/>
    <w:rsid w:val="008333AA"/>
    <w:rsid w:val="00833DAD"/>
    <w:rsid w:val="008348E0"/>
    <w:rsid w:val="008348E4"/>
    <w:rsid w:val="008368EE"/>
    <w:rsid w:val="00836EB1"/>
    <w:rsid w:val="00837959"/>
    <w:rsid w:val="00841458"/>
    <w:rsid w:val="00842E10"/>
    <w:rsid w:val="00843AD4"/>
    <w:rsid w:val="00843E6E"/>
    <w:rsid w:val="00845542"/>
    <w:rsid w:val="00845781"/>
    <w:rsid w:val="0085015F"/>
    <w:rsid w:val="00850CBC"/>
    <w:rsid w:val="00851AD1"/>
    <w:rsid w:val="00851CC6"/>
    <w:rsid w:val="00852CE2"/>
    <w:rsid w:val="00852E95"/>
    <w:rsid w:val="008530AA"/>
    <w:rsid w:val="00853490"/>
    <w:rsid w:val="00855C85"/>
    <w:rsid w:val="00856243"/>
    <w:rsid w:val="00856CA7"/>
    <w:rsid w:val="00856CEE"/>
    <w:rsid w:val="00856D8D"/>
    <w:rsid w:val="00856FE7"/>
    <w:rsid w:val="00857A76"/>
    <w:rsid w:val="00857C30"/>
    <w:rsid w:val="00860AAF"/>
    <w:rsid w:val="00861395"/>
    <w:rsid w:val="00862663"/>
    <w:rsid w:val="00862F9E"/>
    <w:rsid w:val="00863626"/>
    <w:rsid w:val="00865254"/>
    <w:rsid w:val="00866BA7"/>
    <w:rsid w:val="00867A64"/>
    <w:rsid w:val="00867BD5"/>
    <w:rsid w:val="00867EFF"/>
    <w:rsid w:val="008702AD"/>
    <w:rsid w:val="00870E3F"/>
    <w:rsid w:val="0087172A"/>
    <w:rsid w:val="008717F9"/>
    <w:rsid w:val="00871E25"/>
    <w:rsid w:val="00872345"/>
    <w:rsid w:val="008723D9"/>
    <w:rsid w:val="00872F9A"/>
    <w:rsid w:val="008764B2"/>
    <w:rsid w:val="00876DC0"/>
    <w:rsid w:val="00880258"/>
    <w:rsid w:val="00880B08"/>
    <w:rsid w:val="00880F24"/>
    <w:rsid w:val="00881083"/>
    <w:rsid w:val="0088111A"/>
    <w:rsid w:val="008813DB"/>
    <w:rsid w:val="008819C1"/>
    <w:rsid w:val="00881FD0"/>
    <w:rsid w:val="00882882"/>
    <w:rsid w:val="00883813"/>
    <w:rsid w:val="00884C63"/>
    <w:rsid w:val="008854B3"/>
    <w:rsid w:val="00885507"/>
    <w:rsid w:val="00885AB3"/>
    <w:rsid w:val="0088611C"/>
    <w:rsid w:val="0088646E"/>
    <w:rsid w:val="00887D6A"/>
    <w:rsid w:val="00890188"/>
    <w:rsid w:val="00891210"/>
    <w:rsid w:val="00891BA5"/>
    <w:rsid w:val="00891BC2"/>
    <w:rsid w:val="00892EC4"/>
    <w:rsid w:val="00892FBA"/>
    <w:rsid w:val="00893683"/>
    <w:rsid w:val="00893A96"/>
    <w:rsid w:val="008945E1"/>
    <w:rsid w:val="00894ECE"/>
    <w:rsid w:val="00895C45"/>
    <w:rsid w:val="00896EE0"/>
    <w:rsid w:val="00897BEC"/>
    <w:rsid w:val="008A14F2"/>
    <w:rsid w:val="008A1A4D"/>
    <w:rsid w:val="008A1E16"/>
    <w:rsid w:val="008A2532"/>
    <w:rsid w:val="008A2888"/>
    <w:rsid w:val="008A4C18"/>
    <w:rsid w:val="008A5C21"/>
    <w:rsid w:val="008A5E63"/>
    <w:rsid w:val="008A6580"/>
    <w:rsid w:val="008A6A22"/>
    <w:rsid w:val="008A768E"/>
    <w:rsid w:val="008A7DB3"/>
    <w:rsid w:val="008B07DA"/>
    <w:rsid w:val="008B0CBB"/>
    <w:rsid w:val="008B1046"/>
    <w:rsid w:val="008B1097"/>
    <w:rsid w:val="008B20B9"/>
    <w:rsid w:val="008B2746"/>
    <w:rsid w:val="008B2B21"/>
    <w:rsid w:val="008B3DC0"/>
    <w:rsid w:val="008B7764"/>
    <w:rsid w:val="008B791B"/>
    <w:rsid w:val="008C0F6B"/>
    <w:rsid w:val="008C1D9C"/>
    <w:rsid w:val="008C1F7C"/>
    <w:rsid w:val="008C2682"/>
    <w:rsid w:val="008C26D1"/>
    <w:rsid w:val="008C2824"/>
    <w:rsid w:val="008C2DDF"/>
    <w:rsid w:val="008C331D"/>
    <w:rsid w:val="008C3B6E"/>
    <w:rsid w:val="008C4213"/>
    <w:rsid w:val="008C486C"/>
    <w:rsid w:val="008C51E8"/>
    <w:rsid w:val="008C571E"/>
    <w:rsid w:val="008C59DD"/>
    <w:rsid w:val="008C5F88"/>
    <w:rsid w:val="008C66EC"/>
    <w:rsid w:val="008C6A0B"/>
    <w:rsid w:val="008C6B33"/>
    <w:rsid w:val="008D1F2A"/>
    <w:rsid w:val="008D4322"/>
    <w:rsid w:val="008D46F7"/>
    <w:rsid w:val="008D5391"/>
    <w:rsid w:val="008D5D48"/>
    <w:rsid w:val="008D5D9A"/>
    <w:rsid w:val="008D5F73"/>
    <w:rsid w:val="008D60CC"/>
    <w:rsid w:val="008D7A18"/>
    <w:rsid w:val="008D7D40"/>
    <w:rsid w:val="008E1D52"/>
    <w:rsid w:val="008E2ED8"/>
    <w:rsid w:val="008E3C9D"/>
    <w:rsid w:val="008E3FE7"/>
    <w:rsid w:val="008E46F6"/>
    <w:rsid w:val="008E5E42"/>
    <w:rsid w:val="008E5F96"/>
    <w:rsid w:val="008E643A"/>
    <w:rsid w:val="008E7711"/>
    <w:rsid w:val="008E7E34"/>
    <w:rsid w:val="008E7EA0"/>
    <w:rsid w:val="008F0914"/>
    <w:rsid w:val="008F0C6F"/>
    <w:rsid w:val="008F1215"/>
    <w:rsid w:val="008F163A"/>
    <w:rsid w:val="008F1906"/>
    <w:rsid w:val="008F1A36"/>
    <w:rsid w:val="008F31D2"/>
    <w:rsid w:val="008F4C74"/>
    <w:rsid w:val="008F50B5"/>
    <w:rsid w:val="008F5245"/>
    <w:rsid w:val="008F580D"/>
    <w:rsid w:val="008F59B0"/>
    <w:rsid w:val="008F5B4F"/>
    <w:rsid w:val="00900B8E"/>
    <w:rsid w:val="00900F29"/>
    <w:rsid w:val="009018DF"/>
    <w:rsid w:val="009019EB"/>
    <w:rsid w:val="00901B30"/>
    <w:rsid w:val="00901E50"/>
    <w:rsid w:val="00902B9D"/>
    <w:rsid w:val="009035A1"/>
    <w:rsid w:val="009042FA"/>
    <w:rsid w:val="00904659"/>
    <w:rsid w:val="009058B2"/>
    <w:rsid w:val="0090748F"/>
    <w:rsid w:val="00907D06"/>
    <w:rsid w:val="00910177"/>
    <w:rsid w:val="00910ABE"/>
    <w:rsid w:val="009114CB"/>
    <w:rsid w:val="00911D58"/>
    <w:rsid w:val="0091223D"/>
    <w:rsid w:val="00912998"/>
    <w:rsid w:val="0091362E"/>
    <w:rsid w:val="009146A1"/>
    <w:rsid w:val="00915CCB"/>
    <w:rsid w:val="009166C7"/>
    <w:rsid w:val="009167ED"/>
    <w:rsid w:val="00921827"/>
    <w:rsid w:val="009228B9"/>
    <w:rsid w:val="00922E1D"/>
    <w:rsid w:val="0092332C"/>
    <w:rsid w:val="00924305"/>
    <w:rsid w:val="009243A6"/>
    <w:rsid w:val="009249ED"/>
    <w:rsid w:val="0092607E"/>
    <w:rsid w:val="00926FAD"/>
    <w:rsid w:val="0092708D"/>
    <w:rsid w:val="009278F7"/>
    <w:rsid w:val="00927A4F"/>
    <w:rsid w:val="00927D9F"/>
    <w:rsid w:val="00930824"/>
    <w:rsid w:val="00930C20"/>
    <w:rsid w:val="009325BD"/>
    <w:rsid w:val="00932C19"/>
    <w:rsid w:val="0093461B"/>
    <w:rsid w:val="00937183"/>
    <w:rsid w:val="00937448"/>
    <w:rsid w:val="00937480"/>
    <w:rsid w:val="00937732"/>
    <w:rsid w:val="00940671"/>
    <w:rsid w:val="00941D90"/>
    <w:rsid w:val="009426C8"/>
    <w:rsid w:val="009427FC"/>
    <w:rsid w:val="00942A77"/>
    <w:rsid w:val="00942C3E"/>
    <w:rsid w:val="00944AB3"/>
    <w:rsid w:val="00945271"/>
    <w:rsid w:val="00945275"/>
    <w:rsid w:val="009463A7"/>
    <w:rsid w:val="009468D6"/>
    <w:rsid w:val="00947D7D"/>
    <w:rsid w:val="00950FFF"/>
    <w:rsid w:val="0095109E"/>
    <w:rsid w:val="00952845"/>
    <w:rsid w:val="0095356E"/>
    <w:rsid w:val="00953D6C"/>
    <w:rsid w:val="00953EF6"/>
    <w:rsid w:val="0095474B"/>
    <w:rsid w:val="00955341"/>
    <w:rsid w:val="00955787"/>
    <w:rsid w:val="009559A9"/>
    <w:rsid w:val="00955FC9"/>
    <w:rsid w:val="00956C33"/>
    <w:rsid w:val="009571D4"/>
    <w:rsid w:val="00957257"/>
    <w:rsid w:val="0096093E"/>
    <w:rsid w:val="009621B5"/>
    <w:rsid w:val="009624F6"/>
    <w:rsid w:val="00962CD1"/>
    <w:rsid w:val="0096334B"/>
    <w:rsid w:val="0096375C"/>
    <w:rsid w:val="009642FC"/>
    <w:rsid w:val="0096447E"/>
    <w:rsid w:val="009647EC"/>
    <w:rsid w:val="009652A7"/>
    <w:rsid w:val="009666D0"/>
    <w:rsid w:val="00967126"/>
    <w:rsid w:val="009704B1"/>
    <w:rsid w:val="009706C2"/>
    <w:rsid w:val="0097114E"/>
    <w:rsid w:val="009715D7"/>
    <w:rsid w:val="00972174"/>
    <w:rsid w:val="009737BC"/>
    <w:rsid w:val="00973C2B"/>
    <w:rsid w:val="00974012"/>
    <w:rsid w:val="00975C0D"/>
    <w:rsid w:val="0097632F"/>
    <w:rsid w:val="009767BE"/>
    <w:rsid w:val="00980172"/>
    <w:rsid w:val="009801B6"/>
    <w:rsid w:val="009808A6"/>
    <w:rsid w:val="0098219E"/>
    <w:rsid w:val="00982AB0"/>
    <w:rsid w:val="00982E2E"/>
    <w:rsid w:val="00983CC0"/>
    <w:rsid w:val="009849EC"/>
    <w:rsid w:val="009852BC"/>
    <w:rsid w:val="00985873"/>
    <w:rsid w:val="0098635B"/>
    <w:rsid w:val="00986421"/>
    <w:rsid w:val="00987426"/>
    <w:rsid w:val="009875A9"/>
    <w:rsid w:val="009875E4"/>
    <w:rsid w:val="009904C2"/>
    <w:rsid w:val="009908A1"/>
    <w:rsid w:val="0099246F"/>
    <w:rsid w:val="00993D98"/>
    <w:rsid w:val="00993EAC"/>
    <w:rsid w:val="00994C13"/>
    <w:rsid w:val="009953C9"/>
    <w:rsid w:val="00995B0C"/>
    <w:rsid w:val="00995DE5"/>
    <w:rsid w:val="0099656D"/>
    <w:rsid w:val="00997D70"/>
    <w:rsid w:val="00997F3A"/>
    <w:rsid w:val="009A1E78"/>
    <w:rsid w:val="009A24FE"/>
    <w:rsid w:val="009A2B3A"/>
    <w:rsid w:val="009A2D93"/>
    <w:rsid w:val="009A3386"/>
    <w:rsid w:val="009A35F8"/>
    <w:rsid w:val="009A5C64"/>
    <w:rsid w:val="009A5FA0"/>
    <w:rsid w:val="009A61A5"/>
    <w:rsid w:val="009A644E"/>
    <w:rsid w:val="009A71B0"/>
    <w:rsid w:val="009B152B"/>
    <w:rsid w:val="009B2000"/>
    <w:rsid w:val="009B2DD6"/>
    <w:rsid w:val="009B4CD6"/>
    <w:rsid w:val="009B6A34"/>
    <w:rsid w:val="009B77E5"/>
    <w:rsid w:val="009B77EC"/>
    <w:rsid w:val="009C102E"/>
    <w:rsid w:val="009C3BA1"/>
    <w:rsid w:val="009C4067"/>
    <w:rsid w:val="009C44D3"/>
    <w:rsid w:val="009C4F54"/>
    <w:rsid w:val="009C762F"/>
    <w:rsid w:val="009C7A83"/>
    <w:rsid w:val="009D045B"/>
    <w:rsid w:val="009D071B"/>
    <w:rsid w:val="009D0849"/>
    <w:rsid w:val="009D0F8A"/>
    <w:rsid w:val="009D30F5"/>
    <w:rsid w:val="009D79AC"/>
    <w:rsid w:val="009E55FD"/>
    <w:rsid w:val="009E6BB4"/>
    <w:rsid w:val="009E6DD6"/>
    <w:rsid w:val="009E7684"/>
    <w:rsid w:val="009F1EFF"/>
    <w:rsid w:val="009F1F81"/>
    <w:rsid w:val="009F3DB6"/>
    <w:rsid w:val="009F3FB4"/>
    <w:rsid w:val="009F43D2"/>
    <w:rsid w:val="009F4BC9"/>
    <w:rsid w:val="009F4C81"/>
    <w:rsid w:val="009F5084"/>
    <w:rsid w:val="009F5485"/>
    <w:rsid w:val="009F6001"/>
    <w:rsid w:val="009F71AC"/>
    <w:rsid w:val="00A00416"/>
    <w:rsid w:val="00A00505"/>
    <w:rsid w:val="00A01A6E"/>
    <w:rsid w:val="00A02001"/>
    <w:rsid w:val="00A02371"/>
    <w:rsid w:val="00A026ED"/>
    <w:rsid w:val="00A02990"/>
    <w:rsid w:val="00A0301A"/>
    <w:rsid w:val="00A04603"/>
    <w:rsid w:val="00A0521A"/>
    <w:rsid w:val="00A05E7C"/>
    <w:rsid w:val="00A0651C"/>
    <w:rsid w:val="00A06742"/>
    <w:rsid w:val="00A070FE"/>
    <w:rsid w:val="00A07339"/>
    <w:rsid w:val="00A11897"/>
    <w:rsid w:val="00A1279F"/>
    <w:rsid w:val="00A12828"/>
    <w:rsid w:val="00A12966"/>
    <w:rsid w:val="00A13C05"/>
    <w:rsid w:val="00A140DC"/>
    <w:rsid w:val="00A14AFD"/>
    <w:rsid w:val="00A14D88"/>
    <w:rsid w:val="00A152B2"/>
    <w:rsid w:val="00A15B91"/>
    <w:rsid w:val="00A15D59"/>
    <w:rsid w:val="00A161C7"/>
    <w:rsid w:val="00A16768"/>
    <w:rsid w:val="00A178BE"/>
    <w:rsid w:val="00A17F79"/>
    <w:rsid w:val="00A20A2B"/>
    <w:rsid w:val="00A20D7D"/>
    <w:rsid w:val="00A2195C"/>
    <w:rsid w:val="00A21A9B"/>
    <w:rsid w:val="00A22D50"/>
    <w:rsid w:val="00A2307C"/>
    <w:rsid w:val="00A23885"/>
    <w:rsid w:val="00A2436B"/>
    <w:rsid w:val="00A2610E"/>
    <w:rsid w:val="00A26580"/>
    <w:rsid w:val="00A30124"/>
    <w:rsid w:val="00A30217"/>
    <w:rsid w:val="00A3069E"/>
    <w:rsid w:val="00A3095F"/>
    <w:rsid w:val="00A31976"/>
    <w:rsid w:val="00A31AA2"/>
    <w:rsid w:val="00A31F27"/>
    <w:rsid w:val="00A325CB"/>
    <w:rsid w:val="00A33535"/>
    <w:rsid w:val="00A335FB"/>
    <w:rsid w:val="00A339F2"/>
    <w:rsid w:val="00A33B96"/>
    <w:rsid w:val="00A344AB"/>
    <w:rsid w:val="00A34667"/>
    <w:rsid w:val="00A34E2C"/>
    <w:rsid w:val="00A35498"/>
    <w:rsid w:val="00A354C2"/>
    <w:rsid w:val="00A3568B"/>
    <w:rsid w:val="00A400BE"/>
    <w:rsid w:val="00A40C9D"/>
    <w:rsid w:val="00A41F77"/>
    <w:rsid w:val="00A432BB"/>
    <w:rsid w:val="00A443E2"/>
    <w:rsid w:val="00A44DDB"/>
    <w:rsid w:val="00A45C6A"/>
    <w:rsid w:val="00A460C4"/>
    <w:rsid w:val="00A4612D"/>
    <w:rsid w:val="00A461AF"/>
    <w:rsid w:val="00A4665F"/>
    <w:rsid w:val="00A4718F"/>
    <w:rsid w:val="00A47BE2"/>
    <w:rsid w:val="00A504AA"/>
    <w:rsid w:val="00A50D30"/>
    <w:rsid w:val="00A5208D"/>
    <w:rsid w:val="00A527D2"/>
    <w:rsid w:val="00A528C0"/>
    <w:rsid w:val="00A52B47"/>
    <w:rsid w:val="00A5336B"/>
    <w:rsid w:val="00A55948"/>
    <w:rsid w:val="00A56130"/>
    <w:rsid w:val="00A57FF3"/>
    <w:rsid w:val="00A61A99"/>
    <w:rsid w:val="00A61F1A"/>
    <w:rsid w:val="00A61FC1"/>
    <w:rsid w:val="00A625A5"/>
    <w:rsid w:val="00A64530"/>
    <w:rsid w:val="00A64AFB"/>
    <w:rsid w:val="00A672D1"/>
    <w:rsid w:val="00A700F6"/>
    <w:rsid w:val="00A70C5D"/>
    <w:rsid w:val="00A70FAF"/>
    <w:rsid w:val="00A71374"/>
    <w:rsid w:val="00A7173F"/>
    <w:rsid w:val="00A73500"/>
    <w:rsid w:val="00A75470"/>
    <w:rsid w:val="00A7642A"/>
    <w:rsid w:val="00A77ED3"/>
    <w:rsid w:val="00A809B1"/>
    <w:rsid w:val="00A817B0"/>
    <w:rsid w:val="00A8206F"/>
    <w:rsid w:val="00A82C2B"/>
    <w:rsid w:val="00A837A8"/>
    <w:rsid w:val="00A84076"/>
    <w:rsid w:val="00A8424A"/>
    <w:rsid w:val="00A8556C"/>
    <w:rsid w:val="00A85FBD"/>
    <w:rsid w:val="00A86764"/>
    <w:rsid w:val="00A867E3"/>
    <w:rsid w:val="00A9023C"/>
    <w:rsid w:val="00A90380"/>
    <w:rsid w:val="00A91F3A"/>
    <w:rsid w:val="00A937B7"/>
    <w:rsid w:val="00A93C84"/>
    <w:rsid w:val="00A93D3A"/>
    <w:rsid w:val="00A94190"/>
    <w:rsid w:val="00A96D78"/>
    <w:rsid w:val="00A96FDD"/>
    <w:rsid w:val="00A97E4E"/>
    <w:rsid w:val="00AA009D"/>
    <w:rsid w:val="00AA10F4"/>
    <w:rsid w:val="00AA1C34"/>
    <w:rsid w:val="00AA31C4"/>
    <w:rsid w:val="00AA3219"/>
    <w:rsid w:val="00AA41F5"/>
    <w:rsid w:val="00AA4514"/>
    <w:rsid w:val="00AA5908"/>
    <w:rsid w:val="00AA5BD0"/>
    <w:rsid w:val="00AA6156"/>
    <w:rsid w:val="00AA76FD"/>
    <w:rsid w:val="00AB02D3"/>
    <w:rsid w:val="00AB1538"/>
    <w:rsid w:val="00AB19B8"/>
    <w:rsid w:val="00AB222B"/>
    <w:rsid w:val="00AB4C04"/>
    <w:rsid w:val="00AB522F"/>
    <w:rsid w:val="00AB5334"/>
    <w:rsid w:val="00AB55A6"/>
    <w:rsid w:val="00AB6012"/>
    <w:rsid w:val="00AB7494"/>
    <w:rsid w:val="00AB75D5"/>
    <w:rsid w:val="00AB771D"/>
    <w:rsid w:val="00AC0129"/>
    <w:rsid w:val="00AC0FA4"/>
    <w:rsid w:val="00AC116F"/>
    <w:rsid w:val="00AC134E"/>
    <w:rsid w:val="00AC18D6"/>
    <w:rsid w:val="00AC195A"/>
    <w:rsid w:val="00AC1A06"/>
    <w:rsid w:val="00AC1DFF"/>
    <w:rsid w:val="00AC3983"/>
    <w:rsid w:val="00AC3C79"/>
    <w:rsid w:val="00AC403A"/>
    <w:rsid w:val="00AC4995"/>
    <w:rsid w:val="00AC5538"/>
    <w:rsid w:val="00AC6ED3"/>
    <w:rsid w:val="00AC6FA8"/>
    <w:rsid w:val="00AC7C01"/>
    <w:rsid w:val="00AD0228"/>
    <w:rsid w:val="00AD0988"/>
    <w:rsid w:val="00AD1176"/>
    <w:rsid w:val="00AD1575"/>
    <w:rsid w:val="00AD18C0"/>
    <w:rsid w:val="00AD1E55"/>
    <w:rsid w:val="00AD33B7"/>
    <w:rsid w:val="00AD3664"/>
    <w:rsid w:val="00AD3FC6"/>
    <w:rsid w:val="00AD4573"/>
    <w:rsid w:val="00AD5182"/>
    <w:rsid w:val="00AD520A"/>
    <w:rsid w:val="00AD555F"/>
    <w:rsid w:val="00AD7336"/>
    <w:rsid w:val="00AE0545"/>
    <w:rsid w:val="00AE06DB"/>
    <w:rsid w:val="00AE0A4A"/>
    <w:rsid w:val="00AE1102"/>
    <w:rsid w:val="00AE1287"/>
    <w:rsid w:val="00AE2266"/>
    <w:rsid w:val="00AE2930"/>
    <w:rsid w:val="00AE473E"/>
    <w:rsid w:val="00AE4D90"/>
    <w:rsid w:val="00AE60B9"/>
    <w:rsid w:val="00AE61BC"/>
    <w:rsid w:val="00AE735F"/>
    <w:rsid w:val="00AE7763"/>
    <w:rsid w:val="00AF0801"/>
    <w:rsid w:val="00AF1649"/>
    <w:rsid w:val="00AF1FB1"/>
    <w:rsid w:val="00AF35BA"/>
    <w:rsid w:val="00AF3F35"/>
    <w:rsid w:val="00AF4168"/>
    <w:rsid w:val="00AF4351"/>
    <w:rsid w:val="00AF466A"/>
    <w:rsid w:val="00AF4C85"/>
    <w:rsid w:val="00AF515F"/>
    <w:rsid w:val="00AF557C"/>
    <w:rsid w:val="00AF657E"/>
    <w:rsid w:val="00AF7193"/>
    <w:rsid w:val="00AF778F"/>
    <w:rsid w:val="00B01D64"/>
    <w:rsid w:val="00B03431"/>
    <w:rsid w:val="00B03A41"/>
    <w:rsid w:val="00B03BF6"/>
    <w:rsid w:val="00B042CC"/>
    <w:rsid w:val="00B0451E"/>
    <w:rsid w:val="00B057F8"/>
    <w:rsid w:val="00B0645F"/>
    <w:rsid w:val="00B06D11"/>
    <w:rsid w:val="00B0741E"/>
    <w:rsid w:val="00B07578"/>
    <w:rsid w:val="00B1454F"/>
    <w:rsid w:val="00B14700"/>
    <w:rsid w:val="00B148BD"/>
    <w:rsid w:val="00B16BB5"/>
    <w:rsid w:val="00B16DAE"/>
    <w:rsid w:val="00B17543"/>
    <w:rsid w:val="00B17CA9"/>
    <w:rsid w:val="00B2040F"/>
    <w:rsid w:val="00B20749"/>
    <w:rsid w:val="00B20BF7"/>
    <w:rsid w:val="00B23A31"/>
    <w:rsid w:val="00B23B74"/>
    <w:rsid w:val="00B24201"/>
    <w:rsid w:val="00B24A16"/>
    <w:rsid w:val="00B24BE8"/>
    <w:rsid w:val="00B26D2C"/>
    <w:rsid w:val="00B271BC"/>
    <w:rsid w:val="00B27879"/>
    <w:rsid w:val="00B27E73"/>
    <w:rsid w:val="00B30446"/>
    <w:rsid w:val="00B30530"/>
    <w:rsid w:val="00B314D4"/>
    <w:rsid w:val="00B32DDC"/>
    <w:rsid w:val="00B3437C"/>
    <w:rsid w:val="00B34F90"/>
    <w:rsid w:val="00B3575C"/>
    <w:rsid w:val="00B36F43"/>
    <w:rsid w:val="00B406F7"/>
    <w:rsid w:val="00B4074C"/>
    <w:rsid w:val="00B413DA"/>
    <w:rsid w:val="00B424D4"/>
    <w:rsid w:val="00B425BB"/>
    <w:rsid w:val="00B43F0E"/>
    <w:rsid w:val="00B44066"/>
    <w:rsid w:val="00B4558A"/>
    <w:rsid w:val="00B456D1"/>
    <w:rsid w:val="00B459BC"/>
    <w:rsid w:val="00B505D8"/>
    <w:rsid w:val="00B506C2"/>
    <w:rsid w:val="00B52396"/>
    <w:rsid w:val="00B52ADE"/>
    <w:rsid w:val="00B55246"/>
    <w:rsid w:val="00B554B8"/>
    <w:rsid w:val="00B55CE2"/>
    <w:rsid w:val="00B562F5"/>
    <w:rsid w:val="00B56D02"/>
    <w:rsid w:val="00B575EA"/>
    <w:rsid w:val="00B57673"/>
    <w:rsid w:val="00B57A6D"/>
    <w:rsid w:val="00B60A21"/>
    <w:rsid w:val="00B61933"/>
    <w:rsid w:val="00B62FDA"/>
    <w:rsid w:val="00B637EE"/>
    <w:rsid w:val="00B63907"/>
    <w:rsid w:val="00B6429B"/>
    <w:rsid w:val="00B6444D"/>
    <w:rsid w:val="00B64752"/>
    <w:rsid w:val="00B64C34"/>
    <w:rsid w:val="00B653D3"/>
    <w:rsid w:val="00B66EAB"/>
    <w:rsid w:val="00B7140A"/>
    <w:rsid w:val="00B71480"/>
    <w:rsid w:val="00B71532"/>
    <w:rsid w:val="00B71589"/>
    <w:rsid w:val="00B721A7"/>
    <w:rsid w:val="00B72F53"/>
    <w:rsid w:val="00B736FB"/>
    <w:rsid w:val="00B73AF8"/>
    <w:rsid w:val="00B73C61"/>
    <w:rsid w:val="00B74083"/>
    <w:rsid w:val="00B7471C"/>
    <w:rsid w:val="00B75483"/>
    <w:rsid w:val="00B759E2"/>
    <w:rsid w:val="00B760AC"/>
    <w:rsid w:val="00B7651D"/>
    <w:rsid w:val="00B771A6"/>
    <w:rsid w:val="00B771AA"/>
    <w:rsid w:val="00B80DB1"/>
    <w:rsid w:val="00B811F4"/>
    <w:rsid w:val="00B813CD"/>
    <w:rsid w:val="00B813E3"/>
    <w:rsid w:val="00B8146E"/>
    <w:rsid w:val="00B8217C"/>
    <w:rsid w:val="00B834EB"/>
    <w:rsid w:val="00B8361D"/>
    <w:rsid w:val="00B8415E"/>
    <w:rsid w:val="00B85F2A"/>
    <w:rsid w:val="00B86530"/>
    <w:rsid w:val="00B86FA8"/>
    <w:rsid w:val="00B879C2"/>
    <w:rsid w:val="00B90977"/>
    <w:rsid w:val="00B91851"/>
    <w:rsid w:val="00B923C6"/>
    <w:rsid w:val="00B92EA0"/>
    <w:rsid w:val="00B93202"/>
    <w:rsid w:val="00B9375B"/>
    <w:rsid w:val="00B93840"/>
    <w:rsid w:val="00B9574F"/>
    <w:rsid w:val="00B965F4"/>
    <w:rsid w:val="00B96692"/>
    <w:rsid w:val="00B97BD8"/>
    <w:rsid w:val="00BA0529"/>
    <w:rsid w:val="00BA27AD"/>
    <w:rsid w:val="00BA4261"/>
    <w:rsid w:val="00BA563B"/>
    <w:rsid w:val="00BA5C9A"/>
    <w:rsid w:val="00BA5CF8"/>
    <w:rsid w:val="00BA6404"/>
    <w:rsid w:val="00BA73ED"/>
    <w:rsid w:val="00BA783B"/>
    <w:rsid w:val="00BA7BE6"/>
    <w:rsid w:val="00BB0D2C"/>
    <w:rsid w:val="00BB1733"/>
    <w:rsid w:val="00BB17A1"/>
    <w:rsid w:val="00BB1A73"/>
    <w:rsid w:val="00BB1DC6"/>
    <w:rsid w:val="00BB2687"/>
    <w:rsid w:val="00BB347B"/>
    <w:rsid w:val="00BB4329"/>
    <w:rsid w:val="00BB4876"/>
    <w:rsid w:val="00BB4946"/>
    <w:rsid w:val="00BB4CCD"/>
    <w:rsid w:val="00BB55D1"/>
    <w:rsid w:val="00BB6054"/>
    <w:rsid w:val="00BB65B8"/>
    <w:rsid w:val="00BB6C7B"/>
    <w:rsid w:val="00BB706B"/>
    <w:rsid w:val="00BB71F7"/>
    <w:rsid w:val="00BB763F"/>
    <w:rsid w:val="00BC01A9"/>
    <w:rsid w:val="00BC05D0"/>
    <w:rsid w:val="00BC256D"/>
    <w:rsid w:val="00BC26AF"/>
    <w:rsid w:val="00BC5E07"/>
    <w:rsid w:val="00BC6863"/>
    <w:rsid w:val="00BC6B43"/>
    <w:rsid w:val="00BC7B01"/>
    <w:rsid w:val="00BD011A"/>
    <w:rsid w:val="00BD0D89"/>
    <w:rsid w:val="00BD1735"/>
    <w:rsid w:val="00BD2074"/>
    <w:rsid w:val="00BD2459"/>
    <w:rsid w:val="00BD2A28"/>
    <w:rsid w:val="00BD2D77"/>
    <w:rsid w:val="00BD3137"/>
    <w:rsid w:val="00BD3553"/>
    <w:rsid w:val="00BD3C70"/>
    <w:rsid w:val="00BD49B7"/>
    <w:rsid w:val="00BD4AF9"/>
    <w:rsid w:val="00BD4E34"/>
    <w:rsid w:val="00BD53AB"/>
    <w:rsid w:val="00BD5A38"/>
    <w:rsid w:val="00BD5B7B"/>
    <w:rsid w:val="00BD6653"/>
    <w:rsid w:val="00BD68D0"/>
    <w:rsid w:val="00BD6AFA"/>
    <w:rsid w:val="00BD6F1F"/>
    <w:rsid w:val="00BD6F76"/>
    <w:rsid w:val="00BD726D"/>
    <w:rsid w:val="00BD727A"/>
    <w:rsid w:val="00BD770A"/>
    <w:rsid w:val="00BE015E"/>
    <w:rsid w:val="00BE0E6B"/>
    <w:rsid w:val="00BE1036"/>
    <w:rsid w:val="00BE180A"/>
    <w:rsid w:val="00BE2569"/>
    <w:rsid w:val="00BE2E37"/>
    <w:rsid w:val="00BE48BC"/>
    <w:rsid w:val="00BE540B"/>
    <w:rsid w:val="00BE5E71"/>
    <w:rsid w:val="00BE60DE"/>
    <w:rsid w:val="00BE75EB"/>
    <w:rsid w:val="00BE7AEF"/>
    <w:rsid w:val="00BF019A"/>
    <w:rsid w:val="00BF1E2F"/>
    <w:rsid w:val="00BF4152"/>
    <w:rsid w:val="00BF486D"/>
    <w:rsid w:val="00BF7214"/>
    <w:rsid w:val="00BF7738"/>
    <w:rsid w:val="00BF7B94"/>
    <w:rsid w:val="00C018DD"/>
    <w:rsid w:val="00C019BB"/>
    <w:rsid w:val="00C019CC"/>
    <w:rsid w:val="00C0200F"/>
    <w:rsid w:val="00C0203B"/>
    <w:rsid w:val="00C02694"/>
    <w:rsid w:val="00C02AFF"/>
    <w:rsid w:val="00C030EB"/>
    <w:rsid w:val="00C031EF"/>
    <w:rsid w:val="00C04065"/>
    <w:rsid w:val="00C04629"/>
    <w:rsid w:val="00C05234"/>
    <w:rsid w:val="00C05602"/>
    <w:rsid w:val="00C0763A"/>
    <w:rsid w:val="00C10F59"/>
    <w:rsid w:val="00C13934"/>
    <w:rsid w:val="00C14222"/>
    <w:rsid w:val="00C15307"/>
    <w:rsid w:val="00C179FE"/>
    <w:rsid w:val="00C20C52"/>
    <w:rsid w:val="00C21728"/>
    <w:rsid w:val="00C21E57"/>
    <w:rsid w:val="00C23A6E"/>
    <w:rsid w:val="00C23C7B"/>
    <w:rsid w:val="00C24A79"/>
    <w:rsid w:val="00C24EF4"/>
    <w:rsid w:val="00C25A2B"/>
    <w:rsid w:val="00C25CF3"/>
    <w:rsid w:val="00C2604E"/>
    <w:rsid w:val="00C2610F"/>
    <w:rsid w:val="00C26692"/>
    <w:rsid w:val="00C30952"/>
    <w:rsid w:val="00C315DE"/>
    <w:rsid w:val="00C326EE"/>
    <w:rsid w:val="00C327B4"/>
    <w:rsid w:val="00C33776"/>
    <w:rsid w:val="00C33AC0"/>
    <w:rsid w:val="00C33EA0"/>
    <w:rsid w:val="00C3491E"/>
    <w:rsid w:val="00C354B1"/>
    <w:rsid w:val="00C35D57"/>
    <w:rsid w:val="00C35F06"/>
    <w:rsid w:val="00C35FE2"/>
    <w:rsid w:val="00C365B1"/>
    <w:rsid w:val="00C369D4"/>
    <w:rsid w:val="00C37249"/>
    <w:rsid w:val="00C3788B"/>
    <w:rsid w:val="00C40826"/>
    <w:rsid w:val="00C416D3"/>
    <w:rsid w:val="00C42398"/>
    <w:rsid w:val="00C42ADB"/>
    <w:rsid w:val="00C430DC"/>
    <w:rsid w:val="00C43349"/>
    <w:rsid w:val="00C43722"/>
    <w:rsid w:val="00C4386E"/>
    <w:rsid w:val="00C44039"/>
    <w:rsid w:val="00C44D31"/>
    <w:rsid w:val="00C45034"/>
    <w:rsid w:val="00C4741A"/>
    <w:rsid w:val="00C47573"/>
    <w:rsid w:val="00C4759D"/>
    <w:rsid w:val="00C50679"/>
    <w:rsid w:val="00C50C63"/>
    <w:rsid w:val="00C51C7A"/>
    <w:rsid w:val="00C54181"/>
    <w:rsid w:val="00C557FA"/>
    <w:rsid w:val="00C569B1"/>
    <w:rsid w:val="00C578A0"/>
    <w:rsid w:val="00C6101B"/>
    <w:rsid w:val="00C662DB"/>
    <w:rsid w:val="00C67165"/>
    <w:rsid w:val="00C675F9"/>
    <w:rsid w:val="00C700D2"/>
    <w:rsid w:val="00C70C7C"/>
    <w:rsid w:val="00C71689"/>
    <w:rsid w:val="00C71894"/>
    <w:rsid w:val="00C722E5"/>
    <w:rsid w:val="00C72CAD"/>
    <w:rsid w:val="00C74248"/>
    <w:rsid w:val="00C74596"/>
    <w:rsid w:val="00C7653D"/>
    <w:rsid w:val="00C769F0"/>
    <w:rsid w:val="00C7742D"/>
    <w:rsid w:val="00C77563"/>
    <w:rsid w:val="00C80CC9"/>
    <w:rsid w:val="00C81392"/>
    <w:rsid w:val="00C8153A"/>
    <w:rsid w:val="00C81F30"/>
    <w:rsid w:val="00C81F84"/>
    <w:rsid w:val="00C82F97"/>
    <w:rsid w:val="00C836D9"/>
    <w:rsid w:val="00C83AB0"/>
    <w:rsid w:val="00C84B0F"/>
    <w:rsid w:val="00C850BC"/>
    <w:rsid w:val="00C865CB"/>
    <w:rsid w:val="00C87017"/>
    <w:rsid w:val="00C90453"/>
    <w:rsid w:val="00C911F4"/>
    <w:rsid w:val="00C9146E"/>
    <w:rsid w:val="00C926B3"/>
    <w:rsid w:val="00C92902"/>
    <w:rsid w:val="00C9292A"/>
    <w:rsid w:val="00C9326F"/>
    <w:rsid w:val="00C93C58"/>
    <w:rsid w:val="00C9477B"/>
    <w:rsid w:val="00C95E20"/>
    <w:rsid w:val="00C96750"/>
    <w:rsid w:val="00C96DA8"/>
    <w:rsid w:val="00C97B57"/>
    <w:rsid w:val="00CA0FF5"/>
    <w:rsid w:val="00CA12BB"/>
    <w:rsid w:val="00CA309D"/>
    <w:rsid w:val="00CA351F"/>
    <w:rsid w:val="00CA4327"/>
    <w:rsid w:val="00CA4815"/>
    <w:rsid w:val="00CA4A10"/>
    <w:rsid w:val="00CA7A63"/>
    <w:rsid w:val="00CB055D"/>
    <w:rsid w:val="00CB17B1"/>
    <w:rsid w:val="00CB285C"/>
    <w:rsid w:val="00CB3D1D"/>
    <w:rsid w:val="00CB4C24"/>
    <w:rsid w:val="00CB4CE8"/>
    <w:rsid w:val="00CB52E3"/>
    <w:rsid w:val="00CB7DE6"/>
    <w:rsid w:val="00CC04BC"/>
    <w:rsid w:val="00CC0976"/>
    <w:rsid w:val="00CC1BB7"/>
    <w:rsid w:val="00CC1D25"/>
    <w:rsid w:val="00CC1EB9"/>
    <w:rsid w:val="00CC21F3"/>
    <w:rsid w:val="00CC241E"/>
    <w:rsid w:val="00CD0967"/>
    <w:rsid w:val="00CD09F6"/>
    <w:rsid w:val="00CD1F09"/>
    <w:rsid w:val="00CD2D52"/>
    <w:rsid w:val="00CD3B3B"/>
    <w:rsid w:val="00CD3FFD"/>
    <w:rsid w:val="00CD4227"/>
    <w:rsid w:val="00CD47BF"/>
    <w:rsid w:val="00CD646B"/>
    <w:rsid w:val="00CD78AE"/>
    <w:rsid w:val="00CE0040"/>
    <w:rsid w:val="00CE02F9"/>
    <w:rsid w:val="00CE076B"/>
    <w:rsid w:val="00CE20C0"/>
    <w:rsid w:val="00CE2941"/>
    <w:rsid w:val="00CE2E41"/>
    <w:rsid w:val="00CE4742"/>
    <w:rsid w:val="00CE6E39"/>
    <w:rsid w:val="00CE7B54"/>
    <w:rsid w:val="00CF1331"/>
    <w:rsid w:val="00CF2655"/>
    <w:rsid w:val="00CF26FE"/>
    <w:rsid w:val="00CF2B3F"/>
    <w:rsid w:val="00CF32B7"/>
    <w:rsid w:val="00CF379B"/>
    <w:rsid w:val="00CF3919"/>
    <w:rsid w:val="00CF3CF3"/>
    <w:rsid w:val="00CF495E"/>
    <w:rsid w:val="00CF57BA"/>
    <w:rsid w:val="00CF5B8F"/>
    <w:rsid w:val="00CF5D9A"/>
    <w:rsid w:val="00CF6CFB"/>
    <w:rsid w:val="00CF6D31"/>
    <w:rsid w:val="00CF792D"/>
    <w:rsid w:val="00CF7C8C"/>
    <w:rsid w:val="00D009E8"/>
    <w:rsid w:val="00D019CF"/>
    <w:rsid w:val="00D03478"/>
    <w:rsid w:val="00D04231"/>
    <w:rsid w:val="00D049F0"/>
    <w:rsid w:val="00D05989"/>
    <w:rsid w:val="00D05E9C"/>
    <w:rsid w:val="00D06A61"/>
    <w:rsid w:val="00D06D30"/>
    <w:rsid w:val="00D06EBA"/>
    <w:rsid w:val="00D07E98"/>
    <w:rsid w:val="00D10872"/>
    <w:rsid w:val="00D11263"/>
    <w:rsid w:val="00D1159F"/>
    <w:rsid w:val="00D12D89"/>
    <w:rsid w:val="00D13272"/>
    <w:rsid w:val="00D16490"/>
    <w:rsid w:val="00D16AED"/>
    <w:rsid w:val="00D17700"/>
    <w:rsid w:val="00D211BF"/>
    <w:rsid w:val="00D22D0C"/>
    <w:rsid w:val="00D23A00"/>
    <w:rsid w:val="00D23C84"/>
    <w:rsid w:val="00D24DFA"/>
    <w:rsid w:val="00D25252"/>
    <w:rsid w:val="00D2652F"/>
    <w:rsid w:val="00D26BEA"/>
    <w:rsid w:val="00D26D17"/>
    <w:rsid w:val="00D27004"/>
    <w:rsid w:val="00D270C8"/>
    <w:rsid w:val="00D276D2"/>
    <w:rsid w:val="00D27FF1"/>
    <w:rsid w:val="00D316B4"/>
    <w:rsid w:val="00D32849"/>
    <w:rsid w:val="00D328A8"/>
    <w:rsid w:val="00D32A10"/>
    <w:rsid w:val="00D3575B"/>
    <w:rsid w:val="00D357C3"/>
    <w:rsid w:val="00D360E2"/>
    <w:rsid w:val="00D36493"/>
    <w:rsid w:val="00D374B7"/>
    <w:rsid w:val="00D37A0D"/>
    <w:rsid w:val="00D37FDB"/>
    <w:rsid w:val="00D4088F"/>
    <w:rsid w:val="00D41C0A"/>
    <w:rsid w:val="00D4312E"/>
    <w:rsid w:val="00D43C73"/>
    <w:rsid w:val="00D44502"/>
    <w:rsid w:val="00D44F3F"/>
    <w:rsid w:val="00D45205"/>
    <w:rsid w:val="00D45C0B"/>
    <w:rsid w:val="00D47AF8"/>
    <w:rsid w:val="00D47D54"/>
    <w:rsid w:val="00D47D5C"/>
    <w:rsid w:val="00D504D9"/>
    <w:rsid w:val="00D50D00"/>
    <w:rsid w:val="00D50FA5"/>
    <w:rsid w:val="00D51598"/>
    <w:rsid w:val="00D51D99"/>
    <w:rsid w:val="00D523E3"/>
    <w:rsid w:val="00D52582"/>
    <w:rsid w:val="00D52828"/>
    <w:rsid w:val="00D52DD5"/>
    <w:rsid w:val="00D54009"/>
    <w:rsid w:val="00D555A5"/>
    <w:rsid w:val="00D55843"/>
    <w:rsid w:val="00D55CB1"/>
    <w:rsid w:val="00D55D42"/>
    <w:rsid w:val="00D56848"/>
    <w:rsid w:val="00D568CF"/>
    <w:rsid w:val="00D56990"/>
    <w:rsid w:val="00D575B6"/>
    <w:rsid w:val="00D57E56"/>
    <w:rsid w:val="00D61795"/>
    <w:rsid w:val="00D61C5A"/>
    <w:rsid w:val="00D63E1E"/>
    <w:rsid w:val="00D646B2"/>
    <w:rsid w:val="00D65404"/>
    <w:rsid w:val="00D65950"/>
    <w:rsid w:val="00D673E0"/>
    <w:rsid w:val="00D67589"/>
    <w:rsid w:val="00D676A5"/>
    <w:rsid w:val="00D7142E"/>
    <w:rsid w:val="00D71F54"/>
    <w:rsid w:val="00D727BA"/>
    <w:rsid w:val="00D72B84"/>
    <w:rsid w:val="00D73B91"/>
    <w:rsid w:val="00D74432"/>
    <w:rsid w:val="00D74FE3"/>
    <w:rsid w:val="00D75C93"/>
    <w:rsid w:val="00D7649B"/>
    <w:rsid w:val="00D7676B"/>
    <w:rsid w:val="00D76A21"/>
    <w:rsid w:val="00D77CAD"/>
    <w:rsid w:val="00D77E32"/>
    <w:rsid w:val="00D804EA"/>
    <w:rsid w:val="00D82B67"/>
    <w:rsid w:val="00D854BA"/>
    <w:rsid w:val="00D86EBA"/>
    <w:rsid w:val="00D87287"/>
    <w:rsid w:val="00D872EC"/>
    <w:rsid w:val="00D8776A"/>
    <w:rsid w:val="00D87848"/>
    <w:rsid w:val="00D938D3"/>
    <w:rsid w:val="00D93D6D"/>
    <w:rsid w:val="00D94624"/>
    <w:rsid w:val="00D9571D"/>
    <w:rsid w:val="00D958E4"/>
    <w:rsid w:val="00D9750C"/>
    <w:rsid w:val="00D975AE"/>
    <w:rsid w:val="00D97792"/>
    <w:rsid w:val="00D97BD1"/>
    <w:rsid w:val="00DA071C"/>
    <w:rsid w:val="00DA0E87"/>
    <w:rsid w:val="00DA1028"/>
    <w:rsid w:val="00DA17FD"/>
    <w:rsid w:val="00DA27CF"/>
    <w:rsid w:val="00DA467C"/>
    <w:rsid w:val="00DA5726"/>
    <w:rsid w:val="00DA67BF"/>
    <w:rsid w:val="00DA6FC7"/>
    <w:rsid w:val="00DB086B"/>
    <w:rsid w:val="00DB0E9C"/>
    <w:rsid w:val="00DB1B3D"/>
    <w:rsid w:val="00DB2319"/>
    <w:rsid w:val="00DB2584"/>
    <w:rsid w:val="00DB2F86"/>
    <w:rsid w:val="00DB478B"/>
    <w:rsid w:val="00DB4DF5"/>
    <w:rsid w:val="00DB4E43"/>
    <w:rsid w:val="00DB4F8D"/>
    <w:rsid w:val="00DB56E2"/>
    <w:rsid w:val="00DB6DB4"/>
    <w:rsid w:val="00DB7370"/>
    <w:rsid w:val="00DB74DF"/>
    <w:rsid w:val="00DB7FF6"/>
    <w:rsid w:val="00DC025D"/>
    <w:rsid w:val="00DC0423"/>
    <w:rsid w:val="00DC119D"/>
    <w:rsid w:val="00DC210F"/>
    <w:rsid w:val="00DC350F"/>
    <w:rsid w:val="00DC3835"/>
    <w:rsid w:val="00DC4B66"/>
    <w:rsid w:val="00DC4FFC"/>
    <w:rsid w:val="00DC50BE"/>
    <w:rsid w:val="00DC5DC3"/>
    <w:rsid w:val="00DC68C3"/>
    <w:rsid w:val="00DC6CB4"/>
    <w:rsid w:val="00DC74D2"/>
    <w:rsid w:val="00DD0504"/>
    <w:rsid w:val="00DD12B4"/>
    <w:rsid w:val="00DD3102"/>
    <w:rsid w:val="00DD3CF8"/>
    <w:rsid w:val="00DD58A7"/>
    <w:rsid w:val="00DD5E3A"/>
    <w:rsid w:val="00DD68FD"/>
    <w:rsid w:val="00DD6CB9"/>
    <w:rsid w:val="00DD7914"/>
    <w:rsid w:val="00DD7D79"/>
    <w:rsid w:val="00DE0906"/>
    <w:rsid w:val="00DE0A17"/>
    <w:rsid w:val="00DE22D1"/>
    <w:rsid w:val="00DE271B"/>
    <w:rsid w:val="00DE28F8"/>
    <w:rsid w:val="00DE2AD9"/>
    <w:rsid w:val="00DE3189"/>
    <w:rsid w:val="00DE4B14"/>
    <w:rsid w:val="00DE6657"/>
    <w:rsid w:val="00DE68ED"/>
    <w:rsid w:val="00DE69FF"/>
    <w:rsid w:val="00DE6D55"/>
    <w:rsid w:val="00DE77FC"/>
    <w:rsid w:val="00DE7D07"/>
    <w:rsid w:val="00DF35AE"/>
    <w:rsid w:val="00DF3B2B"/>
    <w:rsid w:val="00DF596D"/>
    <w:rsid w:val="00DF6976"/>
    <w:rsid w:val="00DF7AD5"/>
    <w:rsid w:val="00DF7BA2"/>
    <w:rsid w:val="00E000F6"/>
    <w:rsid w:val="00E017AD"/>
    <w:rsid w:val="00E019CB"/>
    <w:rsid w:val="00E01AA2"/>
    <w:rsid w:val="00E044A1"/>
    <w:rsid w:val="00E045D8"/>
    <w:rsid w:val="00E06E5B"/>
    <w:rsid w:val="00E07155"/>
    <w:rsid w:val="00E07B9E"/>
    <w:rsid w:val="00E105C7"/>
    <w:rsid w:val="00E10F27"/>
    <w:rsid w:val="00E11446"/>
    <w:rsid w:val="00E1220E"/>
    <w:rsid w:val="00E1225E"/>
    <w:rsid w:val="00E13586"/>
    <w:rsid w:val="00E1366D"/>
    <w:rsid w:val="00E14302"/>
    <w:rsid w:val="00E14A11"/>
    <w:rsid w:val="00E14AF6"/>
    <w:rsid w:val="00E15101"/>
    <w:rsid w:val="00E16266"/>
    <w:rsid w:val="00E1727B"/>
    <w:rsid w:val="00E17347"/>
    <w:rsid w:val="00E2089B"/>
    <w:rsid w:val="00E20AE8"/>
    <w:rsid w:val="00E20E3B"/>
    <w:rsid w:val="00E21520"/>
    <w:rsid w:val="00E21C57"/>
    <w:rsid w:val="00E21F15"/>
    <w:rsid w:val="00E21F21"/>
    <w:rsid w:val="00E2237D"/>
    <w:rsid w:val="00E22E8C"/>
    <w:rsid w:val="00E230DC"/>
    <w:rsid w:val="00E23592"/>
    <w:rsid w:val="00E23CE8"/>
    <w:rsid w:val="00E259FB"/>
    <w:rsid w:val="00E25D9C"/>
    <w:rsid w:val="00E276F5"/>
    <w:rsid w:val="00E30D89"/>
    <w:rsid w:val="00E31409"/>
    <w:rsid w:val="00E32A9E"/>
    <w:rsid w:val="00E32FB6"/>
    <w:rsid w:val="00E33838"/>
    <w:rsid w:val="00E33FF5"/>
    <w:rsid w:val="00E34185"/>
    <w:rsid w:val="00E350D7"/>
    <w:rsid w:val="00E35FDF"/>
    <w:rsid w:val="00E36901"/>
    <w:rsid w:val="00E369ED"/>
    <w:rsid w:val="00E40397"/>
    <w:rsid w:val="00E40624"/>
    <w:rsid w:val="00E41C65"/>
    <w:rsid w:val="00E426D7"/>
    <w:rsid w:val="00E42E58"/>
    <w:rsid w:val="00E43640"/>
    <w:rsid w:val="00E44132"/>
    <w:rsid w:val="00E442E7"/>
    <w:rsid w:val="00E44717"/>
    <w:rsid w:val="00E45C4E"/>
    <w:rsid w:val="00E47745"/>
    <w:rsid w:val="00E47F80"/>
    <w:rsid w:val="00E512AD"/>
    <w:rsid w:val="00E51316"/>
    <w:rsid w:val="00E532B6"/>
    <w:rsid w:val="00E53908"/>
    <w:rsid w:val="00E541AA"/>
    <w:rsid w:val="00E54A8B"/>
    <w:rsid w:val="00E55722"/>
    <w:rsid w:val="00E55FEF"/>
    <w:rsid w:val="00E57811"/>
    <w:rsid w:val="00E57AA9"/>
    <w:rsid w:val="00E57B7F"/>
    <w:rsid w:val="00E600F9"/>
    <w:rsid w:val="00E620A6"/>
    <w:rsid w:val="00E620B2"/>
    <w:rsid w:val="00E631DB"/>
    <w:rsid w:val="00E6338A"/>
    <w:rsid w:val="00E6407E"/>
    <w:rsid w:val="00E640DD"/>
    <w:rsid w:val="00E64DC8"/>
    <w:rsid w:val="00E6515F"/>
    <w:rsid w:val="00E663EF"/>
    <w:rsid w:val="00E67068"/>
    <w:rsid w:val="00E67355"/>
    <w:rsid w:val="00E6786C"/>
    <w:rsid w:val="00E70111"/>
    <w:rsid w:val="00E7028F"/>
    <w:rsid w:val="00E70397"/>
    <w:rsid w:val="00E70FAE"/>
    <w:rsid w:val="00E71BFC"/>
    <w:rsid w:val="00E741BD"/>
    <w:rsid w:val="00E74CB6"/>
    <w:rsid w:val="00E74CDE"/>
    <w:rsid w:val="00E75245"/>
    <w:rsid w:val="00E76C4A"/>
    <w:rsid w:val="00E80E3B"/>
    <w:rsid w:val="00E8181E"/>
    <w:rsid w:val="00E81B62"/>
    <w:rsid w:val="00E827F8"/>
    <w:rsid w:val="00E82B0F"/>
    <w:rsid w:val="00E83032"/>
    <w:rsid w:val="00E83418"/>
    <w:rsid w:val="00E83CBB"/>
    <w:rsid w:val="00E8531B"/>
    <w:rsid w:val="00E85712"/>
    <w:rsid w:val="00E86674"/>
    <w:rsid w:val="00E9006B"/>
    <w:rsid w:val="00E907DE"/>
    <w:rsid w:val="00E90846"/>
    <w:rsid w:val="00E90941"/>
    <w:rsid w:val="00E9236E"/>
    <w:rsid w:val="00E93683"/>
    <w:rsid w:val="00E94170"/>
    <w:rsid w:val="00E9442F"/>
    <w:rsid w:val="00E9467C"/>
    <w:rsid w:val="00E96419"/>
    <w:rsid w:val="00E96E4A"/>
    <w:rsid w:val="00E97568"/>
    <w:rsid w:val="00EA0F3A"/>
    <w:rsid w:val="00EA196F"/>
    <w:rsid w:val="00EA26E1"/>
    <w:rsid w:val="00EA2DC3"/>
    <w:rsid w:val="00EA34CD"/>
    <w:rsid w:val="00EA3575"/>
    <w:rsid w:val="00EA3E37"/>
    <w:rsid w:val="00EA49C7"/>
    <w:rsid w:val="00EA4CED"/>
    <w:rsid w:val="00EA512F"/>
    <w:rsid w:val="00EA5C2F"/>
    <w:rsid w:val="00EA67A6"/>
    <w:rsid w:val="00EA687E"/>
    <w:rsid w:val="00EA6ADA"/>
    <w:rsid w:val="00EA732A"/>
    <w:rsid w:val="00EA7548"/>
    <w:rsid w:val="00EB0B16"/>
    <w:rsid w:val="00EB1C99"/>
    <w:rsid w:val="00EB215C"/>
    <w:rsid w:val="00EB244A"/>
    <w:rsid w:val="00EB4671"/>
    <w:rsid w:val="00EB7273"/>
    <w:rsid w:val="00EB7335"/>
    <w:rsid w:val="00EB74AE"/>
    <w:rsid w:val="00EB7EA2"/>
    <w:rsid w:val="00EC02FC"/>
    <w:rsid w:val="00EC2D26"/>
    <w:rsid w:val="00EC2FB7"/>
    <w:rsid w:val="00EC3102"/>
    <w:rsid w:val="00EC4B76"/>
    <w:rsid w:val="00EC4CA4"/>
    <w:rsid w:val="00EC4E2D"/>
    <w:rsid w:val="00ED00FB"/>
    <w:rsid w:val="00ED0694"/>
    <w:rsid w:val="00ED06A6"/>
    <w:rsid w:val="00ED2479"/>
    <w:rsid w:val="00ED25C7"/>
    <w:rsid w:val="00ED2B48"/>
    <w:rsid w:val="00ED3839"/>
    <w:rsid w:val="00ED3CC7"/>
    <w:rsid w:val="00ED44D9"/>
    <w:rsid w:val="00ED56F9"/>
    <w:rsid w:val="00ED73AD"/>
    <w:rsid w:val="00ED7BC2"/>
    <w:rsid w:val="00ED7ED7"/>
    <w:rsid w:val="00ED7FDB"/>
    <w:rsid w:val="00EE0125"/>
    <w:rsid w:val="00EE0535"/>
    <w:rsid w:val="00EE09CA"/>
    <w:rsid w:val="00EE296C"/>
    <w:rsid w:val="00EE2BEB"/>
    <w:rsid w:val="00EE3AB7"/>
    <w:rsid w:val="00EE3B27"/>
    <w:rsid w:val="00EE4805"/>
    <w:rsid w:val="00EE4F07"/>
    <w:rsid w:val="00EF0CBD"/>
    <w:rsid w:val="00EF0F5C"/>
    <w:rsid w:val="00EF13C9"/>
    <w:rsid w:val="00EF1E2E"/>
    <w:rsid w:val="00EF2CD4"/>
    <w:rsid w:val="00EF2D71"/>
    <w:rsid w:val="00EF528C"/>
    <w:rsid w:val="00EF55DD"/>
    <w:rsid w:val="00EF6260"/>
    <w:rsid w:val="00EF62A7"/>
    <w:rsid w:val="00EF6E03"/>
    <w:rsid w:val="00EF7861"/>
    <w:rsid w:val="00F00552"/>
    <w:rsid w:val="00F0074B"/>
    <w:rsid w:val="00F00DEE"/>
    <w:rsid w:val="00F00E86"/>
    <w:rsid w:val="00F015BD"/>
    <w:rsid w:val="00F0167D"/>
    <w:rsid w:val="00F01C07"/>
    <w:rsid w:val="00F02596"/>
    <w:rsid w:val="00F029EF"/>
    <w:rsid w:val="00F02EF0"/>
    <w:rsid w:val="00F0318F"/>
    <w:rsid w:val="00F04930"/>
    <w:rsid w:val="00F05158"/>
    <w:rsid w:val="00F05373"/>
    <w:rsid w:val="00F054EE"/>
    <w:rsid w:val="00F05CD8"/>
    <w:rsid w:val="00F0619A"/>
    <w:rsid w:val="00F069B3"/>
    <w:rsid w:val="00F06D90"/>
    <w:rsid w:val="00F07E33"/>
    <w:rsid w:val="00F10642"/>
    <w:rsid w:val="00F11964"/>
    <w:rsid w:val="00F1226C"/>
    <w:rsid w:val="00F13700"/>
    <w:rsid w:val="00F13753"/>
    <w:rsid w:val="00F13CAC"/>
    <w:rsid w:val="00F143FA"/>
    <w:rsid w:val="00F162C3"/>
    <w:rsid w:val="00F1648E"/>
    <w:rsid w:val="00F16DF3"/>
    <w:rsid w:val="00F170F6"/>
    <w:rsid w:val="00F172AA"/>
    <w:rsid w:val="00F17A6C"/>
    <w:rsid w:val="00F17E17"/>
    <w:rsid w:val="00F17E32"/>
    <w:rsid w:val="00F20D83"/>
    <w:rsid w:val="00F20EFF"/>
    <w:rsid w:val="00F21E67"/>
    <w:rsid w:val="00F2433F"/>
    <w:rsid w:val="00F24957"/>
    <w:rsid w:val="00F26002"/>
    <w:rsid w:val="00F27004"/>
    <w:rsid w:val="00F32659"/>
    <w:rsid w:val="00F3413A"/>
    <w:rsid w:val="00F36049"/>
    <w:rsid w:val="00F3622C"/>
    <w:rsid w:val="00F3690E"/>
    <w:rsid w:val="00F40724"/>
    <w:rsid w:val="00F40E06"/>
    <w:rsid w:val="00F40E2D"/>
    <w:rsid w:val="00F41AFE"/>
    <w:rsid w:val="00F42297"/>
    <w:rsid w:val="00F4245C"/>
    <w:rsid w:val="00F42697"/>
    <w:rsid w:val="00F442DA"/>
    <w:rsid w:val="00F4432F"/>
    <w:rsid w:val="00F44A27"/>
    <w:rsid w:val="00F44CC2"/>
    <w:rsid w:val="00F52518"/>
    <w:rsid w:val="00F52CE9"/>
    <w:rsid w:val="00F55F84"/>
    <w:rsid w:val="00F57B1F"/>
    <w:rsid w:val="00F6118F"/>
    <w:rsid w:val="00F614AA"/>
    <w:rsid w:val="00F614F3"/>
    <w:rsid w:val="00F62F96"/>
    <w:rsid w:val="00F639A6"/>
    <w:rsid w:val="00F6425D"/>
    <w:rsid w:val="00F646E4"/>
    <w:rsid w:val="00F65289"/>
    <w:rsid w:val="00F65714"/>
    <w:rsid w:val="00F65BD4"/>
    <w:rsid w:val="00F6647D"/>
    <w:rsid w:val="00F66924"/>
    <w:rsid w:val="00F67C53"/>
    <w:rsid w:val="00F7016A"/>
    <w:rsid w:val="00F7040B"/>
    <w:rsid w:val="00F7053C"/>
    <w:rsid w:val="00F706AD"/>
    <w:rsid w:val="00F70AAD"/>
    <w:rsid w:val="00F71E29"/>
    <w:rsid w:val="00F73276"/>
    <w:rsid w:val="00F75287"/>
    <w:rsid w:val="00F7644F"/>
    <w:rsid w:val="00F80353"/>
    <w:rsid w:val="00F80A0A"/>
    <w:rsid w:val="00F8132C"/>
    <w:rsid w:val="00F81D1B"/>
    <w:rsid w:val="00F8269F"/>
    <w:rsid w:val="00F828A6"/>
    <w:rsid w:val="00F83741"/>
    <w:rsid w:val="00F84276"/>
    <w:rsid w:val="00F84EB4"/>
    <w:rsid w:val="00F86928"/>
    <w:rsid w:val="00F86B9F"/>
    <w:rsid w:val="00F86E9A"/>
    <w:rsid w:val="00F86F35"/>
    <w:rsid w:val="00F872CD"/>
    <w:rsid w:val="00F874C6"/>
    <w:rsid w:val="00F87CC2"/>
    <w:rsid w:val="00F87F15"/>
    <w:rsid w:val="00F87F40"/>
    <w:rsid w:val="00F90BD9"/>
    <w:rsid w:val="00F93F71"/>
    <w:rsid w:val="00F95628"/>
    <w:rsid w:val="00F95876"/>
    <w:rsid w:val="00F960D4"/>
    <w:rsid w:val="00F96DB3"/>
    <w:rsid w:val="00FA00C5"/>
    <w:rsid w:val="00FA10BE"/>
    <w:rsid w:val="00FA1399"/>
    <w:rsid w:val="00FA1C2D"/>
    <w:rsid w:val="00FA1C5D"/>
    <w:rsid w:val="00FA2C1F"/>
    <w:rsid w:val="00FA2F8A"/>
    <w:rsid w:val="00FA3674"/>
    <w:rsid w:val="00FA3C3D"/>
    <w:rsid w:val="00FA4097"/>
    <w:rsid w:val="00FA4F54"/>
    <w:rsid w:val="00FA4F77"/>
    <w:rsid w:val="00FA4F98"/>
    <w:rsid w:val="00FA5B78"/>
    <w:rsid w:val="00FA62C7"/>
    <w:rsid w:val="00FA68E5"/>
    <w:rsid w:val="00FA7450"/>
    <w:rsid w:val="00FA7AFD"/>
    <w:rsid w:val="00FA7BC9"/>
    <w:rsid w:val="00FB0080"/>
    <w:rsid w:val="00FB073F"/>
    <w:rsid w:val="00FB1B1D"/>
    <w:rsid w:val="00FB25B3"/>
    <w:rsid w:val="00FB2E77"/>
    <w:rsid w:val="00FB5ACE"/>
    <w:rsid w:val="00FB6E51"/>
    <w:rsid w:val="00FB7BCF"/>
    <w:rsid w:val="00FB7FE6"/>
    <w:rsid w:val="00FC0179"/>
    <w:rsid w:val="00FC05C4"/>
    <w:rsid w:val="00FC19CC"/>
    <w:rsid w:val="00FC2F5D"/>
    <w:rsid w:val="00FC4698"/>
    <w:rsid w:val="00FC46CF"/>
    <w:rsid w:val="00FC5857"/>
    <w:rsid w:val="00FC5AB7"/>
    <w:rsid w:val="00FC5FB9"/>
    <w:rsid w:val="00FC7476"/>
    <w:rsid w:val="00FD024A"/>
    <w:rsid w:val="00FD0A5F"/>
    <w:rsid w:val="00FD1728"/>
    <w:rsid w:val="00FD17D5"/>
    <w:rsid w:val="00FD2A2A"/>
    <w:rsid w:val="00FD2BB3"/>
    <w:rsid w:val="00FD3538"/>
    <w:rsid w:val="00FD578F"/>
    <w:rsid w:val="00FD5973"/>
    <w:rsid w:val="00FD6FBE"/>
    <w:rsid w:val="00FE0103"/>
    <w:rsid w:val="00FE0E6F"/>
    <w:rsid w:val="00FE1B19"/>
    <w:rsid w:val="00FE2B9C"/>
    <w:rsid w:val="00FE3054"/>
    <w:rsid w:val="00FE381C"/>
    <w:rsid w:val="00FE6B29"/>
    <w:rsid w:val="00FE76A1"/>
    <w:rsid w:val="00FF048C"/>
    <w:rsid w:val="00FF07FF"/>
    <w:rsid w:val="00FF1801"/>
    <w:rsid w:val="00FF323D"/>
    <w:rsid w:val="00FF44BF"/>
    <w:rsid w:val="00FF5332"/>
    <w:rsid w:val="00FF6BD7"/>
    <w:rsid w:val="00FF73C7"/>
    <w:rsid w:val="00FF75C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6D220"/>
  <w15:chartTrackingRefBased/>
  <w15:docId w15:val="{E2EE77BB-92F2-43C0-8833-14124A5F9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596"/>
    <w:pPr>
      <w:spacing w:after="0" w:line="480" w:lineRule="auto"/>
      <w:ind w:firstLine="851"/>
      <w:jc w:val="both"/>
      <w:pPrChange w:id="0" w:author="Fatima Maria Pillosu" w:date="2021-02-22T14:12:00Z">
        <w:pPr>
          <w:spacing w:before="240" w:line="480" w:lineRule="auto"/>
          <w:ind w:firstLine="851"/>
          <w:jc w:val="both"/>
        </w:pPr>
      </w:pPrChange>
    </w:pPr>
    <w:rPr>
      <w:rFonts w:ascii="Times New Roman" w:hAnsi="Times New Roman"/>
      <w:sz w:val="24"/>
      <w:rPrChange w:id="0" w:author="Fatima Maria Pillosu" w:date="2021-02-22T14:12:00Z">
        <w:rPr>
          <w:rFonts w:eastAsiaTheme="minorHAnsi" w:cstheme="minorBidi"/>
          <w:sz w:val="24"/>
          <w:szCs w:val="22"/>
          <w:lang w:val="en-GB" w:eastAsia="en-US" w:bidi="ar-SA"/>
        </w:rPr>
      </w:rPrChange>
    </w:rPr>
  </w:style>
  <w:style w:type="paragraph" w:styleId="Heading1">
    <w:name w:val="heading 1"/>
    <w:basedOn w:val="Normal"/>
    <w:next w:val="Normal"/>
    <w:link w:val="Heading1Char"/>
    <w:uiPriority w:val="9"/>
    <w:rsid w:val="00C74596"/>
    <w:pPr>
      <w:numPr>
        <w:numId w:val="10"/>
      </w:numPr>
      <w:spacing w:after="360" w:line="240" w:lineRule="auto"/>
      <w:ind w:left="714" w:hanging="357"/>
      <w:outlineLvl w:val="0"/>
      <w:pPrChange w:id="1" w:author="Fatima Maria Pillosu" w:date="2021-02-22T14:10:00Z">
        <w:pPr>
          <w:numPr>
            <w:numId w:val="10"/>
          </w:numPr>
          <w:spacing w:after="480"/>
          <w:ind w:left="720" w:hanging="360"/>
          <w:jc w:val="both"/>
          <w:outlineLvl w:val="0"/>
        </w:pPr>
      </w:pPrChange>
    </w:pPr>
    <w:rPr>
      <w:b/>
      <w:sz w:val="32"/>
      <w:rPrChange w:id="1" w:author="Fatima Maria Pillosu" w:date="2021-02-22T14:10:00Z">
        <w:rPr>
          <w:rFonts w:eastAsiaTheme="minorHAnsi" w:cstheme="minorBidi"/>
          <w:b/>
          <w:sz w:val="32"/>
          <w:szCs w:val="22"/>
          <w:lang w:val="en-GB" w:eastAsia="en-US" w:bidi="ar-SA"/>
        </w:rPr>
      </w:rPrChange>
    </w:rPr>
  </w:style>
  <w:style w:type="paragraph" w:styleId="Heading2">
    <w:name w:val="heading 2"/>
    <w:basedOn w:val="Heading1"/>
    <w:next w:val="Normal"/>
    <w:link w:val="Heading2Char"/>
    <w:uiPriority w:val="9"/>
    <w:unhideWhenUsed/>
    <w:qFormat/>
    <w:rsid w:val="00850CBC"/>
    <w:pPr>
      <w:numPr>
        <w:numId w:val="3"/>
      </w:numPr>
      <w:spacing w:before="480" w:after="240"/>
      <w:ind w:left="851" w:hanging="284"/>
      <w:outlineLvl w:val="1"/>
      <w:pPrChange w:id="2" w:author="Fatima Maria Pillosu" w:date="2021-02-22T14:14:00Z">
        <w:pPr>
          <w:numPr>
            <w:numId w:val="3"/>
          </w:numPr>
          <w:spacing w:before="40" w:after="480"/>
          <w:ind w:left="1080" w:hanging="360"/>
          <w:jc w:val="both"/>
          <w:outlineLvl w:val="1"/>
        </w:pPr>
      </w:pPrChange>
    </w:pPr>
    <w:rPr>
      <w:b w:val="0"/>
      <w:i/>
      <w:sz w:val="28"/>
      <w:szCs w:val="26"/>
      <w:rPrChange w:id="2" w:author="Fatima Maria Pillosu" w:date="2021-02-22T14:14:00Z">
        <w:rPr>
          <w:rFonts w:eastAsiaTheme="minorHAnsi" w:cstheme="minorBidi"/>
          <w:i/>
          <w:sz w:val="28"/>
          <w:szCs w:val="26"/>
          <w:lang w:val="en-GB" w:eastAsia="en-US" w:bidi="ar-SA"/>
        </w:rPr>
      </w:rPrChange>
    </w:rPr>
  </w:style>
  <w:style w:type="paragraph" w:styleId="Heading3">
    <w:name w:val="heading 3"/>
    <w:basedOn w:val="Heading2"/>
    <w:next w:val="Normal"/>
    <w:link w:val="Heading3Char"/>
    <w:uiPriority w:val="9"/>
    <w:unhideWhenUsed/>
    <w:qFormat/>
    <w:rsid w:val="00850CBC"/>
    <w:pPr>
      <w:numPr>
        <w:numId w:val="4"/>
      </w:numPr>
      <w:ind w:left="964" w:hanging="113"/>
      <w:outlineLvl w:val="2"/>
      <w:pPrChange w:id="3" w:author="Fatima Maria Pillosu" w:date="2021-02-22T14:14:00Z">
        <w:pPr>
          <w:numPr>
            <w:numId w:val="4"/>
          </w:numPr>
          <w:spacing w:after="240"/>
          <w:ind w:left="1440" w:hanging="360"/>
          <w:jc w:val="both"/>
          <w:outlineLvl w:val="2"/>
        </w:pPr>
      </w:pPrChange>
    </w:pPr>
    <w:rPr>
      <w:i w:val="0"/>
      <w:sz w:val="24"/>
      <w:szCs w:val="24"/>
      <w:rPrChange w:id="3" w:author="Fatima Maria Pillosu" w:date="2021-02-22T14:14:00Z">
        <w:rPr>
          <w:rFonts w:eastAsiaTheme="minorHAnsi" w:cstheme="minorBidi"/>
          <w:sz w:val="24"/>
          <w:szCs w:val="24"/>
          <w:lang w:val="en-GB" w:eastAsia="en-US" w:bidi="ar-SA"/>
        </w:rPr>
      </w:rPrChange>
    </w:rPr>
  </w:style>
  <w:style w:type="paragraph" w:styleId="Heading4">
    <w:name w:val="heading 4"/>
    <w:basedOn w:val="Normal"/>
    <w:next w:val="Normal"/>
    <w:link w:val="Heading4Char"/>
    <w:uiPriority w:val="9"/>
    <w:unhideWhenUsed/>
    <w:qFormat/>
    <w:rsid w:val="006C1E82"/>
    <w:pPr>
      <w:keepNext/>
      <w:keepLines/>
      <w:spacing w:before="120" w:line="240" w:lineRule="auto"/>
      <w:ind w:firstLine="0"/>
      <w:jc w:val="left"/>
      <w:outlineLvl w:val="3"/>
    </w:pPr>
    <w:rPr>
      <w:rFonts w:eastAsiaTheme="majorEastAsia"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B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B7A"/>
    <w:rPr>
      <w:rFonts w:ascii="Segoe UI" w:hAnsi="Segoe UI" w:cs="Segoe UI"/>
      <w:sz w:val="18"/>
      <w:szCs w:val="18"/>
    </w:rPr>
  </w:style>
  <w:style w:type="paragraph" w:styleId="Revision">
    <w:name w:val="Revision"/>
    <w:hidden/>
    <w:uiPriority w:val="99"/>
    <w:semiHidden/>
    <w:rsid w:val="009737BC"/>
    <w:pPr>
      <w:spacing w:after="0" w:line="240" w:lineRule="auto"/>
    </w:pPr>
  </w:style>
  <w:style w:type="paragraph" w:styleId="Title">
    <w:name w:val="Title"/>
    <w:basedOn w:val="Normal"/>
    <w:next w:val="Normal"/>
    <w:link w:val="TitleChar"/>
    <w:uiPriority w:val="10"/>
    <w:qFormat/>
    <w:rsid w:val="00740111"/>
    <w:pPr>
      <w:spacing w:line="240" w:lineRule="auto"/>
      <w:ind w:firstLine="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740111"/>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C74596"/>
    <w:rPr>
      <w:rFonts w:ascii="Times New Roman" w:hAnsi="Times New Roman"/>
      <w:b/>
      <w:sz w:val="32"/>
    </w:rPr>
  </w:style>
  <w:style w:type="paragraph" w:styleId="NoSpacing">
    <w:name w:val="No Spacing"/>
    <w:aliases w:val="Author"/>
    <w:basedOn w:val="Normal"/>
    <w:uiPriority w:val="1"/>
    <w:qFormat/>
    <w:rsid w:val="00E42E58"/>
    <w:pPr>
      <w:spacing w:line="240" w:lineRule="auto"/>
      <w:ind w:firstLine="0"/>
      <w:jc w:val="center"/>
    </w:pPr>
  </w:style>
  <w:style w:type="character" w:styleId="LineNumber">
    <w:name w:val="line number"/>
    <w:basedOn w:val="DefaultParagraphFont"/>
    <w:uiPriority w:val="99"/>
    <w:semiHidden/>
    <w:unhideWhenUsed/>
    <w:rsid w:val="00294026"/>
  </w:style>
  <w:style w:type="paragraph" w:styleId="Header">
    <w:name w:val="header"/>
    <w:basedOn w:val="Normal"/>
    <w:link w:val="HeaderChar"/>
    <w:uiPriority w:val="99"/>
    <w:unhideWhenUsed/>
    <w:rsid w:val="00CF2655"/>
    <w:pPr>
      <w:tabs>
        <w:tab w:val="center" w:pos="4513"/>
        <w:tab w:val="right" w:pos="9026"/>
      </w:tabs>
      <w:spacing w:line="240" w:lineRule="auto"/>
    </w:pPr>
  </w:style>
  <w:style w:type="character" w:customStyle="1" w:styleId="HeaderChar">
    <w:name w:val="Header Char"/>
    <w:basedOn w:val="DefaultParagraphFont"/>
    <w:link w:val="Header"/>
    <w:uiPriority w:val="99"/>
    <w:rsid w:val="00CF2655"/>
    <w:rPr>
      <w:rFonts w:ascii="Times New Roman" w:hAnsi="Times New Roman"/>
      <w:sz w:val="24"/>
    </w:rPr>
  </w:style>
  <w:style w:type="paragraph" w:styleId="Footer">
    <w:name w:val="footer"/>
    <w:basedOn w:val="Normal"/>
    <w:link w:val="FooterChar"/>
    <w:uiPriority w:val="99"/>
    <w:unhideWhenUsed/>
    <w:rsid w:val="002C4291"/>
    <w:pPr>
      <w:tabs>
        <w:tab w:val="center" w:pos="4513"/>
        <w:tab w:val="right" w:pos="9026"/>
      </w:tabs>
      <w:spacing w:line="240" w:lineRule="auto"/>
      <w:ind w:firstLine="0"/>
      <w:jc w:val="center"/>
    </w:pPr>
    <w:rPr>
      <w:color w:val="404040" w:themeColor="text1" w:themeTint="BF"/>
      <w:sz w:val="20"/>
    </w:rPr>
  </w:style>
  <w:style w:type="character" w:customStyle="1" w:styleId="FooterChar">
    <w:name w:val="Footer Char"/>
    <w:basedOn w:val="DefaultParagraphFont"/>
    <w:link w:val="Footer"/>
    <w:uiPriority w:val="99"/>
    <w:rsid w:val="002C4291"/>
    <w:rPr>
      <w:rFonts w:ascii="Times New Roman" w:hAnsi="Times New Roman"/>
      <w:color w:val="404040" w:themeColor="text1" w:themeTint="BF"/>
      <w:sz w:val="20"/>
    </w:rPr>
  </w:style>
  <w:style w:type="character" w:customStyle="1" w:styleId="Heading2Char">
    <w:name w:val="Heading 2 Char"/>
    <w:basedOn w:val="DefaultParagraphFont"/>
    <w:link w:val="Heading2"/>
    <w:uiPriority w:val="9"/>
    <w:rsid w:val="00850CBC"/>
    <w:rPr>
      <w:rFonts w:ascii="Times New Roman" w:hAnsi="Times New Roman"/>
      <w:i/>
      <w:sz w:val="28"/>
      <w:szCs w:val="26"/>
    </w:rPr>
  </w:style>
  <w:style w:type="paragraph" w:styleId="ListParagraph">
    <w:name w:val="List Paragraph"/>
    <w:basedOn w:val="Normal"/>
    <w:uiPriority w:val="34"/>
    <w:qFormat/>
    <w:rsid w:val="00F66924"/>
    <w:pPr>
      <w:ind w:left="720"/>
      <w:contextualSpacing/>
    </w:pPr>
  </w:style>
  <w:style w:type="character" w:customStyle="1" w:styleId="Heading3Char">
    <w:name w:val="Heading 3 Char"/>
    <w:basedOn w:val="DefaultParagraphFont"/>
    <w:link w:val="Heading3"/>
    <w:uiPriority w:val="9"/>
    <w:rsid w:val="00850CBC"/>
    <w:rPr>
      <w:rFonts w:ascii="Times New Roman" w:hAnsi="Times New Roman"/>
      <w:sz w:val="24"/>
      <w:szCs w:val="24"/>
    </w:rPr>
  </w:style>
  <w:style w:type="character" w:customStyle="1" w:styleId="Heading4Char">
    <w:name w:val="Heading 4 Char"/>
    <w:basedOn w:val="DefaultParagraphFont"/>
    <w:link w:val="Heading4"/>
    <w:uiPriority w:val="9"/>
    <w:rsid w:val="006C1E82"/>
    <w:rPr>
      <w:rFonts w:ascii="Times New Roman" w:eastAsiaTheme="majorEastAsia" w:hAnsi="Times New Roman" w:cstheme="majorBidi"/>
      <w:iCs/>
      <w:sz w:val="20"/>
    </w:rPr>
  </w:style>
  <w:style w:type="paragraph" w:styleId="Caption">
    <w:name w:val="caption"/>
    <w:basedOn w:val="Normal"/>
    <w:next w:val="Normal"/>
    <w:uiPriority w:val="35"/>
    <w:unhideWhenUsed/>
    <w:qFormat/>
    <w:rsid w:val="000D7D69"/>
    <w:pPr>
      <w:spacing w:before="120" w:line="240" w:lineRule="auto"/>
      <w:ind w:firstLine="397"/>
      <w:pPrChange w:id="4" w:author="Fatima Maria Pillosu" w:date="2021-02-22T14:26:00Z">
        <w:pPr>
          <w:ind w:firstLine="397"/>
          <w:jc w:val="both"/>
        </w:pPr>
      </w:pPrChange>
    </w:pPr>
    <w:rPr>
      <w:iCs/>
      <w:sz w:val="20"/>
      <w:szCs w:val="18"/>
      <w:rPrChange w:id="4" w:author="Fatima Maria Pillosu" w:date="2021-02-22T14:26:00Z">
        <w:rPr>
          <w:rFonts w:eastAsiaTheme="minorHAnsi" w:cstheme="minorBidi"/>
          <w:iCs/>
          <w:szCs w:val="18"/>
          <w:lang w:val="en-GB" w:eastAsia="en-US" w:bidi="ar-SA"/>
        </w:rPr>
      </w:rPrChange>
    </w:rPr>
  </w:style>
  <w:style w:type="table" w:styleId="TableGrid">
    <w:name w:val="Table Grid"/>
    <w:basedOn w:val="TableNormal"/>
    <w:uiPriority w:val="39"/>
    <w:rsid w:val="007E2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5243"/>
    <w:rPr>
      <w:color w:val="0563C1" w:themeColor="hyperlink"/>
      <w:u w:val="single"/>
    </w:rPr>
  </w:style>
  <w:style w:type="character" w:styleId="UnresolvedMention">
    <w:name w:val="Unresolved Mention"/>
    <w:basedOn w:val="DefaultParagraphFont"/>
    <w:uiPriority w:val="99"/>
    <w:semiHidden/>
    <w:unhideWhenUsed/>
    <w:rsid w:val="00105243"/>
    <w:rPr>
      <w:color w:val="605E5C"/>
      <w:shd w:val="clear" w:color="auto" w:fill="E1DFDD"/>
    </w:rPr>
  </w:style>
  <w:style w:type="character" w:styleId="CommentReference">
    <w:name w:val="annotation reference"/>
    <w:basedOn w:val="DefaultParagraphFont"/>
    <w:uiPriority w:val="99"/>
    <w:semiHidden/>
    <w:unhideWhenUsed/>
    <w:rsid w:val="001B4107"/>
    <w:rPr>
      <w:sz w:val="16"/>
      <w:szCs w:val="16"/>
    </w:rPr>
  </w:style>
  <w:style w:type="paragraph" w:styleId="CommentText">
    <w:name w:val="annotation text"/>
    <w:basedOn w:val="Normal"/>
    <w:link w:val="CommentTextChar"/>
    <w:uiPriority w:val="99"/>
    <w:unhideWhenUsed/>
    <w:rsid w:val="001B4107"/>
    <w:pPr>
      <w:spacing w:line="240" w:lineRule="auto"/>
    </w:pPr>
    <w:rPr>
      <w:sz w:val="20"/>
      <w:szCs w:val="20"/>
    </w:rPr>
  </w:style>
  <w:style w:type="character" w:customStyle="1" w:styleId="CommentTextChar">
    <w:name w:val="Comment Text Char"/>
    <w:basedOn w:val="DefaultParagraphFont"/>
    <w:link w:val="CommentText"/>
    <w:uiPriority w:val="99"/>
    <w:rsid w:val="001B410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4107"/>
    <w:rPr>
      <w:b/>
      <w:bCs/>
    </w:rPr>
  </w:style>
  <w:style w:type="character" w:customStyle="1" w:styleId="CommentSubjectChar">
    <w:name w:val="Comment Subject Char"/>
    <w:basedOn w:val="CommentTextChar"/>
    <w:link w:val="CommentSubject"/>
    <w:uiPriority w:val="99"/>
    <w:semiHidden/>
    <w:rsid w:val="001B4107"/>
    <w:rPr>
      <w:rFonts w:ascii="Times New Roman" w:hAnsi="Times New Roman"/>
      <w:b/>
      <w:bCs/>
      <w:sz w:val="20"/>
      <w:szCs w:val="20"/>
    </w:rPr>
  </w:style>
  <w:style w:type="paragraph" w:customStyle="1" w:styleId="References">
    <w:name w:val="References"/>
    <w:basedOn w:val="Normal"/>
    <w:qFormat/>
    <w:rsid w:val="008C486C"/>
    <w:pPr>
      <w:widowControl w:val="0"/>
      <w:autoSpaceDE w:val="0"/>
      <w:autoSpaceDN w:val="0"/>
      <w:adjustRightInd w:val="0"/>
      <w:spacing w:before="240" w:line="360" w:lineRule="auto"/>
      <w:ind w:left="482" w:hanging="482"/>
      <w:pPrChange w:id="5" w:author="Fatima Maria Pillosu" w:date="2021-02-22T14:29:00Z">
        <w:pPr>
          <w:widowControl w:val="0"/>
          <w:autoSpaceDE w:val="0"/>
          <w:autoSpaceDN w:val="0"/>
          <w:adjustRightInd w:val="0"/>
          <w:spacing w:line="360" w:lineRule="auto"/>
          <w:ind w:left="480" w:hanging="480"/>
          <w:jc w:val="both"/>
        </w:pPr>
      </w:pPrChange>
    </w:pPr>
    <w:rPr>
      <w:rFonts w:cs="Times New Roman"/>
      <w:noProof/>
      <w:szCs w:val="24"/>
      <w:rPrChange w:id="5" w:author="Fatima Maria Pillosu" w:date="2021-02-22T14:29:00Z">
        <w:rPr>
          <w:rFonts w:eastAsiaTheme="minorHAnsi"/>
          <w:noProof/>
          <w:sz w:val="24"/>
          <w:szCs w:val="24"/>
          <w:lang w:val="en-GB"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85256">
      <w:bodyDiv w:val="1"/>
      <w:marLeft w:val="0"/>
      <w:marRight w:val="0"/>
      <w:marTop w:val="0"/>
      <w:marBottom w:val="0"/>
      <w:divBdr>
        <w:top w:val="none" w:sz="0" w:space="0" w:color="auto"/>
        <w:left w:val="none" w:sz="0" w:space="0" w:color="auto"/>
        <w:bottom w:val="none" w:sz="0" w:space="0" w:color="auto"/>
        <w:right w:val="none" w:sz="0" w:space="0" w:color="auto"/>
      </w:divBdr>
    </w:div>
    <w:div w:id="207691836">
      <w:bodyDiv w:val="1"/>
      <w:marLeft w:val="0"/>
      <w:marRight w:val="0"/>
      <w:marTop w:val="0"/>
      <w:marBottom w:val="0"/>
      <w:divBdr>
        <w:top w:val="none" w:sz="0" w:space="0" w:color="auto"/>
        <w:left w:val="none" w:sz="0" w:space="0" w:color="auto"/>
        <w:bottom w:val="none" w:sz="0" w:space="0" w:color="auto"/>
        <w:right w:val="none" w:sz="0" w:space="0" w:color="auto"/>
      </w:divBdr>
      <w:divsChild>
        <w:div w:id="492717388">
          <w:marLeft w:val="288"/>
          <w:marRight w:val="0"/>
          <w:marTop w:val="0"/>
          <w:marBottom w:val="0"/>
          <w:divBdr>
            <w:top w:val="none" w:sz="0" w:space="0" w:color="auto"/>
            <w:left w:val="none" w:sz="0" w:space="0" w:color="auto"/>
            <w:bottom w:val="none" w:sz="0" w:space="0" w:color="auto"/>
            <w:right w:val="none" w:sz="0" w:space="0" w:color="auto"/>
          </w:divBdr>
        </w:div>
        <w:div w:id="560480111">
          <w:marLeft w:val="288"/>
          <w:marRight w:val="0"/>
          <w:marTop w:val="0"/>
          <w:marBottom w:val="0"/>
          <w:divBdr>
            <w:top w:val="none" w:sz="0" w:space="0" w:color="auto"/>
            <w:left w:val="none" w:sz="0" w:space="0" w:color="auto"/>
            <w:bottom w:val="none" w:sz="0" w:space="0" w:color="auto"/>
            <w:right w:val="none" w:sz="0" w:space="0" w:color="auto"/>
          </w:divBdr>
        </w:div>
        <w:div w:id="891845384">
          <w:marLeft w:val="288"/>
          <w:marRight w:val="0"/>
          <w:marTop w:val="0"/>
          <w:marBottom w:val="0"/>
          <w:divBdr>
            <w:top w:val="none" w:sz="0" w:space="0" w:color="auto"/>
            <w:left w:val="none" w:sz="0" w:space="0" w:color="auto"/>
            <w:bottom w:val="none" w:sz="0" w:space="0" w:color="auto"/>
            <w:right w:val="none" w:sz="0" w:space="0" w:color="auto"/>
          </w:divBdr>
        </w:div>
        <w:div w:id="1196579160">
          <w:marLeft w:val="274"/>
          <w:marRight w:val="0"/>
          <w:marTop w:val="0"/>
          <w:marBottom w:val="0"/>
          <w:divBdr>
            <w:top w:val="none" w:sz="0" w:space="0" w:color="auto"/>
            <w:left w:val="none" w:sz="0" w:space="0" w:color="auto"/>
            <w:bottom w:val="none" w:sz="0" w:space="0" w:color="auto"/>
            <w:right w:val="none" w:sz="0" w:space="0" w:color="auto"/>
          </w:divBdr>
        </w:div>
        <w:div w:id="1630279050">
          <w:marLeft w:val="274"/>
          <w:marRight w:val="0"/>
          <w:marTop w:val="0"/>
          <w:marBottom w:val="0"/>
          <w:divBdr>
            <w:top w:val="none" w:sz="0" w:space="0" w:color="auto"/>
            <w:left w:val="none" w:sz="0" w:space="0" w:color="auto"/>
            <w:bottom w:val="none" w:sz="0" w:space="0" w:color="auto"/>
            <w:right w:val="none" w:sz="0" w:space="0" w:color="auto"/>
          </w:divBdr>
        </w:div>
      </w:divsChild>
    </w:div>
    <w:div w:id="1095705312">
      <w:bodyDiv w:val="1"/>
      <w:marLeft w:val="0"/>
      <w:marRight w:val="0"/>
      <w:marTop w:val="0"/>
      <w:marBottom w:val="0"/>
      <w:divBdr>
        <w:top w:val="none" w:sz="0" w:space="0" w:color="auto"/>
        <w:left w:val="none" w:sz="0" w:space="0" w:color="auto"/>
        <w:bottom w:val="none" w:sz="0" w:space="0" w:color="auto"/>
        <w:right w:val="none" w:sz="0" w:space="0" w:color="auto"/>
      </w:divBdr>
      <w:divsChild>
        <w:div w:id="1587378895">
          <w:marLeft w:val="446"/>
          <w:marRight w:val="0"/>
          <w:marTop w:val="0"/>
          <w:marBottom w:val="0"/>
          <w:divBdr>
            <w:top w:val="none" w:sz="0" w:space="0" w:color="auto"/>
            <w:left w:val="none" w:sz="0" w:space="0" w:color="auto"/>
            <w:bottom w:val="none" w:sz="0" w:space="0" w:color="auto"/>
            <w:right w:val="none" w:sz="0" w:space="0" w:color="auto"/>
          </w:divBdr>
        </w:div>
        <w:div w:id="1605574470">
          <w:marLeft w:val="446"/>
          <w:marRight w:val="0"/>
          <w:marTop w:val="0"/>
          <w:marBottom w:val="0"/>
          <w:divBdr>
            <w:top w:val="none" w:sz="0" w:space="0" w:color="auto"/>
            <w:left w:val="none" w:sz="0" w:space="0" w:color="auto"/>
            <w:bottom w:val="none" w:sz="0" w:space="0" w:color="auto"/>
            <w:right w:val="none" w:sz="0" w:space="0" w:color="auto"/>
          </w:divBdr>
        </w:div>
        <w:div w:id="2091997700">
          <w:marLeft w:val="446"/>
          <w:marRight w:val="0"/>
          <w:marTop w:val="0"/>
          <w:marBottom w:val="0"/>
          <w:divBdr>
            <w:top w:val="none" w:sz="0" w:space="0" w:color="auto"/>
            <w:left w:val="none" w:sz="0" w:space="0" w:color="auto"/>
            <w:bottom w:val="none" w:sz="0" w:space="0" w:color="auto"/>
            <w:right w:val="none" w:sz="0" w:space="0" w:color="auto"/>
          </w:divBdr>
        </w:div>
      </w:divsChild>
    </w:div>
    <w:div w:id="196970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DB32EC7903482489FE431DA9B159912" ma:contentTypeVersion="13" ma:contentTypeDescription="Create a new document." ma:contentTypeScope="" ma:versionID="d0075c318a0e969fb73411233bfee542">
  <xsd:schema xmlns:xsd="http://www.w3.org/2001/XMLSchema" xmlns:xs="http://www.w3.org/2001/XMLSchema" xmlns:p="http://schemas.microsoft.com/office/2006/metadata/properties" xmlns:ns3="59d5cba9-b2a4-42bf-bf70-c45bd4f82f24" xmlns:ns4="041a819a-a3cb-4368-adaf-89baed359d88" targetNamespace="http://schemas.microsoft.com/office/2006/metadata/properties" ma:root="true" ma:fieldsID="b53b6ea484836ec77522a58940b24996" ns3:_="" ns4:_="">
    <xsd:import namespace="59d5cba9-b2a4-42bf-bf70-c45bd4f82f24"/>
    <xsd:import namespace="041a819a-a3cb-4368-adaf-89baed359d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d5cba9-b2a4-42bf-bf70-c45bd4f82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1a819a-a3cb-4368-adaf-89baed359d8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FE6843-A2C3-4AEC-86FC-770C3A2696D1}">
  <ds:schemaRefs>
    <ds:schemaRef ds:uri="http://schemas.openxmlformats.org/officeDocument/2006/bibliography"/>
  </ds:schemaRefs>
</ds:datastoreItem>
</file>

<file path=customXml/itemProps2.xml><?xml version="1.0" encoding="utf-8"?>
<ds:datastoreItem xmlns:ds="http://schemas.openxmlformats.org/officeDocument/2006/customXml" ds:itemID="{92CA12F3-0DF4-4BA8-A49A-0D34C6B1645C}">
  <ds:schemaRefs>
    <ds:schemaRef ds:uri="http://schemas.microsoft.com/sharepoint/v3/contenttype/forms"/>
  </ds:schemaRefs>
</ds:datastoreItem>
</file>

<file path=customXml/itemProps3.xml><?xml version="1.0" encoding="utf-8"?>
<ds:datastoreItem xmlns:ds="http://schemas.openxmlformats.org/officeDocument/2006/customXml" ds:itemID="{268C20D8-063C-44CC-8124-663B60E033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0D540E-1C53-4028-B0E8-A34A658505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d5cba9-b2a4-42bf-bf70-c45bd4f82f24"/>
    <ds:schemaRef ds:uri="041a819a-a3cb-4368-adaf-89baed359d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6556</TotalTime>
  <Pages>41</Pages>
  <Words>35602</Words>
  <Characters>202933</Characters>
  <Application>Microsoft Office Word</Application>
  <DocSecurity>0</DocSecurity>
  <Lines>1691</Lines>
  <Paragraphs>476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238059</CharactersWithSpaces>
  <SharedDoc>false</SharedDoc>
  <HLinks>
    <vt:vector size="30" baseType="variant">
      <vt:variant>
        <vt:i4>4259929</vt:i4>
      </vt:variant>
      <vt:variant>
        <vt:i4>105</vt:i4>
      </vt:variant>
      <vt:variant>
        <vt:i4>0</vt:i4>
      </vt:variant>
      <vt:variant>
        <vt:i4>5</vt:i4>
      </vt:variant>
      <vt:variant>
        <vt:lpwstr>https://www.ecmwf.int/en/newsletter/152/news/ecmwf-supports-flood-disaster-response-peru</vt:lpwstr>
      </vt:variant>
      <vt:variant>
        <vt:lpwstr/>
      </vt:variant>
      <vt:variant>
        <vt:i4>4653086</vt:i4>
      </vt:variant>
      <vt:variant>
        <vt:i4>102</vt:i4>
      </vt:variant>
      <vt:variant>
        <vt:i4>0</vt:i4>
      </vt:variant>
      <vt:variant>
        <vt:i4>5</vt:i4>
      </vt:variant>
      <vt:variant>
        <vt:lpwstr>https://www.ecmwf.int/en/newsletter/159/news/new-point-rainfall-products-eccharts</vt:lpwstr>
      </vt:variant>
      <vt:variant>
        <vt:lpwstr/>
      </vt:variant>
      <vt:variant>
        <vt:i4>1638401</vt:i4>
      </vt:variant>
      <vt:variant>
        <vt:i4>99</vt:i4>
      </vt:variant>
      <vt:variant>
        <vt:i4>0</vt:i4>
      </vt:variant>
      <vt:variant>
        <vt:i4>5</vt:i4>
      </vt:variant>
      <vt:variant>
        <vt:lpwstr>https://www.ecmwf.int/en/elibrary/18331-ecpoint-rainfall-global-probabilistic-rainfall-point-scale-ecmwf-ensemble</vt:lpwstr>
      </vt:variant>
      <vt:variant>
        <vt:lpwstr/>
      </vt:variant>
      <vt:variant>
        <vt:i4>6946875</vt:i4>
      </vt:variant>
      <vt:variant>
        <vt:i4>96</vt:i4>
      </vt:variant>
      <vt:variant>
        <vt:i4>0</vt:i4>
      </vt:variant>
      <vt:variant>
        <vt:i4>5</vt:i4>
      </vt:variant>
      <vt:variant>
        <vt:lpwstr>https://confluence.ecmwf.int/display/FUG/Point+Rainfall</vt:lpwstr>
      </vt:variant>
      <vt:variant>
        <vt:lpwstr/>
      </vt:variant>
      <vt:variant>
        <vt:i4>917580</vt:i4>
      </vt:variant>
      <vt:variant>
        <vt:i4>93</vt:i4>
      </vt:variant>
      <vt:variant>
        <vt:i4>0</vt:i4>
      </vt:variant>
      <vt:variant>
        <vt:i4>5</vt:i4>
      </vt:variant>
      <vt:variant>
        <vt:lpwstr>https://www.ecmwf.int/en/newsletter/153/news/new-point-rainfall-forecasts-flash-flood-prediction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322</cp:revision>
  <cp:lastPrinted>2021-03-17T10:31:00Z</cp:lastPrinted>
  <dcterms:created xsi:type="dcterms:W3CDTF">2021-02-24T12:29:00Z</dcterms:created>
  <dcterms:modified xsi:type="dcterms:W3CDTF">2021-03-21T23:36:00Z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http://www.zotero.org/styles/weather-and-forecasting</vt:lpwstr>
  </property>
  <property fmtid="{D5CDD505-2E9C-101B-9397-08002B2CF9AE}" pid="21" name="Mendeley Recent Style Name 9_1">
    <vt:lpwstr>Weather and Forecasting</vt:lpwstr>
  </property>
  <property fmtid="{D5CDD505-2E9C-101B-9397-08002B2CF9AE}" pid="22" name="Mendeley Document_1">
    <vt:lpwstr>True</vt:lpwstr>
  </property>
  <property fmtid="{D5CDD505-2E9C-101B-9397-08002B2CF9AE}" pid="23" name="Mendeley Unique User Id_1">
    <vt:lpwstr>3ff76eb3-fc30-3a93-8192-c12f8f6a468a</vt:lpwstr>
  </property>
  <property fmtid="{D5CDD505-2E9C-101B-9397-08002B2CF9AE}" pid="24" name="Mendeley Citation Style_1">
    <vt:lpwstr>http://www.zotero.org/styles/weather-and-forecasting</vt:lpwstr>
  </property>
  <property fmtid="{D5CDD505-2E9C-101B-9397-08002B2CF9AE}" pid="25" name="ContentTypeId">
    <vt:lpwstr>0x010100FDB32EC7903482489FE431DA9B159912</vt:lpwstr>
  </property>
</Properties>
</file>