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A102" w14:textId="77777777" w:rsidR="008F31D2" w:rsidDel="00BD727A" w:rsidRDefault="008F31D2" w:rsidP="00740111">
      <w:pPr>
        <w:pStyle w:val="Title"/>
        <w:rPr>
          <w:ins w:id="6" w:author="Fatima Pillosu" w:date="2021-02-25T09:40:00Z"/>
          <w:del w:id="7" w:author="Fatima Maria Pillosu" w:date="2021-03-15T05:42:00Z"/>
        </w:rPr>
      </w:pPr>
    </w:p>
    <w:p w14:paraId="1B1D88EC" w14:textId="5291D881" w:rsidR="00066291" w:rsidRDefault="00B8217C" w:rsidP="00740111">
      <w:pPr>
        <w:pStyle w:val="Title"/>
        <w:rPr>
          <w:ins w:id="8" w:author="Fatima Pillosu" w:date="2021-02-15T08:56:00Z"/>
        </w:rPr>
      </w:pPr>
      <w:ins w:id="9" w:author="Fatima Pillosu" w:date="2021-02-14T14:43:00Z">
        <w:r w:rsidRPr="00740111">
          <w:rPr>
            <w:rPrChange w:id="10" w:author="Fatima Pillosu" w:date="2021-02-15T08:51:00Z">
              <w:rPr>
                <w:rFonts w:cs="Times New Roman"/>
                <w:bCs/>
                <w:sz w:val="32"/>
                <w:szCs w:val="32"/>
              </w:rPr>
            </w:rPrChange>
          </w:rPr>
          <w:t xml:space="preserve">Operational adoption of new probabilistic point rainfall forecasts: the crucial role of </w:t>
        </w:r>
      </w:ins>
      <w:ins w:id="11" w:author="Fatima Pillosu" w:date="2021-02-15T08:52:00Z">
        <w:r w:rsidR="00BE2569">
          <w:t>a “</w:t>
        </w:r>
      </w:ins>
      <w:ins w:id="12" w:author="Fatima Pillosu" w:date="2021-02-14T14:43:00Z">
        <w:r w:rsidRPr="00740111">
          <w:rPr>
            <w:rPrChange w:id="13" w:author="Fatima Pillosu" w:date="2021-02-15T08:51:00Z">
              <w:rPr>
                <w:rFonts w:cs="Times New Roman"/>
                <w:bCs/>
                <w:sz w:val="32"/>
                <w:szCs w:val="32"/>
              </w:rPr>
            </w:rPrChange>
          </w:rPr>
          <w:t>user-</w:t>
        </w:r>
      </w:ins>
      <w:ins w:id="14" w:author="Fatima Pillosu" w:date="2021-02-15T08:52:00Z">
        <w:r w:rsidR="00BE2569">
          <w:t>oriented”</w:t>
        </w:r>
      </w:ins>
      <w:ins w:id="15" w:author="Fatima Pillosu" w:date="2021-02-14T14:43:00Z">
        <w:r w:rsidRPr="00740111">
          <w:rPr>
            <w:rPrChange w:id="16" w:author="Fatima Pillosu" w:date="2021-02-15T08:51:00Z">
              <w:rPr>
                <w:rFonts w:cs="Times New Roman"/>
                <w:bCs/>
                <w:sz w:val="32"/>
                <w:szCs w:val="32"/>
              </w:rPr>
            </w:rPrChange>
          </w:rPr>
          <w:t xml:space="preserve"> </w:t>
        </w:r>
      </w:ins>
      <w:ins w:id="17" w:author="Fatima Pillosu" w:date="2021-02-15T08:52:00Z">
        <w:r w:rsidR="00BE2569">
          <w:t>approach</w:t>
        </w:r>
      </w:ins>
    </w:p>
    <w:p w14:paraId="418DDB58" w14:textId="77777777" w:rsidR="0098219E" w:rsidRPr="0098219E" w:rsidRDefault="0098219E" w:rsidP="009E55FD">
      <w:pPr>
        <w:ind w:firstLine="0"/>
        <w:rPr>
          <w:ins w:id="18" w:author="Fatima Pillosu" w:date="2021-02-14T14:43:00Z"/>
          <w:rPrChange w:id="19" w:author="Fatima Pillosu" w:date="2021-02-15T08:56:00Z">
            <w:rPr>
              <w:ins w:id="20" w:author="Fatima Pillosu" w:date="2021-02-14T14:43:00Z"/>
              <w:rFonts w:cs="Times New Roman"/>
              <w:b/>
              <w:bCs/>
              <w:sz w:val="32"/>
              <w:szCs w:val="32"/>
            </w:rPr>
          </w:rPrChange>
        </w:rPr>
      </w:pPr>
    </w:p>
    <w:p w14:paraId="14BA16D6" w14:textId="560D98C7" w:rsidR="00B8217C" w:rsidRDefault="00E42E58">
      <w:pPr>
        <w:pStyle w:val="NoSpacing"/>
        <w:spacing w:line="360" w:lineRule="auto"/>
        <w:rPr>
          <w:ins w:id="21" w:author="Fatima Pillosu" w:date="2021-02-15T08:55:00Z"/>
        </w:rPr>
        <w:pPrChange w:id="22" w:author="Fatima Pillosu" w:date="2021-02-15T09:12:00Z">
          <w:pPr>
            <w:pStyle w:val="NoSpacing"/>
          </w:pPr>
        </w:pPrChange>
      </w:pPr>
      <w:ins w:id="23" w:author="Fatima Pillosu" w:date="2021-02-15T08:54:00Z">
        <w:r>
          <w:t>Fatima M. Pillosu</w:t>
        </w:r>
      </w:ins>
      <w:ins w:id="24" w:author="Fatima Pillosu" w:date="2021-02-15T09:13:00Z">
        <w:r w:rsidR="00F66924">
          <w:t>*</w:t>
        </w:r>
      </w:ins>
    </w:p>
    <w:p w14:paraId="40764DCC" w14:textId="7EE9EFAA" w:rsidR="007F23D3" w:rsidRPr="00AF35BA" w:rsidRDefault="00E44717">
      <w:pPr>
        <w:pStyle w:val="NoSpacing"/>
        <w:spacing w:line="360" w:lineRule="auto"/>
        <w:rPr>
          <w:ins w:id="25" w:author="Fatima Pillosu" w:date="2021-02-15T08:55:00Z"/>
          <w:i/>
          <w:iCs/>
          <w:rPrChange w:id="26" w:author="Fatima Pillosu" w:date="2021-02-15T08:56:00Z">
            <w:rPr>
              <w:ins w:id="27" w:author="Fatima Pillosu" w:date="2021-02-15T08:55:00Z"/>
            </w:rPr>
          </w:rPrChange>
        </w:rPr>
        <w:pPrChange w:id="28" w:author="Fatima Pillosu" w:date="2021-02-15T09:12:00Z">
          <w:pPr>
            <w:pStyle w:val="NoSpacing"/>
          </w:pPr>
        </w:pPrChange>
      </w:pPr>
      <w:ins w:id="29" w:author="Fatima Pillosu" w:date="2021-02-15T08:55:00Z">
        <w:r w:rsidRPr="00AF35BA">
          <w:rPr>
            <w:i/>
            <w:iCs/>
            <w:rPrChange w:id="30" w:author="Fatima Pillosu" w:date="2021-02-15T08:56:00Z">
              <w:rPr/>
            </w:rPrChange>
          </w:rPr>
          <w:t>University of Reading, Reading, UK</w:t>
        </w:r>
      </w:ins>
    </w:p>
    <w:p w14:paraId="5B833CA1" w14:textId="2343C5A5" w:rsidR="00E44717" w:rsidRDefault="00E44717">
      <w:pPr>
        <w:pStyle w:val="NoSpacing"/>
        <w:spacing w:line="360" w:lineRule="auto"/>
        <w:rPr>
          <w:ins w:id="31" w:author="Fatima Pillosu" w:date="2021-02-15T08:56:00Z"/>
          <w:i/>
          <w:iCs/>
        </w:rPr>
        <w:pPrChange w:id="32" w:author="Fatima Pillosu" w:date="2021-02-15T09:12:00Z">
          <w:pPr>
            <w:pStyle w:val="NoSpacing"/>
          </w:pPr>
        </w:pPrChange>
      </w:pPr>
      <w:ins w:id="33" w:author="Fatima Pillosu" w:date="2021-02-15T08:55:00Z">
        <w:r w:rsidRPr="00AF35BA">
          <w:rPr>
            <w:i/>
            <w:iCs/>
            <w:rPrChange w:id="34" w:author="Fatima Pillosu" w:date="2021-02-15T08:56:00Z">
              <w:rPr/>
            </w:rPrChange>
          </w:rPr>
          <w:t>European Centre for Medium-range Weather Forecasts, Reading, UK</w:t>
        </w:r>
      </w:ins>
    </w:p>
    <w:p w14:paraId="4291C3F5" w14:textId="77777777" w:rsidR="00AF35BA" w:rsidRDefault="00AF35BA">
      <w:pPr>
        <w:pStyle w:val="NoSpacing"/>
        <w:spacing w:line="360" w:lineRule="auto"/>
        <w:rPr>
          <w:ins w:id="35" w:author="Fatima Pillosu" w:date="2021-02-15T08:56:00Z"/>
        </w:rPr>
        <w:pPrChange w:id="36" w:author="Fatima Pillosu" w:date="2021-02-15T09:12:00Z">
          <w:pPr>
            <w:pStyle w:val="NoSpacing"/>
          </w:pPr>
        </w:pPrChange>
      </w:pPr>
    </w:p>
    <w:p w14:paraId="37E04528" w14:textId="2247EDF6" w:rsidR="00AF35BA" w:rsidRDefault="00060D02">
      <w:pPr>
        <w:pStyle w:val="NoSpacing"/>
        <w:spacing w:line="360" w:lineRule="auto"/>
        <w:rPr>
          <w:ins w:id="37" w:author="Fatima Pillosu" w:date="2021-02-15T08:56:00Z"/>
        </w:rPr>
        <w:pPrChange w:id="38" w:author="Fatima Pillosu" w:date="2021-02-15T09:12:00Z">
          <w:pPr>
            <w:pStyle w:val="NoSpacing"/>
          </w:pPr>
        </w:pPrChange>
      </w:pPr>
      <w:ins w:id="39" w:author="Fatima Pillosu" w:date="2021-02-15T08:56:00Z">
        <w:r>
          <w:t>Bogl</w:t>
        </w:r>
        <w:r w:rsidR="000B426C" w:rsidRPr="000B426C">
          <w:rPr>
            <w:rPrChange w:id="40" w:author="Fatima Pillosu" w:date="2021-02-15T08:56:00Z">
              <w:rPr>
                <w:lang w:val="es-ES"/>
              </w:rPr>
            </w:rPrChange>
          </w:rPr>
          <w:t>á</w:t>
        </w:r>
        <w:r>
          <w:t>rka</w:t>
        </w:r>
        <w:r w:rsidR="000B426C">
          <w:t xml:space="preserve"> Tóth, Istvan Ihasz</w:t>
        </w:r>
      </w:ins>
    </w:p>
    <w:p w14:paraId="30B8615B" w14:textId="74DF669C" w:rsidR="000B426C" w:rsidRPr="009953C9" w:rsidRDefault="000B426C">
      <w:pPr>
        <w:pStyle w:val="NoSpacing"/>
        <w:spacing w:line="360" w:lineRule="auto"/>
        <w:rPr>
          <w:ins w:id="41" w:author="Fatima Pillosu" w:date="2021-02-15T08:57:00Z"/>
          <w:i/>
          <w:iCs/>
          <w:rPrChange w:id="42" w:author="Fatima Pillosu" w:date="2021-02-15T09:00:00Z">
            <w:rPr>
              <w:ins w:id="43" w:author="Fatima Pillosu" w:date="2021-02-15T08:57:00Z"/>
            </w:rPr>
          </w:rPrChange>
        </w:rPr>
        <w:pPrChange w:id="44" w:author="Fatima Pillosu" w:date="2021-02-15T09:12:00Z">
          <w:pPr>
            <w:pStyle w:val="NoSpacing"/>
          </w:pPr>
        </w:pPrChange>
      </w:pPr>
      <w:ins w:id="45" w:author="Fatima Pillosu" w:date="2021-02-15T08:56:00Z">
        <w:r w:rsidRPr="009953C9">
          <w:rPr>
            <w:i/>
            <w:iCs/>
            <w:rPrChange w:id="46" w:author="Fatima Pillosu" w:date="2021-02-15T09:00:00Z">
              <w:rPr/>
            </w:rPrChange>
          </w:rPr>
          <w:t xml:space="preserve">Hungarian Meteorological </w:t>
        </w:r>
      </w:ins>
      <w:ins w:id="47" w:author="Fatima Pillosu" w:date="2021-02-15T08:57:00Z">
        <w:r w:rsidRPr="009953C9">
          <w:rPr>
            <w:i/>
            <w:iCs/>
            <w:rPrChange w:id="48" w:author="Fatima Pillosu" w:date="2021-02-15T09:00:00Z">
              <w:rPr/>
            </w:rPrChange>
          </w:rPr>
          <w:t>Service, Budapest, Hungary</w:t>
        </w:r>
      </w:ins>
    </w:p>
    <w:p w14:paraId="255DE6F6" w14:textId="77777777" w:rsidR="000B426C" w:rsidRDefault="000B426C">
      <w:pPr>
        <w:pStyle w:val="NoSpacing"/>
        <w:spacing w:line="360" w:lineRule="auto"/>
        <w:rPr>
          <w:ins w:id="49" w:author="Fatima Pillosu" w:date="2021-02-15T08:57:00Z"/>
        </w:rPr>
        <w:pPrChange w:id="50" w:author="Fatima Pillosu" w:date="2021-02-15T09:12:00Z">
          <w:pPr>
            <w:pStyle w:val="NoSpacing"/>
          </w:pPr>
        </w:pPrChange>
      </w:pPr>
    </w:p>
    <w:p w14:paraId="1BCB2DFF" w14:textId="1C5FCC39" w:rsidR="000B426C" w:rsidRPr="0002351C" w:rsidRDefault="000B426C">
      <w:pPr>
        <w:pStyle w:val="NoSpacing"/>
        <w:spacing w:line="360" w:lineRule="auto"/>
        <w:rPr>
          <w:ins w:id="51" w:author="Fatima Pillosu" w:date="2021-02-15T08:57:00Z"/>
          <w:rPrChange w:id="52" w:author="Fatima Pillosu" w:date="2021-02-15T13:49:00Z">
            <w:rPr>
              <w:ins w:id="53" w:author="Fatima Pillosu" w:date="2021-02-15T08:57:00Z"/>
              <w:lang w:val="it-IT"/>
            </w:rPr>
          </w:rPrChange>
        </w:rPr>
        <w:pPrChange w:id="54" w:author="Fatima Pillosu" w:date="2021-02-15T09:12:00Z">
          <w:pPr>
            <w:pStyle w:val="NoSpacing"/>
          </w:pPr>
        </w:pPrChange>
      </w:pPr>
      <w:ins w:id="55" w:author="Fatima Pillosu" w:date="2021-02-15T08:57:00Z">
        <w:r w:rsidRPr="0002351C">
          <w:t>Roberto Vin</w:t>
        </w:r>
        <w:r w:rsidR="00457F74" w:rsidRPr="0002351C">
          <w:t>das Morán, Werner Sto</w:t>
        </w:r>
        <w:r w:rsidR="00457F74" w:rsidRPr="0002351C">
          <w:rPr>
            <w:rPrChange w:id="56" w:author="Fatima Pillosu" w:date="2021-02-15T13:49:00Z">
              <w:rPr>
                <w:lang w:val="it-IT"/>
              </w:rPr>
            </w:rPrChange>
          </w:rPr>
          <w:t>lz</w:t>
        </w:r>
      </w:ins>
    </w:p>
    <w:p w14:paraId="4D59D42D" w14:textId="301BFDBE" w:rsidR="00457F74" w:rsidRPr="009953C9" w:rsidRDefault="00457F74">
      <w:pPr>
        <w:pStyle w:val="NoSpacing"/>
        <w:spacing w:line="360" w:lineRule="auto"/>
        <w:rPr>
          <w:ins w:id="57" w:author="Fatima Pillosu" w:date="2021-02-15T08:57:00Z"/>
          <w:i/>
          <w:iCs/>
          <w:rPrChange w:id="58" w:author="Fatima Pillosu" w:date="2021-02-15T09:00:00Z">
            <w:rPr>
              <w:ins w:id="59" w:author="Fatima Pillosu" w:date="2021-02-15T08:57:00Z"/>
            </w:rPr>
          </w:rPrChange>
        </w:rPr>
        <w:pPrChange w:id="60" w:author="Fatima Pillosu" w:date="2021-02-15T09:12:00Z">
          <w:pPr>
            <w:pStyle w:val="NoSpacing"/>
          </w:pPr>
        </w:pPrChange>
      </w:pPr>
      <w:ins w:id="61" w:author="Fatima Pillosu" w:date="2021-02-15T08:57:00Z">
        <w:r w:rsidRPr="009953C9">
          <w:rPr>
            <w:i/>
            <w:iCs/>
            <w:rPrChange w:id="62" w:author="Fatima Pillosu" w:date="2021-02-15T09:00:00Z">
              <w:rPr>
                <w:lang w:val="it-IT"/>
              </w:rPr>
            </w:rPrChange>
          </w:rPr>
          <w:t xml:space="preserve">National </w:t>
        </w:r>
      </w:ins>
      <w:ins w:id="63" w:author="Fatima Pillosu" w:date="2021-02-15T08:58:00Z">
        <w:r w:rsidRPr="009953C9">
          <w:rPr>
            <w:i/>
            <w:iCs/>
            <w:rPrChange w:id="64" w:author="Fatima Pillosu" w:date="2021-02-15T09:00:00Z">
              <w:rPr/>
            </w:rPrChange>
          </w:rPr>
          <w:t>Meteorological</w:t>
        </w:r>
      </w:ins>
      <w:ins w:id="65" w:author="Fatima Pillosu" w:date="2021-02-15T08:57:00Z">
        <w:r w:rsidRPr="009953C9">
          <w:rPr>
            <w:i/>
            <w:iCs/>
            <w:rPrChange w:id="66" w:author="Fatima Pillosu" w:date="2021-02-15T09:00:00Z">
              <w:rPr>
                <w:lang w:val="it-IT"/>
              </w:rPr>
            </w:rPrChange>
          </w:rPr>
          <w:t xml:space="preserve"> Institute of C</w:t>
        </w:r>
        <w:r w:rsidRPr="009953C9">
          <w:rPr>
            <w:i/>
            <w:iCs/>
            <w:rPrChange w:id="67" w:author="Fatima Pillosu" w:date="2021-02-15T09:00:00Z">
              <w:rPr/>
            </w:rPrChange>
          </w:rPr>
          <w:t>osta Rica, San José, Costa Rica</w:t>
        </w:r>
      </w:ins>
    </w:p>
    <w:p w14:paraId="07292D0C" w14:textId="77777777" w:rsidR="00457F74" w:rsidRDefault="00457F74">
      <w:pPr>
        <w:pStyle w:val="NoSpacing"/>
        <w:spacing w:line="360" w:lineRule="auto"/>
        <w:rPr>
          <w:ins w:id="68" w:author="Fatima Pillosu" w:date="2021-02-15T08:58:00Z"/>
        </w:rPr>
        <w:pPrChange w:id="69" w:author="Fatima Pillosu" w:date="2021-02-15T09:12:00Z">
          <w:pPr>
            <w:pStyle w:val="NoSpacing"/>
          </w:pPr>
        </w:pPrChange>
      </w:pPr>
    </w:p>
    <w:p w14:paraId="2F28D7CB" w14:textId="447F407E" w:rsidR="00457F74" w:rsidRDefault="00457F74">
      <w:pPr>
        <w:pStyle w:val="NoSpacing"/>
        <w:spacing w:line="360" w:lineRule="auto"/>
        <w:rPr>
          <w:ins w:id="70" w:author="Fatima Pillosu" w:date="2021-02-15T08:58:00Z"/>
        </w:rPr>
        <w:pPrChange w:id="71" w:author="Fatima Pillosu" w:date="2021-02-15T09:12:00Z">
          <w:pPr>
            <w:pStyle w:val="NoSpacing"/>
          </w:pPr>
        </w:pPrChange>
      </w:pPr>
      <w:ins w:id="72" w:author="Fatima Pillosu" w:date="2021-02-15T08:58:00Z">
        <w:r>
          <w:t>Tim Hewson</w:t>
        </w:r>
      </w:ins>
    </w:p>
    <w:p w14:paraId="0F169012" w14:textId="77777777" w:rsidR="00D23A00" w:rsidRDefault="00D23A00">
      <w:pPr>
        <w:pStyle w:val="NoSpacing"/>
        <w:spacing w:line="360" w:lineRule="auto"/>
        <w:rPr>
          <w:ins w:id="73" w:author="Fatima Pillosu" w:date="2021-02-15T08:58:00Z"/>
          <w:i/>
          <w:iCs/>
        </w:rPr>
        <w:pPrChange w:id="74" w:author="Fatima Pillosu" w:date="2021-02-15T09:12:00Z">
          <w:pPr>
            <w:pStyle w:val="NoSpacing"/>
          </w:pPr>
        </w:pPrChange>
      </w:pPr>
      <w:ins w:id="75" w:author="Fatima Pillosu" w:date="2021-02-15T08:58:00Z">
        <w:r w:rsidRPr="00CB5E67">
          <w:rPr>
            <w:i/>
            <w:iCs/>
          </w:rPr>
          <w:t>European Centre for Medium-range Weather Forecasts, Reading, UK</w:t>
        </w:r>
      </w:ins>
    </w:p>
    <w:p w14:paraId="269C1BF1" w14:textId="77777777" w:rsidR="00457F74" w:rsidRDefault="00457F74">
      <w:pPr>
        <w:pStyle w:val="NoSpacing"/>
        <w:spacing w:line="360" w:lineRule="auto"/>
        <w:rPr>
          <w:ins w:id="76" w:author="Fatima Pillosu" w:date="2021-02-15T08:58:00Z"/>
        </w:rPr>
        <w:pPrChange w:id="77" w:author="Fatima Pillosu" w:date="2021-02-15T09:12:00Z">
          <w:pPr>
            <w:pStyle w:val="NoSpacing"/>
          </w:pPr>
        </w:pPrChange>
      </w:pPr>
    </w:p>
    <w:p w14:paraId="45409CD7" w14:textId="1541C7C5" w:rsidR="00D23A00" w:rsidRDefault="00D23A00">
      <w:pPr>
        <w:pStyle w:val="NoSpacing"/>
        <w:spacing w:line="360" w:lineRule="auto"/>
        <w:rPr>
          <w:ins w:id="78" w:author="Fatima Pillosu" w:date="2021-02-15T08:58:00Z"/>
        </w:rPr>
        <w:pPrChange w:id="79" w:author="Fatima Pillosu" w:date="2021-02-15T09:12:00Z">
          <w:pPr>
            <w:pStyle w:val="NoSpacing"/>
          </w:pPr>
        </w:pPrChange>
      </w:pPr>
      <w:ins w:id="80" w:author="Fatima Pillosu" w:date="2021-02-15T08:58:00Z">
        <w:r>
          <w:t>Christel Prudhomme</w:t>
        </w:r>
      </w:ins>
    </w:p>
    <w:p w14:paraId="3E501FCA" w14:textId="22E05DE1" w:rsidR="00D23A00" w:rsidRDefault="00D23A00">
      <w:pPr>
        <w:pStyle w:val="NoSpacing"/>
        <w:spacing w:line="360" w:lineRule="auto"/>
        <w:rPr>
          <w:ins w:id="81" w:author="Fatima Pillosu" w:date="2021-02-15T08:58:00Z"/>
          <w:i/>
          <w:iCs/>
        </w:rPr>
        <w:pPrChange w:id="82" w:author="Fatima Pillosu" w:date="2021-02-15T09:12:00Z">
          <w:pPr>
            <w:pStyle w:val="NoSpacing"/>
          </w:pPr>
        </w:pPrChange>
      </w:pPr>
      <w:ins w:id="83" w:author="Fatima Pillosu" w:date="2021-02-15T08:58:00Z">
        <w:r w:rsidRPr="00CB5E67">
          <w:rPr>
            <w:i/>
            <w:iCs/>
          </w:rPr>
          <w:t>European Centre for Medium-range Weather Forecasts, Reading, UK</w:t>
        </w:r>
      </w:ins>
    </w:p>
    <w:p w14:paraId="4A18C2F8" w14:textId="3B6276B0" w:rsidR="00D23A00" w:rsidRDefault="00D23A00">
      <w:pPr>
        <w:pStyle w:val="NoSpacing"/>
        <w:spacing w:line="360" w:lineRule="auto"/>
        <w:rPr>
          <w:ins w:id="84" w:author="Fatima Pillosu" w:date="2021-02-15T08:58:00Z"/>
        </w:rPr>
        <w:pPrChange w:id="85" w:author="Fatima Pillosu" w:date="2021-02-15T09:12:00Z">
          <w:pPr>
            <w:pStyle w:val="NoSpacing"/>
          </w:pPr>
        </w:pPrChange>
      </w:pPr>
      <w:ins w:id="86" w:author="Fatima Pillosu" w:date="2021-02-15T08:58:00Z">
        <w:r>
          <w:rPr>
            <w:i/>
            <w:iCs/>
          </w:rPr>
          <w:t>Lou</w:t>
        </w:r>
      </w:ins>
      <w:ins w:id="87" w:author="Fatima Pillosu" w:date="2021-02-15T08:59:00Z">
        <w:r w:rsidR="00CD646B">
          <w:rPr>
            <w:i/>
            <w:iCs/>
          </w:rPr>
          <w:t>ghborough University, Loughborough, UK</w:t>
        </w:r>
      </w:ins>
    </w:p>
    <w:p w14:paraId="776E4B89" w14:textId="77777777" w:rsidR="00D23A00" w:rsidRDefault="00D23A00">
      <w:pPr>
        <w:pStyle w:val="NoSpacing"/>
        <w:spacing w:line="360" w:lineRule="auto"/>
        <w:rPr>
          <w:ins w:id="88" w:author="Fatima Pillosu" w:date="2021-02-15T08:58:00Z"/>
        </w:rPr>
        <w:pPrChange w:id="89" w:author="Fatima Pillosu" w:date="2021-02-15T09:12:00Z">
          <w:pPr>
            <w:pStyle w:val="NoSpacing"/>
          </w:pPr>
        </w:pPrChange>
      </w:pPr>
    </w:p>
    <w:p w14:paraId="2026AEAE" w14:textId="7FA6D24A" w:rsidR="00D23A00" w:rsidRDefault="00D23A00">
      <w:pPr>
        <w:pStyle w:val="NoSpacing"/>
        <w:spacing w:line="360" w:lineRule="auto"/>
        <w:rPr>
          <w:ins w:id="90" w:author="Fatima Pillosu" w:date="2021-02-15T08:58:00Z"/>
        </w:rPr>
        <w:pPrChange w:id="91" w:author="Fatima Pillosu" w:date="2021-02-15T09:12:00Z">
          <w:pPr>
            <w:pStyle w:val="NoSpacing"/>
          </w:pPr>
        </w:pPrChange>
      </w:pPr>
      <w:ins w:id="92" w:author="Fatima Pillosu" w:date="2021-02-15T08:58:00Z">
        <w:r>
          <w:t>Elisabeth Stephens</w:t>
        </w:r>
      </w:ins>
    </w:p>
    <w:p w14:paraId="10D908A3" w14:textId="77777777" w:rsidR="00D23A00" w:rsidRPr="00CB5E67" w:rsidRDefault="00D23A00">
      <w:pPr>
        <w:pStyle w:val="NoSpacing"/>
        <w:spacing w:line="360" w:lineRule="auto"/>
        <w:rPr>
          <w:ins w:id="93" w:author="Fatima Pillosu" w:date="2021-02-15T08:58:00Z"/>
          <w:i/>
          <w:iCs/>
        </w:rPr>
        <w:pPrChange w:id="94" w:author="Fatima Pillosu" w:date="2021-02-15T09:12:00Z">
          <w:pPr>
            <w:pStyle w:val="NoSpacing"/>
          </w:pPr>
        </w:pPrChange>
      </w:pPr>
      <w:ins w:id="95" w:author="Fatima Pillosu" w:date="2021-02-15T08:58:00Z">
        <w:r w:rsidRPr="00CB5E67">
          <w:rPr>
            <w:i/>
            <w:iCs/>
          </w:rPr>
          <w:t>University of Reading, Reading, UK</w:t>
        </w:r>
      </w:ins>
    </w:p>
    <w:p w14:paraId="14767AD1" w14:textId="77777777" w:rsidR="00D23A00" w:rsidRDefault="00D23A00">
      <w:pPr>
        <w:pStyle w:val="NoSpacing"/>
        <w:spacing w:line="360" w:lineRule="auto"/>
        <w:rPr>
          <w:ins w:id="96" w:author="Fatima Pillosu" w:date="2021-02-15T08:58:00Z"/>
        </w:rPr>
        <w:pPrChange w:id="97" w:author="Fatima Pillosu" w:date="2021-02-15T09:12:00Z">
          <w:pPr>
            <w:pStyle w:val="NoSpacing"/>
          </w:pPr>
        </w:pPrChange>
      </w:pPr>
    </w:p>
    <w:p w14:paraId="6A268011" w14:textId="33C0D0C0" w:rsidR="00D23A00" w:rsidRDefault="00D23A00">
      <w:pPr>
        <w:pStyle w:val="NoSpacing"/>
        <w:spacing w:line="360" w:lineRule="auto"/>
        <w:rPr>
          <w:ins w:id="98" w:author="Fatima Pillosu" w:date="2021-02-15T08:59:00Z"/>
        </w:rPr>
        <w:pPrChange w:id="99" w:author="Fatima Pillosu" w:date="2021-02-15T09:12:00Z">
          <w:pPr>
            <w:pStyle w:val="NoSpacing"/>
          </w:pPr>
        </w:pPrChange>
      </w:pPr>
      <w:ins w:id="100" w:author="Fatima Pillosu" w:date="2021-02-15T08:58:00Z">
        <w:r>
          <w:t>Hannah</w:t>
        </w:r>
      </w:ins>
      <w:ins w:id="101" w:author="Fatima Pillosu" w:date="2021-02-15T08:59:00Z">
        <w:r w:rsidR="00CD646B">
          <w:t xml:space="preserve"> L. Cloke</w:t>
        </w:r>
      </w:ins>
    </w:p>
    <w:p w14:paraId="78CAEE35" w14:textId="77777777" w:rsidR="00CD646B" w:rsidRPr="00CB5E67" w:rsidRDefault="00CD646B">
      <w:pPr>
        <w:pStyle w:val="NoSpacing"/>
        <w:spacing w:line="360" w:lineRule="auto"/>
        <w:rPr>
          <w:ins w:id="102" w:author="Fatima Pillosu" w:date="2021-02-15T08:59:00Z"/>
          <w:i/>
          <w:iCs/>
        </w:rPr>
        <w:pPrChange w:id="103" w:author="Fatima Pillosu" w:date="2021-02-15T09:12:00Z">
          <w:pPr>
            <w:pStyle w:val="NoSpacing"/>
          </w:pPr>
        </w:pPrChange>
      </w:pPr>
      <w:ins w:id="104" w:author="Fatima Pillosu" w:date="2021-02-15T08:59:00Z">
        <w:r w:rsidRPr="00CB5E67">
          <w:rPr>
            <w:i/>
            <w:iCs/>
          </w:rPr>
          <w:t>University of Reading, Reading, UK</w:t>
        </w:r>
      </w:ins>
    </w:p>
    <w:p w14:paraId="534DFFD6" w14:textId="2BCBC04E" w:rsidR="00CD646B" w:rsidRPr="00390AC7" w:rsidRDefault="00CD646B">
      <w:pPr>
        <w:pStyle w:val="NoSpacing"/>
        <w:spacing w:line="360" w:lineRule="auto"/>
        <w:rPr>
          <w:ins w:id="105" w:author="Fatima Pillosu" w:date="2021-02-15T08:59:00Z"/>
          <w:i/>
          <w:iCs/>
          <w:rPrChange w:id="106" w:author="Fatima Pillosu" w:date="2021-02-15T09:00:00Z">
            <w:rPr>
              <w:ins w:id="107" w:author="Fatima Pillosu" w:date="2021-02-15T08:59:00Z"/>
            </w:rPr>
          </w:rPrChange>
        </w:rPr>
        <w:pPrChange w:id="108" w:author="Fatima Pillosu" w:date="2021-02-15T09:12:00Z">
          <w:pPr>
            <w:pStyle w:val="NoSpacing"/>
          </w:pPr>
        </w:pPrChange>
      </w:pPr>
      <w:ins w:id="109" w:author="Fatima Pillosu" w:date="2021-02-15T08:59:00Z">
        <w:r w:rsidRPr="00390AC7">
          <w:rPr>
            <w:i/>
            <w:iCs/>
            <w:rPrChange w:id="110" w:author="Fatima Pillosu" w:date="2021-02-15T09:00:00Z">
              <w:rPr/>
            </w:rPrChange>
          </w:rPr>
          <w:t>Uppsala University, Uppsala, Sweden</w:t>
        </w:r>
      </w:ins>
    </w:p>
    <w:p w14:paraId="23DAE410" w14:textId="5C014B16" w:rsidR="00CD646B" w:rsidRDefault="009953C9" w:rsidP="00F66924">
      <w:pPr>
        <w:pStyle w:val="NoSpacing"/>
        <w:spacing w:line="360" w:lineRule="auto"/>
        <w:rPr>
          <w:ins w:id="111" w:author="Fatima Pillosu" w:date="2021-02-15T16:39:00Z"/>
          <w:i/>
          <w:iCs/>
        </w:rPr>
      </w:pPr>
      <w:ins w:id="112" w:author="Fatima Pillosu" w:date="2021-02-15T08:59:00Z">
        <w:r w:rsidRPr="00390AC7">
          <w:rPr>
            <w:i/>
            <w:iCs/>
            <w:rPrChange w:id="113" w:author="Fatima Pillosu" w:date="2021-02-15T09:00:00Z">
              <w:rPr/>
            </w:rPrChange>
          </w:rPr>
          <w:t>Centre of Natural Hazards and Disaster Science, Uppsala, Sweden</w:t>
        </w:r>
      </w:ins>
    </w:p>
    <w:p w14:paraId="2394D1AC" w14:textId="77777777" w:rsidR="00B637EE" w:rsidRDefault="00B637EE" w:rsidP="00F66924">
      <w:pPr>
        <w:pStyle w:val="NoSpacing"/>
        <w:spacing w:line="360" w:lineRule="auto"/>
        <w:rPr>
          <w:ins w:id="114" w:author="Fatima Pillosu" w:date="2021-02-15T16:39:00Z"/>
          <w:i/>
          <w:iCs/>
        </w:rPr>
      </w:pPr>
    </w:p>
    <w:p w14:paraId="3872F9CF" w14:textId="77777777" w:rsidR="00B637EE" w:rsidRDefault="00B637EE" w:rsidP="00F66924">
      <w:pPr>
        <w:pStyle w:val="NoSpacing"/>
        <w:spacing w:line="360" w:lineRule="auto"/>
        <w:rPr>
          <w:ins w:id="115" w:author="Fatima Pillosu" w:date="2021-02-15T16:39:00Z"/>
          <w:i/>
          <w:iCs/>
        </w:rPr>
      </w:pPr>
    </w:p>
    <w:p w14:paraId="0E1163E2" w14:textId="77777777" w:rsidR="00B637EE" w:rsidRPr="00390AC7" w:rsidRDefault="00B637EE">
      <w:pPr>
        <w:pStyle w:val="NoSpacing"/>
        <w:spacing w:line="360" w:lineRule="auto"/>
        <w:rPr>
          <w:ins w:id="116" w:author="Fatima Pillosu" w:date="2021-02-15T08:55:00Z"/>
          <w:i/>
          <w:iCs/>
          <w:rPrChange w:id="117" w:author="Fatima Pillosu" w:date="2021-02-15T09:00:00Z">
            <w:rPr>
              <w:ins w:id="118" w:author="Fatima Pillosu" w:date="2021-02-15T08:55:00Z"/>
            </w:rPr>
          </w:rPrChange>
        </w:rPr>
        <w:pPrChange w:id="119" w:author="Fatima Pillosu" w:date="2021-02-15T09:12:00Z">
          <w:pPr>
            <w:pStyle w:val="NoSpacing"/>
          </w:pPr>
        </w:pPrChange>
      </w:pPr>
    </w:p>
    <w:p w14:paraId="3736139D" w14:textId="77777777" w:rsidR="00B96692" w:rsidRDefault="00B96692" w:rsidP="00B96692">
      <w:pPr>
        <w:pStyle w:val="NoSpacing"/>
        <w:jc w:val="both"/>
        <w:rPr>
          <w:ins w:id="120" w:author="Fatima Pillosu" w:date="2021-02-15T09:13:00Z"/>
        </w:rPr>
      </w:pPr>
      <w:ins w:id="121" w:author="Fatima Pillosu" w:date="2021-02-15T09:13:00Z">
        <w:r>
          <w:t>______________</w:t>
        </w:r>
      </w:ins>
    </w:p>
    <w:p w14:paraId="7782D53C" w14:textId="14BB0C63" w:rsidR="00F66924" w:rsidRDefault="00B96692">
      <w:pPr>
        <w:ind w:firstLine="0"/>
        <w:rPr>
          <w:ins w:id="122" w:author="Fatima Pillosu" w:date="2021-02-15T09:12:00Z"/>
        </w:rPr>
        <w:pPrChange w:id="123" w:author="Fatima Pillosu" w:date="2021-02-15T09:14:00Z">
          <w:pPr>
            <w:pStyle w:val="NoSpacing"/>
          </w:pPr>
        </w:pPrChange>
      </w:pPr>
      <w:ins w:id="124" w:author="Fatima Pillosu" w:date="2021-02-15T09:14:00Z">
        <w:r>
          <w:t>*</w:t>
        </w:r>
        <w:r w:rsidR="00DB4E43">
          <w:t xml:space="preserve"> </w:t>
        </w:r>
      </w:ins>
      <w:ins w:id="125" w:author="Fatima Pillosu" w:date="2021-02-15T09:13:00Z">
        <w:r w:rsidR="00F66924" w:rsidRPr="00DB4E43">
          <w:rPr>
            <w:i/>
            <w:iCs/>
            <w:rPrChange w:id="126" w:author="Fatima Pillosu" w:date="2021-02-15T09:14:00Z">
              <w:rPr/>
            </w:rPrChange>
          </w:rPr>
          <w:t xml:space="preserve">Correspondent </w:t>
        </w:r>
        <w:r w:rsidR="00790E5D" w:rsidRPr="00DB4E43">
          <w:rPr>
            <w:i/>
            <w:iCs/>
            <w:rPrChange w:id="127" w:author="Fatima Pillosu" w:date="2021-02-15T09:14:00Z">
              <w:rPr/>
            </w:rPrChange>
          </w:rPr>
          <w:t>author:</w:t>
        </w:r>
        <w:r w:rsidR="00790E5D">
          <w:t xml:space="preserve"> </w:t>
        </w:r>
        <w:r>
          <w:t>Fatima Pillosu, f</w:t>
        </w:r>
        <w:r w:rsidR="00790E5D">
          <w:t>atima.pillosu@ecmwf.int</w:t>
        </w:r>
      </w:ins>
    </w:p>
    <w:p w14:paraId="1D313C79" w14:textId="77777777" w:rsidR="000B47DC" w:rsidRDefault="000B47DC">
      <w:pPr>
        <w:pStyle w:val="Heading1"/>
        <w:ind w:hanging="360"/>
        <w:rPr>
          <w:ins w:id="128" w:author="Fatima Pillosu" w:date="2021-02-15T16:39:00Z"/>
        </w:rPr>
        <w:sectPr w:rsidR="000B47DC" w:rsidSect="00F66924">
          <w:footerReference w:type="default" r:id="rId11"/>
          <w:pgSz w:w="11906" w:h="16838"/>
          <w:pgMar w:top="1418" w:right="1418" w:bottom="1418" w:left="1418" w:header="709" w:footer="709" w:gutter="0"/>
          <w:lnNumType w:countBy="1" w:restart="continuous"/>
          <w:cols w:space="708"/>
          <w:docGrid w:linePitch="360"/>
        </w:sectPr>
        <w:pPrChange w:id="133" w:author="Fatima Maria Pillosu" w:date="2021-02-15T20:34:00Z">
          <w:pPr>
            <w:pStyle w:val="Heading1"/>
            <w:ind w:firstLine="0"/>
          </w:pPr>
        </w:pPrChange>
      </w:pPr>
    </w:p>
    <w:p w14:paraId="736FF51E" w14:textId="5AE84F26" w:rsidR="00740111" w:rsidDel="00CC04BC" w:rsidRDefault="004E66D0" w:rsidP="00711C99">
      <w:pPr>
        <w:pStyle w:val="Heading1"/>
        <w:numPr>
          <w:ilvl w:val="0"/>
          <w:numId w:val="0"/>
        </w:numPr>
        <w:rPr>
          <w:ins w:id="134" w:author="Fatima Pillosu" w:date="2021-02-15T09:06:00Z"/>
          <w:del w:id="135" w:author="Fatima Maria Pillosu" w:date="2021-02-17T11:58:00Z"/>
        </w:rPr>
      </w:pPr>
      <w:ins w:id="136" w:author="Fatima Pillosu" w:date="2021-02-15T09:06:00Z">
        <w:r>
          <w:lastRenderedPageBreak/>
          <w:t>AB</w:t>
        </w:r>
      </w:ins>
      <w:ins w:id="137" w:author="Fatima Pillosu" w:date="2021-02-15T09:14:00Z">
        <w:r w:rsidR="002D0ED1">
          <w:t>S</w:t>
        </w:r>
      </w:ins>
      <w:ins w:id="138" w:author="Fatima Pillosu" w:date="2021-02-15T09:06:00Z">
        <w:r>
          <w:t>TRACT</w:t>
        </w:r>
      </w:ins>
    </w:p>
    <w:p w14:paraId="5179F3D1" w14:textId="746E9076" w:rsidR="004E66D0" w:rsidRPr="004E66D0" w:rsidDel="00CC04BC" w:rsidRDefault="00AB19B8" w:rsidP="00711C99">
      <w:pPr>
        <w:ind w:firstLine="0"/>
        <w:rPr>
          <w:ins w:id="139" w:author="Fatima Pillosu" w:date="2021-02-14T14:43:00Z"/>
          <w:del w:id="140" w:author="Fatima Maria Pillosu" w:date="2021-02-17T11:58:00Z"/>
          <w:rPrChange w:id="141" w:author="Fatima Pillosu" w:date="2021-02-15T09:06:00Z">
            <w:rPr>
              <w:ins w:id="142" w:author="Fatima Pillosu" w:date="2021-02-14T14:43:00Z"/>
              <w:del w:id="143" w:author="Fatima Maria Pillosu" w:date="2021-02-17T11:58:00Z"/>
              <w:sz w:val="32"/>
              <w:szCs w:val="32"/>
            </w:rPr>
          </w:rPrChange>
        </w:rPr>
      </w:pPr>
      <w:ins w:id="144" w:author="Fatima Pillosu" w:date="2021-02-15T09:07:00Z">
        <w:del w:id="145" w:author="Fatima Maria Pillosu" w:date="2021-02-17T11:58:00Z">
          <w:r w:rsidDel="00CC04BC">
            <w:delText>To be completed.</w:delText>
          </w:r>
        </w:del>
      </w:ins>
    </w:p>
    <w:p w14:paraId="5AA85717" w14:textId="77777777" w:rsidR="00B8217C" w:rsidRPr="00457F74" w:rsidRDefault="00B8217C">
      <w:pPr>
        <w:pStyle w:val="Heading1"/>
        <w:numPr>
          <w:ilvl w:val="0"/>
          <w:numId w:val="0"/>
        </w:numPr>
        <w:rPr>
          <w:ins w:id="146" w:author="Fatima Pillosu" w:date="2021-02-14T14:43:00Z"/>
        </w:rPr>
        <w:pPrChange w:id="147" w:author="Fatima Maria Pillosu" w:date="2021-02-17T11:58:00Z">
          <w:pPr/>
        </w:pPrChange>
      </w:pPr>
    </w:p>
    <w:p w14:paraId="31B4FFD4" w14:textId="77777777" w:rsidR="00CC04BC" w:rsidRDefault="00CC04BC">
      <w:pPr>
        <w:pStyle w:val="Heading1"/>
        <w:rPr>
          <w:ins w:id="148" w:author="Fatima Maria Pillosu" w:date="2021-02-17T11:58:00Z"/>
        </w:rPr>
        <w:sectPr w:rsidR="00CC04BC" w:rsidSect="00F66924">
          <w:pgSz w:w="11906" w:h="16838"/>
          <w:pgMar w:top="1418" w:right="1418" w:bottom="1418" w:left="1418" w:header="709" w:footer="709" w:gutter="0"/>
          <w:lnNumType w:countBy="1" w:restart="continuous"/>
          <w:cols w:space="708"/>
          <w:docGrid w:linePitch="360"/>
        </w:sectPr>
      </w:pPr>
    </w:p>
    <w:p w14:paraId="25459FC1" w14:textId="5E1A4AD0" w:rsidR="00B44066" w:rsidDel="009E55FD" w:rsidRDefault="00B0451E">
      <w:pPr>
        <w:pStyle w:val="Heading1"/>
        <w:rPr>
          <w:del w:id="149" w:author="Fatima Maria Pillosu" w:date="2021-02-15T20:31:00Z"/>
        </w:rPr>
        <w:pPrChange w:id="150" w:author="Fatima Maria" w:date="2021-02-22T15:42:00Z">
          <w:pPr/>
        </w:pPrChange>
      </w:pPr>
      <w:ins w:id="151" w:author="Fatima Maria Pillosu" w:date="2021-02-15T20:35:00Z">
        <w:r w:rsidRPr="007E528B">
          <w:lastRenderedPageBreak/>
          <w:t>Introduction</w:t>
        </w:r>
      </w:ins>
      <w:del w:id="152" w:author="Fatima Maria Pillosu" w:date="2021-02-15T20:31:00Z">
        <w:r w:rsidR="00687B7F" w:rsidRPr="00B771A6" w:rsidDel="009E55FD">
          <w:delText>Introduction</w:delText>
        </w:r>
      </w:del>
      <w:ins w:id="153" w:author="Fatima Pillosu" w:date="2021-02-15T09:10:00Z">
        <w:del w:id="154" w:author="Fatima Maria Pillosu" w:date="2021-02-15T20:31:00Z">
          <w:r w:rsidR="00B44066" w:rsidDel="009E55FD">
            <w:delText xml:space="preserve"> </w:delText>
          </w:r>
        </w:del>
      </w:ins>
    </w:p>
    <w:p w14:paraId="2185240E" w14:textId="77777777" w:rsidR="009E55FD" w:rsidRPr="00E22E8C" w:rsidRDefault="009E55FD">
      <w:pPr>
        <w:pStyle w:val="Heading1"/>
        <w:rPr>
          <w:ins w:id="155" w:author="Fatima Maria Pillosu" w:date="2021-02-15T20:31:00Z"/>
        </w:rPr>
      </w:pPr>
    </w:p>
    <w:p w14:paraId="0BC9E255" w14:textId="22CCC9F1" w:rsidR="009F4C81" w:rsidRPr="00E22E8C" w:rsidDel="00CD09F6" w:rsidRDefault="009F4C81">
      <w:pPr>
        <w:rPr>
          <w:del w:id="156" w:author="Fatima Pillosu" w:date="2021-02-15T09:17:00Z"/>
        </w:rPr>
      </w:pPr>
    </w:p>
    <w:p w14:paraId="1A56E97F" w14:textId="77777777" w:rsidR="00373609" w:rsidRDefault="00BA5C9A">
      <w:pPr>
        <w:rPr>
          <w:ins w:id="157" w:author="Fatima Maria Pillosu" w:date="2021-02-17T11:31:00Z"/>
        </w:rPr>
      </w:pPr>
      <w:r w:rsidRPr="009767BE">
        <w:t>Worldwide, extreme weather-related hazards (e.g. tropical cyclones, floods</w:t>
      </w:r>
      <w:r w:rsidR="00714F95" w:rsidRPr="009767BE">
        <w:t>, landslides,</w:t>
      </w:r>
      <w:r w:rsidRPr="009767BE">
        <w:t xml:space="preserve"> droughts, heatwaves, wildfires</w:t>
      </w:r>
      <w:r w:rsidR="00540E09" w:rsidRPr="009767BE">
        <w:t xml:space="preserve">, </w:t>
      </w:r>
      <w:r w:rsidR="00227785" w:rsidRPr="009767BE">
        <w:t>earthquake</w:t>
      </w:r>
      <w:r w:rsidR="00714F95" w:rsidRPr="009767BE">
        <w:t>s</w:t>
      </w:r>
      <w:r w:rsidR="00227785" w:rsidRPr="009767BE">
        <w:t>,</w:t>
      </w:r>
      <w:r w:rsidR="00714F95" w:rsidRPr="009767BE">
        <w:t xml:space="preserve"> tsunamis, volcanoes</w:t>
      </w:r>
      <w:r w:rsidRPr="009767BE">
        <w:t xml:space="preserve">) </w:t>
      </w:r>
      <w:r w:rsidR="00AC4995" w:rsidRPr="009767BE">
        <w:t xml:space="preserve">have </w:t>
      </w:r>
      <w:r w:rsidRPr="009767BE">
        <w:t xml:space="preserve">cost millions </w:t>
      </w:r>
      <w:r w:rsidR="00B80DB1" w:rsidRPr="009767BE">
        <w:t xml:space="preserve">of </w:t>
      </w:r>
      <w:r w:rsidRPr="009767BE">
        <w:t>lives and billions of dollars in economic losses</w:t>
      </w:r>
      <w:r w:rsidR="00AC4995" w:rsidRPr="009767BE">
        <w:t xml:space="preserve"> between 2000-2019</w:t>
      </w:r>
      <w:r w:rsidR="00EE4805" w:rsidRPr="009767BE">
        <w:t xml:space="preserve"> </w:t>
      </w:r>
      <w:r w:rsidR="00EE4805" w:rsidRPr="00162398">
        <w:fldChar w:fldCharType="begin" w:fldLock="1"/>
      </w:r>
      <w:r w:rsidR="00EE4805" w:rsidRPr="009767BE">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EE4805" w:rsidRPr="00162398">
        <w:fldChar w:fldCharType="separate"/>
      </w:r>
      <w:r w:rsidR="00EE4805" w:rsidRPr="009767BE">
        <w:rPr>
          <w:noProof/>
        </w:rPr>
        <w:t>(UNDRR 2020)</w:t>
      </w:r>
      <w:r w:rsidR="00EE4805" w:rsidRPr="00162398">
        <w:fldChar w:fldCharType="end"/>
      </w:r>
      <w:r w:rsidR="00AE1287" w:rsidRPr="009767BE">
        <w:t xml:space="preserve">. </w:t>
      </w:r>
      <w:r w:rsidR="00221BB0" w:rsidRPr="009767BE">
        <w:t>Moreover,</w:t>
      </w:r>
      <w:del w:id="158" w:author="Fatima Maria Pillosu" w:date="2021-02-15T20:39:00Z">
        <w:r w:rsidR="00221BB0" w:rsidRPr="009767BE" w:rsidDel="009243A6">
          <w:delText xml:space="preserve"> </w:delText>
        </w:r>
        <w:r w:rsidR="00E6515F" w:rsidRPr="009767BE" w:rsidDel="009243A6">
          <w:delText xml:space="preserve">projections </w:delText>
        </w:r>
        <w:r w:rsidR="0043750E" w:rsidRPr="009767BE" w:rsidDel="009243A6">
          <w:delText xml:space="preserve">say </w:delText>
        </w:r>
        <w:r w:rsidR="00EE4805" w:rsidRPr="009767BE" w:rsidDel="009243A6">
          <w:delText>that</w:delText>
        </w:r>
      </w:del>
      <w:r w:rsidRPr="009767BE">
        <w:t xml:space="preserve"> </w:t>
      </w:r>
      <w:r w:rsidR="00E6515F" w:rsidRPr="009767BE">
        <w:t>such hazards</w:t>
      </w:r>
      <w:ins w:id="159" w:author="Fatima Maria Pillosu" w:date="2021-02-15T20:39:00Z">
        <w:r w:rsidR="009243A6" w:rsidRPr="009767BE">
          <w:t xml:space="preserve"> are expected to</w:t>
        </w:r>
      </w:ins>
      <w:del w:id="160" w:author="Fatima Maria Pillosu" w:date="2021-02-15T20:39:00Z">
        <w:r w:rsidR="00E6515F" w:rsidRPr="009767BE" w:rsidDel="009243A6">
          <w:delText xml:space="preserve"> will</w:delText>
        </w:r>
      </w:del>
      <w:r w:rsidRPr="009767BE">
        <w:t xml:space="preserve"> </w:t>
      </w:r>
      <w:r w:rsidR="00AE1287" w:rsidRPr="009767BE">
        <w:t xml:space="preserve">become more </w:t>
      </w:r>
      <w:r w:rsidR="003F2924" w:rsidRPr="009767BE">
        <w:t>frequent and damaging</w:t>
      </w:r>
      <w:r w:rsidR="00221BB0" w:rsidRPr="009767BE">
        <w:t xml:space="preserve"> due to global warming</w:t>
      </w:r>
      <w:r w:rsidR="00EE4805" w:rsidRPr="009767BE">
        <w:t xml:space="preserve"> </w:t>
      </w:r>
      <w:r w:rsidR="00EE4805" w:rsidRPr="00162398">
        <w:fldChar w:fldCharType="begin" w:fldLock="1"/>
      </w:r>
      <w:r w:rsidR="00EE4805" w:rsidRPr="009767BE">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EE4805" w:rsidRPr="00162398">
        <w:fldChar w:fldCharType="separate"/>
      </w:r>
      <w:r w:rsidR="00EE4805" w:rsidRPr="009767BE">
        <w:rPr>
          <w:noProof/>
        </w:rPr>
        <w:t>(Hoegh-Guldberg et al. 2019)</w:t>
      </w:r>
      <w:r w:rsidR="00EE4805" w:rsidRPr="00162398">
        <w:fldChar w:fldCharType="end"/>
      </w:r>
      <w:r w:rsidR="003F2924" w:rsidRPr="009767BE">
        <w:t xml:space="preserve"> </w:t>
      </w:r>
      <w:r w:rsidR="00E6515F" w:rsidRPr="009767BE">
        <w:t>and</w:t>
      </w:r>
      <w:ins w:id="161" w:author="Fatima Maria Pillosu" w:date="2021-02-15T22:45:00Z">
        <w:r w:rsidR="00BE75EB">
          <w:t xml:space="preserve"> due</w:t>
        </w:r>
      </w:ins>
      <w:r w:rsidR="00910177" w:rsidRPr="00E22E8C">
        <w:t xml:space="preserve"> </w:t>
      </w:r>
      <w:ins w:id="162" w:author="Fatima Maria Pillosu" w:date="2021-02-15T22:44:00Z">
        <w:r w:rsidR="00BE75EB">
          <w:t xml:space="preserve">to </w:t>
        </w:r>
      </w:ins>
      <w:del w:id="163" w:author="Fatima Pillosu" w:date="2021-02-14T15:57:00Z">
        <w:r w:rsidR="00910177" w:rsidRPr="009767BE" w:rsidDel="00AC403A">
          <w:delText>due to</w:delText>
        </w:r>
      </w:del>
      <w:ins w:id="164" w:author="Fatima Pillosu" w:date="2021-02-14T14:39:00Z">
        <w:r w:rsidR="00921827" w:rsidRPr="009767BE">
          <w:t>an</w:t>
        </w:r>
      </w:ins>
      <w:ins w:id="165" w:author="Fatima Pillosu" w:date="2021-02-14T14:38:00Z">
        <w:r w:rsidR="00AB5334" w:rsidRPr="009767BE">
          <w:t xml:space="preserve"> increas</w:t>
        </w:r>
      </w:ins>
      <w:ins w:id="166" w:author="Fatima Pillosu" w:date="2021-02-14T14:39:00Z">
        <w:r w:rsidR="00921827" w:rsidRPr="009767BE">
          <w:t>ed</w:t>
        </w:r>
      </w:ins>
      <w:ins w:id="167" w:author="Fatima Pillosu" w:date="2021-02-14T14:38:00Z">
        <w:r w:rsidR="00AB5334" w:rsidRPr="009767BE">
          <w:t xml:space="preserve"> exposure</w:t>
        </w:r>
      </w:ins>
      <w:ins w:id="168" w:author="Fatima Maria Pillosu" w:date="2021-02-15T20:40:00Z">
        <w:r w:rsidR="00631921" w:rsidRPr="009767BE">
          <w:t xml:space="preserve"> and </w:t>
        </w:r>
      </w:ins>
      <w:ins w:id="169" w:author="Fatima Pillosu" w:date="2021-02-15T11:06:00Z">
        <w:del w:id="170" w:author="Fatima Maria Pillosu" w:date="2021-02-15T20:40:00Z">
          <w:r w:rsidR="004C6E0B" w:rsidRPr="009767BE" w:rsidDel="00631921">
            <w:delText>/</w:delText>
          </w:r>
        </w:del>
      </w:ins>
      <w:ins w:id="171" w:author="Fatima Pillosu" w:date="2021-02-14T14:38:00Z">
        <w:r w:rsidR="00AB5334" w:rsidRPr="009767BE">
          <w:t>vulnerability of</w:t>
        </w:r>
      </w:ins>
      <w:r w:rsidR="00E6515F" w:rsidRPr="009767BE">
        <w:t xml:space="preserve"> </w:t>
      </w:r>
      <w:r w:rsidR="00484EBD" w:rsidRPr="009767BE">
        <w:t>people and assets</w:t>
      </w:r>
      <w:del w:id="172" w:author="Fatima Pillosu" w:date="2021-02-14T14:39:00Z">
        <w:r w:rsidR="00484EBD" w:rsidRPr="009767BE" w:rsidDel="00AB5334">
          <w:delText>’</w:delText>
        </w:r>
      </w:del>
      <w:r w:rsidR="00484EBD" w:rsidRPr="009767BE">
        <w:t xml:space="preserve"> </w:t>
      </w:r>
      <w:del w:id="173" w:author="Fatima Pillosu" w:date="2021-02-14T14:38:00Z">
        <w:r w:rsidR="00E6515F" w:rsidRPr="009767BE" w:rsidDel="00AB5334">
          <w:delText xml:space="preserve">increased </w:delText>
        </w:r>
        <w:r w:rsidR="0053706D" w:rsidRPr="009767BE" w:rsidDel="00AB5334">
          <w:delText xml:space="preserve">exposure and vulnerability </w:delText>
        </w:r>
      </w:del>
      <w:r w:rsidR="00EE4805" w:rsidRPr="00162398">
        <w:fldChar w:fldCharType="begin" w:fldLock="1"/>
      </w:r>
      <w:r w:rsidR="00162398">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EE4805" w:rsidRPr="00162398">
        <w:fldChar w:fldCharType="separate"/>
      </w:r>
      <w:r w:rsidR="00EE4805" w:rsidRPr="00162398">
        <w:rPr>
          <w:noProof/>
        </w:rPr>
        <w:t>(Ward et al. 2020)</w:t>
      </w:r>
      <w:r w:rsidR="00EE4805" w:rsidRPr="00162398">
        <w:fldChar w:fldCharType="end"/>
      </w:r>
      <w:r w:rsidRPr="009767BE">
        <w:t>.</w:t>
      </w:r>
      <w:ins w:id="174" w:author="Fatima Maria Pillosu" w:date="2021-02-16T17:19:00Z">
        <w:r w:rsidR="0027461A">
          <w:t xml:space="preserve"> </w:t>
        </w:r>
      </w:ins>
      <w:del w:id="175" w:author="Fatima Maria Pillosu" w:date="2021-02-16T17:18:00Z">
        <w:r w:rsidRPr="009767BE" w:rsidDel="0027461A">
          <w:delText xml:space="preserve"> </w:delText>
        </w:r>
      </w:del>
      <w:r w:rsidRPr="009767BE">
        <w:t xml:space="preserve">The Sendai Framework for Disaster Risk Reduction 2015-2030 </w:t>
      </w:r>
      <w:r w:rsidR="00FC5857" w:rsidRPr="00162398">
        <w:fldChar w:fldCharType="begin" w:fldLock="1"/>
      </w:r>
      <w:r w:rsidR="00E1727B" w:rsidRPr="009767BE">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FC5857" w:rsidRPr="00162398">
        <w:fldChar w:fldCharType="separate"/>
      </w:r>
      <w:r w:rsidR="00FC5857" w:rsidRPr="009767BE">
        <w:rPr>
          <w:noProof/>
        </w:rPr>
        <w:t>(UNDRR 2015)</w:t>
      </w:r>
      <w:r w:rsidR="00FC5857" w:rsidRPr="00162398">
        <w:fldChar w:fldCharType="end"/>
      </w:r>
      <w:r w:rsidR="00526678" w:rsidRPr="009767BE">
        <w:t xml:space="preserve"> </w:t>
      </w:r>
      <w:r w:rsidRPr="009767BE">
        <w:t>advocates reducing disaster risk by enhancing early response and preparedness</w:t>
      </w:r>
      <w:ins w:id="176" w:author="Fatima Pillosu" w:date="2021-02-12T20:39:00Z">
        <w:r w:rsidR="00EF7861" w:rsidRPr="009767BE">
          <w:t>.</w:t>
        </w:r>
      </w:ins>
      <w:ins w:id="177" w:author="Fatima Maria Pillosu" w:date="2021-02-15T22:42:00Z">
        <w:r w:rsidR="009767BE">
          <w:t xml:space="preserve"> </w:t>
        </w:r>
      </w:ins>
    </w:p>
    <w:p w14:paraId="32A185A2" w14:textId="2D9C203B" w:rsidR="00373609" w:rsidRPr="001B4107" w:rsidRDefault="000735E4">
      <w:pPr>
        <w:rPr>
          <w:ins w:id="178" w:author="Fatima Maria Pillosu" w:date="2021-02-17T11:31:00Z"/>
          <w:lang w:val="fr-FR"/>
          <w:rPrChange w:id="179" w:author="Christel Prudhomme" w:date="2021-02-18T16:52:00Z">
            <w:rPr>
              <w:ins w:id="180" w:author="Fatima Maria Pillosu" w:date="2021-02-17T11:31:00Z"/>
            </w:rPr>
          </w:rPrChange>
        </w:rPr>
      </w:pPr>
      <w:ins w:id="181" w:author="Fatima Maria Pillosu" w:date="2021-02-16T15:04:00Z">
        <w:r>
          <w:t xml:space="preserve">Within this framework, </w:t>
        </w:r>
      </w:ins>
      <w:ins w:id="182" w:author="Fatima Pillosu" w:date="2021-02-15T14:39:00Z">
        <w:del w:id="183" w:author="Fatima Maria Pillosu" w:date="2021-02-15T22:42:00Z">
          <w:r w:rsidR="00375129" w:rsidRPr="009767BE" w:rsidDel="009767BE">
            <w:delText xml:space="preserve"> </w:delText>
          </w:r>
        </w:del>
      </w:ins>
      <w:ins w:id="184" w:author="Fatima Maria Pillosu" w:date="2021-02-16T15:04:00Z">
        <w:r>
          <w:t>s</w:t>
        </w:r>
      </w:ins>
      <w:ins w:id="185" w:author="Fatima Maria Pillosu" w:date="2021-02-15T20:50:00Z">
        <w:r w:rsidR="00281334" w:rsidRPr="009767BE">
          <w:t xml:space="preserve">everal projects </w:t>
        </w:r>
      </w:ins>
      <w:ins w:id="186" w:author="Fatima Maria Pillosu" w:date="2021-02-16T15:18:00Z">
        <w:r w:rsidR="00A3095F">
          <w:t>are buil</w:t>
        </w:r>
      </w:ins>
      <w:ins w:id="187" w:author="Fatima Maria Pillosu" w:date="2021-02-16T15:19:00Z">
        <w:r w:rsidR="00A3095F">
          <w:t>d</w:t>
        </w:r>
      </w:ins>
      <w:ins w:id="188" w:author="Fatima Maria Pillosu" w:date="2021-02-16T15:18:00Z">
        <w:r w:rsidR="00A3095F">
          <w:t>ing</w:t>
        </w:r>
      </w:ins>
      <w:ins w:id="189" w:author="Fatima Maria Pillosu" w:date="2021-02-15T20:50:00Z">
        <w:r w:rsidR="00281334" w:rsidRPr="009767BE">
          <w:t xml:space="preserve"> </w:t>
        </w:r>
      </w:ins>
      <w:ins w:id="190" w:author="Fatima Maria Pillosu" w:date="2021-02-15T20:44:00Z">
        <w:r w:rsidR="00281334" w:rsidRPr="009767BE">
          <w:t>early warning systems</w:t>
        </w:r>
      </w:ins>
      <w:ins w:id="191" w:author="Fatima Maria Pillosu" w:date="2021-02-15T21:04:00Z">
        <w:r w:rsidR="00821359" w:rsidRPr="009767BE">
          <w:rPr>
            <w:rPrChange w:id="192" w:author="Fatima Maria Pillosu" w:date="2021-02-15T22:42:00Z">
              <w:rPr>
                <w:color w:val="FF0000"/>
              </w:rPr>
            </w:rPrChange>
          </w:rPr>
          <w:t xml:space="preserve"> </w:t>
        </w:r>
      </w:ins>
      <w:ins w:id="193" w:author="Fatima Maria Pillosu" w:date="2021-02-15T20:50:00Z">
        <w:r w:rsidR="00C96750" w:rsidRPr="00E22E8C">
          <w:t>a</w:t>
        </w:r>
        <w:r w:rsidR="00C96750" w:rsidRPr="009767BE">
          <w:t xml:space="preserve">t </w:t>
        </w:r>
      </w:ins>
      <w:ins w:id="194" w:author="Fatima Maria Pillosu" w:date="2021-02-15T20:52:00Z">
        <w:r w:rsidR="00C96750" w:rsidRPr="009767BE">
          <w:t>regional/national scale</w:t>
        </w:r>
      </w:ins>
      <w:ins w:id="195" w:author="Fatima Maria Pillosu" w:date="2021-02-15T20:51:00Z">
        <w:r w:rsidR="00C96750" w:rsidRPr="009767BE">
          <w:t xml:space="preserve"> </w:t>
        </w:r>
        <w:r w:rsidR="00C96750" w:rsidRPr="00162398">
          <w:fldChar w:fldCharType="begin" w:fldLock="1"/>
        </w:r>
      </w:ins>
      <w:r w:rsidR="00334CBE">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ins w:id="196" w:author="Fatima Maria Pillosu" w:date="2021-02-15T20:51:00Z">
        <w:r w:rsidR="00C96750" w:rsidRPr="00162398">
          <w:fldChar w:fldCharType="separate"/>
        </w:r>
      </w:ins>
      <w:r w:rsidR="00334CBE" w:rsidRPr="00334CBE">
        <w:rPr>
          <w:noProof/>
        </w:rPr>
        <w:t>(Arnal et al. 2020; Demuth et al. 2020; Flack et al. 2019; Acosta-Coll et al. 2018)</w:t>
      </w:r>
      <w:ins w:id="197" w:author="Fatima Maria Pillosu" w:date="2021-02-15T20:51:00Z">
        <w:r w:rsidR="00C96750" w:rsidRPr="00162398">
          <w:fldChar w:fldCharType="end"/>
        </w:r>
        <w:r w:rsidR="00C96750" w:rsidRPr="009767BE">
          <w:t xml:space="preserve"> </w:t>
        </w:r>
      </w:ins>
      <w:ins w:id="198" w:author="Fatima Maria Pillosu" w:date="2021-02-16T15:08:00Z">
        <w:r>
          <w:t>and</w:t>
        </w:r>
      </w:ins>
      <w:ins w:id="199" w:author="Fatima Maria Pillosu" w:date="2021-02-15T20:51:00Z">
        <w:r w:rsidR="00C96750" w:rsidRPr="009767BE">
          <w:t xml:space="preserve"> international scale </w:t>
        </w:r>
        <w:r w:rsidR="00C96750" w:rsidRPr="00162398">
          <w:fldChar w:fldCharType="begin" w:fldLock="1"/>
        </w:r>
      </w:ins>
      <w:r w:rsidR="0065006C">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WMO","given":"","non-dropping-particle":"","parse-names":false,"suffix":""}],"container-title":"World Meteorological Organization Bulletin (Weather ready, Climate smart - Supporting the 2030 Agenda for Sustainable Development)","id":"ITEM-2","issue":"2","issued":{"date-parts":[["2017"]]},"page":"45-47","title":"HIWeather: A 10-year research project","type":"chapter","volume":"66"},"uris":["http://www.mendeley.com/documents/?uuid=4e07e046-380d-3d69-ae7d-f2f49e68f6e8"]},{"id":"ITEM-3","itemData":{"DOI":"https://doi.org/10.5194/nhess-15-895-2015","author":[{"dropping-particle":"","family":"Coughlan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Sciences","id":"ITEM-3","issue":"4","issued":{"date-parts":[["2015"]]},"page":"895-904","title":"Forecast-based financing: An approach for catalyzing humanitarian action based on extreme weather and climate forecasts","type":"article-journal","volume":"15"},"uris":["http://www.mendeley.com/documents/?uuid=1cc406db-e489-3208-aa31-116d10a0f693"]},{"id":"ITEM-4","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Policy","id":"ITEM-4","issued":{"date-parts":[["2012"]]},"page":"35-49","title":"Operational early warning systems for water-related hazards in Europe","type":"article-journal","volume":"21"},"uris":["http://www.mendeley.com/documents/?uuid=c342ef56-2ecb-3c37-aaf0-3eaabd668d30"]},{"id":"ITEM-5","itemData":{"DOI":"doi:10.5194/hess-17-1161-2013","author":[{"dropping-particle":"","family":"Alfieri","given":"L","non-dropping-particle":"","parse-names":false,"suffix":""},{"dropping-particle":"","family":"Burek"</w:instrText>
      </w:r>
      <w:r w:rsidR="0065006C" w:rsidRPr="001B4107">
        <w:rPr>
          <w:lang w:val="fr-FR"/>
          <w:rPrChange w:id="200" w:author="Christel Prudhomme" w:date="2021-02-18T16:52:00Z">
            <w:rPr/>
          </w:rPrChange>
        </w:rPr>
        <w:instrText>,"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Discussions","id":"ITEM-5","issue":"3","issued":{"date-parts":[["2013"]]},"page":"1161-1175","title":"GloFAS-global ensemble streamflow forecasting and flood early warning","type":"article-journal","volume":"17"},"uris":["http://www.mendeley.com/documents/?uuid=5e4dae36-3f19-3545-809d-81fb1332385e"]}],"mendeley":{"formattedCitation":"(Emerton et al. 2020; WMO 2017; Coughlan De Perez et al. 2015; Alfieri et al. 2012, 2013)","plainTextFormattedCitation":"(Emerton et al. 2020; WMO 2017; Coughlan De Perez et al. 2015; Alfieri et al. 2012, 2013)","previouslyFormattedCitation":"(Emerton et al. 2020; WMO 2017; Coughlan De Perez et al. 2015; Alfieri et al. 2012, 2013)"},"properties":{"noteIndex":0},"schema":"https://github.com/citation-style-language/schema/raw/master/csl-citation.json"}</w:instrText>
      </w:r>
      <w:ins w:id="201" w:author="Fatima Maria Pillosu" w:date="2021-02-15T20:51:00Z">
        <w:r w:rsidR="00C96750" w:rsidRPr="00162398">
          <w:fldChar w:fldCharType="separate"/>
        </w:r>
      </w:ins>
      <w:r w:rsidR="00334CBE" w:rsidRPr="001B4107">
        <w:rPr>
          <w:noProof/>
          <w:lang w:val="fr-FR"/>
          <w:rPrChange w:id="202" w:author="Christel Prudhomme" w:date="2021-02-18T16:52:00Z">
            <w:rPr>
              <w:noProof/>
            </w:rPr>
          </w:rPrChange>
        </w:rPr>
        <w:t>(Emerton et al. 2020; WMO 2017; Coughlan De Perez et al. 2015; Alfieri et al. 2012, 2013)</w:t>
      </w:r>
      <w:ins w:id="203" w:author="Fatima Maria Pillosu" w:date="2021-02-15T20:51:00Z">
        <w:r w:rsidR="00C96750" w:rsidRPr="00162398">
          <w:fldChar w:fldCharType="end"/>
        </w:r>
        <w:r w:rsidR="00C96750" w:rsidRPr="001B4107">
          <w:rPr>
            <w:lang w:val="fr-FR"/>
            <w:rPrChange w:id="204" w:author="Christel Prudhomme" w:date="2021-02-18T16:52:00Z">
              <w:rPr/>
            </w:rPrChange>
          </w:rPr>
          <w:t>.</w:t>
        </w:r>
      </w:ins>
      <w:ins w:id="205" w:author="Fatima Maria Pillosu" w:date="2021-02-15T21:02:00Z">
        <w:r w:rsidR="00821359" w:rsidRPr="001B4107">
          <w:rPr>
            <w:lang w:val="fr-FR"/>
            <w:rPrChange w:id="206" w:author="Christel Prudhomme" w:date="2021-02-18T16:52:00Z">
              <w:rPr/>
            </w:rPrChange>
          </w:rPr>
          <w:t xml:space="preserve"> </w:t>
        </w:r>
      </w:ins>
      <w:ins w:id="207" w:author="Fatima Maria Pillosu" w:date="2021-02-16T15:19:00Z">
        <w:r w:rsidR="0065006C">
          <w:t xml:space="preserve">All </w:t>
        </w:r>
      </w:ins>
      <w:ins w:id="208" w:author="Fatima Maria Pillosu" w:date="2021-02-16T15:20:00Z">
        <w:r w:rsidR="0065006C">
          <w:t>these projects recognize</w:t>
        </w:r>
      </w:ins>
      <w:ins w:id="209" w:author="Fatima Maria Pillosu" w:date="2021-02-15T21:17:00Z">
        <w:r w:rsidR="00832313" w:rsidRPr="009767BE">
          <w:rPr>
            <w:rPrChange w:id="210" w:author="Fatima Maria Pillosu" w:date="2021-02-15T22:42:00Z">
              <w:rPr>
                <w:color w:val="000000" w:themeColor="text1"/>
              </w:rPr>
            </w:rPrChange>
          </w:rPr>
          <w:t xml:space="preserve"> the</w:t>
        </w:r>
      </w:ins>
      <w:ins w:id="211" w:author="Fatima Maria Pillosu" w:date="2021-02-16T15:22:00Z">
        <w:r w:rsidR="00EC4E2D">
          <w:t xml:space="preserve"> practical</w:t>
        </w:r>
      </w:ins>
      <w:ins w:id="212" w:author="Fatima Maria Pillosu" w:date="2021-02-15T20:46:00Z">
        <w:r w:rsidR="00281334" w:rsidRPr="00E22E8C">
          <w:t xml:space="preserve"> im</w:t>
        </w:r>
        <w:r w:rsidR="00281334" w:rsidRPr="009767BE">
          <w:t xml:space="preserve">portance of </w:t>
        </w:r>
      </w:ins>
      <w:ins w:id="213" w:author="Fatima Maria Pillosu" w:date="2021-02-15T21:18:00Z">
        <w:r w:rsidR="00832313" w:rsidRPr="009767BE">
          <w:t>connec</w:t>
        </w:r>
      </w:ins>
      <w:ins w:id="214" w:author="Fatima Maria Pillosu" w:date="2021-02-16T15:20:00Z">
        <w:r w:rsidR="0065006C">
          <w:t>ting</w:t>
        </w:r>
      </w:ins>
      <w:ins w:id="215" w:author="Fatima Maria Pillosu" w:date="2021-02-15T21:18:00Z">
        <w:r w:rsidR="00832313" w:rsidRPr="009767BE">
          <w:t xml:space="preserve"> forecast production and delivery systems to decision-making processes</w:t>
        </w:r>
      </w:ins>
      <w:ins w:id="216" w:author="Fatima Maria Pillosu" w:date="2021-02-16T15:24:00Z">
        <w:r w:rsidR="001C240D">
          <w:t xml:space="preserve"> </w:t>
        </w:r>
      </w:ins>
      <w:ins w:id="217" w:author="Fatima Maria Pillosu" w:date="2021-02-16T15:23:00Z">
        <w:r w:rsidR="00EC4E2D">
          <w:t xml:space="preserve">by </w:t>
        </w:r>
      </w:ins>
      <w:ins w:id="218" w:author="Fatima Maria Pillosu" w:date="2021-02-16T15:24:00Z">
        <w:r w:rsidR="001C240D">
          <w:t>a</w:t>
        </w:r>
      </w:ins>
      <w:ins w:id="219" w:author="Fatima Maria Pillosu" w:date="2021-02-15T21:19:00Z">
        <w:r w:rsidR="00832313" w:rsidRPr="009767BE">
          <w:t xml:space="preserve"> “user-oriented” </w:t>
        </w:r>
      </w:ins>
      <w:ins w:id="220" w:author="Fatima Maria Pillosu" w:date="2021-02-16T15:20:00Z">
        <w:r w:rsidR="0065006C">
          <w:t>approach</w:t>
        </w:r>
      </w:ins>
      <w:ins w:id="221" w:author="Fatima Maria Pillosu" w:date="2021-02-16T15:38:00Z">
        <w:r w:rsidR="004973DA">
          <w:t xml:space="preserve"> </w:t>
        </w:r>
        <w:r w:rsidR="004973DA" w:rsidRPr="00DE17C2">
          <w:fldChar w:fldCharType="begin" w:fldLock="1"/>
        </w:r>
      </w:ins>
      <w:r w:rsidR="005F2317">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instrText>
      </w:r>
      <w:ins w:id="222" w:author="Fatima Maria Pillosu" w:date="2021-02-16T15:38:00Z">
        <w:r w:rsidR="004973DA" w:rsidRPr="00DE17C2">
          <w:fldChar w:fldCharType="separate"/>
        </w:r>
      </w:ins>
      <w:r w:rsidR="004921CF" w:rsidRPr="004921CF">
        <w:rPr>
          <w:noProof/>
        </w:rPr>
        <w:t>(Golding et al. 2019)</w:t>
      </w:r>
      <w:ins w:id="223" w:author="Fatima Maria Pillosu" w:date="2021-02-16T15:38:00Z">
        <w:r w:rsidR="004973DA" w:rsidRPr="00DE17C2">
          <w:fldChar w:fldCharType="end"/>
        </w:r>
      </w:ins>
      <w:ins w:id="224" w:author="Fatima Maria Pillosu" w:date="2021-02-16T15:26:00Z">
        <w:r w:rsidR="000B3694">
          <w:t xml:space="preserve">. </w:t>
        </w:r>
      </w:ins>
      <w:ins w:id="225" w:author="Fatima Maria Pillosu" w:date="2021-02-16T15:29:00Z">
        <w:r w:rsidR="000B3694">
          <w:t xml:space="preserve">Such </w:t>
        </w:r>
      </w:ins>
      <w:ins w:id="226" w:author="Fatima Maria Pillosu" w:date="2021-02-16T22:45:00Z">
        <w:r w:rsidR="00904659">
          <w:t xml:space="preserve">an </w:t>
        </w:r>
      </w:ins>
      <w:ins w:id="227" w:author="Fatima Maria Pillosu" w:date="2021-02-16T15:29:00Z">
        <w:r w:rsidR="000B3694">
          <w:t>approach</w:t>
        </w:r>
      </w:ins>
      <w:ins w:id="228" w:author="Fatima Maria Pillosu" w:date="2021-02-16T15:25:00Z">
        <w:r w:rsidR="000B3694">
          <w:t xml:space="preserve"> asserts that enh</w:t>
        </w:r>
      </w:ins>
      <w:ins w:id="229" w:author="Fatima Maria Pillosu" w:date="2021-02-16T15:26:00Z">
        <w:r w:rsidR="000B3694">
          <w:t xml:space="preserve">ancements in early warning systems </w:t>
        </w:r>
      </w:ins>
      <w:ins w:id="230" w:author="Fatima Maria Pillosu" w:date="2021-02-16T15:30:00Z">
        <w:r w:rsidR="00BF019A">
          <w:t>do not depend</w:t>
        </w:r>
      </w:ins>
      <w:ins w:id="231" w:author="Fatima Maria Pillosu" w:date="2021-02-16T15:29:00Z">
        <w:r w:rsidR="000B3694">
          <w:t xml:space="preserve"> only </w:t>
        </w:r>
      </w:ins>
      <w:ins w:id="232" w:author="Fatima Maria Pillosu" w:date="2021-02-16T15:31:00Z">
        <w:r w:rsidR="00BF019A">
          <w:t>on</w:t>
        </w:r>
      </w:ins>
      <w:ins w:id="233" w:author="Fatima Maria Pillosu" w:date="2021-02-16T15:26:00Z">
        <w:r w:rsidR="000B3694">
          <w:t xml:space="preserve"> mere</w:t>
        </w:r>
      </w:ins>
      <w:ins w:id="234" w:author="Fatima Maria Pillosu" w:date="2021-02-16T15:25:00Z">
        <w:r w:rsidR="000B3694">
          <w:t xml:space="preserve"> </w:t>
        </w:r>
      </w:ins>
      <w:ins w:id="235" w:author="Fatima Maria Pillosu" w:date="2021-02-16T22:46:00Z">
        <w:r w:rsidR="00904659" w:rsidRPr="00904659">
          <w:t>forecast skill improvements</w:t>
        </w:r>
      </w:ins>
      <w:ins w:id="236" w:author="Fatima Maria Pillosu" w:date="2021-02-15T21:28:00Z">
        <w:r w:rsidR="00924305" w:rsidRPr="00E22E8C">
          <w:t xml:space="preserve">. </w:t>
        </w:r>
      </w:ins>
      <w:ins w:id="237" w:author="Fatima Maria Pillosu" w:date="2021-02-15T21:29:00Z">
        <w:r w:rsidR="000D4935" w:rsidRPr="00E22E8C">
          <w:t>T</w:t>
        </w:r>
        <w:r w:rsidR="000D4935" w:rsidRPr="009767BE">
          <w:t xml:space="preserve">hey </w:t>
        </w:r>
      </w:ins>
      <w:ins w:id="238" w:author="Fatima Maria Pillosu" w:date="2021-02-16T22:47:00Z">
        <w:r w:rsidR="00904659">
          <w:t xml:space="preserve">also </w:t>
        </w:r>
      </w:ins>
      <w:ins w:id="239" w:author="Fatima Maria Pillosu" w:date="2021-02-15T21:29:00Z">
        <w:r w:rsidR="000D4935" w:rsidRPr="009767BE">
          <w:t xml:space="preserve">depend on </w:t>
        </w:r>
      </w:ins>
      <w:ins w:id="240" w:author="Fatima Maria Pillosu" w:date="2021-02-15T22:20:00Z">
        <w:r w:rsidR="005752E6" w:rsidRPr="009767BE">
          <w:t>establish</w:t>
        </w:r>
      </w:ins>
      <w:ins w:id="241" w:author="Fatima Maria Pillosu" w:date="2021-02-16T22:49:00Z">
        <w:r w:rsidR="00904659">
          <w:t>ing</w:t>
        </w:r>
      </w:ins>
      <w:ins w:id="242" w:author="Fatima Maria Pillosu" w:date="2021-02-16T15:35:00Z">
        <w:r w:rsidR="003D5709">
          <w:t xml:space="preserve"> </w:t>
        </w:r>
      </w:ins>
      <w:ins w:id="243" w:author="Fatima Maria Pillosu" w:date="2021-02-16T15:43:00Z">
        <w:r w:rsidR="00011F47">
          <w:t>a</w:t>
        </w:r>
      </w:ins>
      <w:ins w:id="244" w:author="Fatima Maria Pillosu" w:date="2021-02-16T15:44:00Z">
        <w:r w:rsidR="008263D3">
          <w:t xml:space="preserve"> two-</w:t>
        </w:r>
      </w:ins>
      <w:ins w:id="245" w:author="Fatima Maria Pillosu" w:date="2021-02-16T15:45:00Z">
        <w:r w:rsidR="008263D3">
          <w:t>way</w:t>
        </w:r>
      </w:ins>
      <w:ins w:id="246" w:author="Fatima Maria Pillosu" w:date="2021-02-16T15:43:00Z">
        <w:r w:rsidR="00011F47">
          <w:t xml:space="preserve"> </w:t>
        </w:r>
      </w:ins>
      <w:ins w:id="247" w:author="Fatima Maria Pillosu" w:date="2021-02-16T15:35:00Z">
        <w:r w:rsidR="003D5709">
          <w:t xml:space="preserve">interdisciplinary </w:t>
        </w:r>
      </w:ins>
      <w:ins w:id="248" w:author="Fatima Maria Pillosu" w:date="2021-02-15T22:20:00Z">
        <w:r w:rsidR="005752E6" w:rsidRPr="009767BE">
          <w:t>communication system</w:t>
        </w:r>
      </w:ins>
      <w:ins w:id="249" w:author="Fatima Maria Pillosu" w:date="2021-02-15T22:22:00Z">
        <w:r w:rsidR="005752E6" w:rsidRPr="009767BE">
          <w:t xml:space="preserve"> between developers and end-users</w:t>
        </w:r>
      </w:ins>
      <w:ins w:id="250" w:author="Fatima Maria Pillosu" w:date="2021-02-16T16:57:00Z">
        <w:r w:rsidR="00AE4D90">
          <w:t xml:space="preserve"> (i.e.</w:t>
        </w:r>
      </w:ins>
      <w:ins w:id="251" w:author="Fatima Maria Pillosu" w:date="2021-02-15T22:47:00Z">
        <w:r w:rsidR="00BE75EB" w:rsidRPr="00DE17C2">
          <w:t xml:space="preserve"> forecasters, decision-makers, emergency responders, or the public</w:t>
        </w:r>
      </w:ins>
      <w:ins w:id="252" w:author="Fatima Maria Pillosu" w:date="2021-02-16T16:57:00Z">
        <w:r w:rsidR="00AE4D90">
          <w:t>)</w:t>
        </w:r>
      </w:ins>
      <w:ins w:id="253" w:author="Fatima Maria Pillosu" w:date="2021-02-16T15:42:00Z">
        <w:r w:rsidR="00011F47">
          <w:t xml:space="preserve"> </w:t>
        </w:r>
      </w:ins>
      <w:ins w:id="254" w:author="Fatima Maria Pillosu" w:date="2021-02-16T15:43:00Z">
        <w:r w:rsidR="00011F47" w:rsidRPr="00DE17C2">
          <w:fldChar w:fldCharType="begin" w:fldLock="1"/>
        </w:r>
        <w:r w:rsidR="00011F47">
          <w: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Reduction","id":"ITEM-2","issued":{"date-parts":[["2018"]]},"page":"1-4","title":"Communicating high impact weather: Improving warnings and decision making processes","type":"article","volume":"30"},"uris":["http://www.mendeley.com/documents/?uuid=2d5439da-baf4-3861-addf-cee9dc098589"]}],"mendeley":{"formattedCitation":"(Zhang et al. 2019; Taylor et al. 2018)","plainTextFormattedCitation":"(Zhang et al. 2019; Taylor et al. 2018)","previouslyFormattedCitation":"(Zhang et al. 2019; Taylor et al. 2018)"},"properties":{"noteIndex":0},"schema":"https://github.com/citation-style-language/schema/raw/master/csl-citation.json"}</w:instrText>
        </w:r>
        <w:r w:rsidR="00011F47" w:rsidRPr="00DE17C2">
          <w:fldChar w:fldCharType="separate"/>
        </w:r>
        <w:r w:rsidR="00011F47" w:rsidRPr="004921CF">
          <w:rPr>
            <w:noProof/>
          </w:rPr>
          <w:t>(Zhang et al. 2019; Taylor et al. 2018)</w:t>
        </w:r>
        <w:r w:rsidR="00011F47" w:rsidRPr="00DE17C2">
          <w:fldChar w:fldCharType="end"/>
        </w:r>
        <w:r w:rsidR="00011F47">
          <w:t xml:space="preserve">. </w:t>
        </w:r>
      </w:ins>
      <w:ins w:id="255" w:author="Fatima Maria Pillosu" w:date="2021-02-16T15:32:00Z">
        <w:r w:rsidR="00BF019A">
          <w:t>On the one hand,</w:t>
        </w:r>
      </w:ins>
      <w:ins w:id="256" w:author="Fatima Maria Pillosu" w:date="2021-02-16T15:33:00Z">
        <w:r w:rsidR="00BF019A">
          <w:t xml:space="preserve"> such system help</w:t>
        </w:r>
      </w:ins>
      <w:ins w:id="257" w:author="Fatima Maria Pillosu" w:date="2021-02-16T15:44:00Z">
        <w:r w:rsidR="008263D3">
          <w:t>s</w:t>
        </w:r>
      </w:ins>
      <w:ins w:id="258" w:author="Fatima Maria Pillosu" w:date="2021-02-16T15:33:00Z">
        <w:r w:rsidR="00BF019A">
          <w:t xml:space="preserve"> to convey to end-users</w:t>
        </w:r>
      </w:ins>
      <w:ins w:id="259" w:author="Fatima Maria Pillosu" w:date="2021-02-16T15:34:00Z">
        <w:r w:rsidR="00BF019A">
          <w:t xml:space="preserve"> </w:t>
        </w:r>
      </w:ins>
      <w:ins w:id="260" w:author="Fatima Maria Pillosu" w:date="2021-02-15T22:22:00Z">
        <w:r w:rsidR="005752E6" w:rsidRPr="009767BE">
          <w:rPr>
            <w:rPrChange w:id="261" w:author="Fatima Maria Pillosu" w:date="2021-02-15T22:42:00Z">
              <w:rPr>
                <w:b/>
                <w:bCs/>
                <w:color w:val="00B0F0"/>
              </w:rPr>
            </w:rPrChange>
          </w:rPr>
          <w:t xml:space="preserve">the social, </w:t>
        </w:r>
      </w:ins>
      <w:ins w:id="262" w:author="Fatima Maria Pillosu" w:date="2021-02-15T22:28:00Z">
        <w:r w:rsidR="00434E5C" w:rsidRPr="00E22E8C">
          <w:t>economic</w:t>
        </w:r>
      </w:ins>
      <w:ins w:id="263" w:author="Fatima Maria Pillosu" w:date="2021-02-15T22:22:00Z">
        <w:r w:rsidR="005752E6" w:rsidRPr="009767BE">
          <w:rPr>
            <w:rPrChange w:id="264" w:author="Fatima Maria Pillosu" w:date="2021-02-15T22:42:00Z">
              <w:rPr>
                <w:b/>
                <w:bCs/>
                <w:color w:val="00B0F0"/>
              </w:rPr>
            </w:rPrChange>
          </w:rPr>
          <w:t>, and environmental value</w:t>
        </w:r>
        <w:r w:rsidR="005752E6" w:rsidRPr="00E22E8C">
          <w:t xml:space="preserve"> of </w:t>
        </w:r>
        <w:commentRangeStart w:id="265"/>
        <w:commentRangeStart w:id="266"/>
        <w:r w:rsidR="005752E6" w:rsidRPr="009767BE">
          <w:t>forecasts</w:t>
        </w:r>
      </w:ins>
      <w:ins w:id="267" w:author="Fatima Maria Pillosu" w:date="2021-02-16T16:20:00Z">
        <w:r w:rsidR="00615381">
          <w:t xml:space="preserve"> </w:t>
        </w:r>
        <w:r w:rsidR="00615381" w:rsidRPr="00DE17C2">
          <w:fldChar w:fldCharType="begin" w:fldLock="1"/>
        </w:r>
      </w:ins>
      <w:r w:rsidR="00CF57B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10.1111/risa.12336","ISSN":"15396924","author":[{"dropping-particle":"","family":"LeClerc","given":"Jared","non-dropping-particle":"","parse-names":false,"suffix":""},{"dropping-particle":"","family":"Joslyn","given":"Susan","non-dropping-particle":"","parse-names":false,"suffix":""}],"container-title":"Risk Analysis","id":"ITEM-2","issue":"3","issued":{"date-parts":[["2015"]]},"page":"385-395","title":"The cry wolf effect and weather-related decision making","type":"article-journal","volume":"35"},"uris":["http://www.mendeley.com/documents/?uuid=d956d999-40bf-30bf-8b7b-94d26810e96a"]},{"id":"ITEM-3","itemData":{"DOI":"10.1175/2008BAMS2509.1","author":[{"dropping-particle":"","family":"Joslyn","given":"Susan","non-dropping-particle":"","parse-names":false,"suffix":""},{"dropping-particle":"","family":"Nadav-Greenberg","given":"Limon","non-dropping-particle":"","parse-names":false,"suffix":""},{"dropping-particle":"","family":"Nichols","given":"Rebecca M.","non-dropping-particle":"","parse-names":false,"suffix":""}],"container-title":"Bulletin of the American Meteorological Society","id":"ITEM-3","issue":"2","issued":{"date-parts":[["2009"]]},"page":"185-193","title":"Probability of precipitation: Assessment and enhancement of end-user understanding","type":"article-journal","volume":"90"},"uris":["http://www.mendeley.com/documents/?uuid=1f7f8afb-dc0d-3bc1-b3e4-40f7feab15e2"]},{"id":"ITEM-4","itemData":{"DOI":"10.1002/acp.1449","ISSN":"08884080","author":[{"dropping-particle":"","family":"Joslyn","given":"Susan L","non-dropping-particle":"","parse-names":false,"suffix":""},{"dropping-particle":"","family":"Nadav-Greenberg","given":"Limor","non-dropping-particle":"","parse-names":false,"suffix":""},{"dropping-particle":"","family":"Taing","given":"Meng U","non-dropping-particle":"","parse-names":false,"suffix":""},{"dropping-particle":"","family":"Nichols","given":"Rebecca M","non-dropping-particle":"","parse-names":false,"suffix":""}],"container-title":"Applied Cognitive Psychology","id":"ITEM-4","issue":"1","issued":{"date-parts":[["2009"]]},"page":"55-72","title":"The effects of wording on the understanding and use of uncertainty information in a threshold forecasting decision","type":"article-journal","volume":"23"},"uris":["http://www.mendeley.com/documents/?uuid=5f8f79bc-31f0-3403-8b2e-cf6f98c6db89"]},{"id":"ITEM-5","itemData":{"DOI":"10.1037/a0025185","author":[{"dropping-particle":"","family":"Joslyn","given":"Susan L.","non-dropping-particle":"","parse-names":false,"suffix":""},{"dropping-particle":"","family":"LeClerc","given":"Jared E.","non-dropping-particle":"","parse-names":false,"suffix":""}],"container-title":"Journal of Experimental Psychology: Applied","id":"ITEM-5","issue":"1","issued":{"date-parts":[["2012"]]},"page":"126-140","title":"Uncertainty forecasts improve weather-related decisions and attenuate the effects of forecast error","type":"article-journal","volume":"18"},"uris":["http://www.mendeley.com/documents/?uuid=51a98d6d-f1eb-372a-9ecf-1f21e6d94927"]},{"id":"ITEM-6","itemData":{"DOI":"10.1002/met.190","author":[{"dropping-particle":"","family":"Joslyn","given":"Susan","non-dropping-particle":"","parse-names":false,"suffix":""},{"dropping-particle":"","family":"Savelli","given":"Sonia","non-dropping-particle":"","parse-names":false,"suffix":""}],"container-title":"Meteorological Applications","id":"ITEM-6","issue":"2","issued":{"date-parts":[["2010"]]},"page":"180-195","title":"Communicating forecast uncertainty: Public perception of weather forecast uncertainty","type":"article-journal","volume":"17"},"uris":["http://www.mendeley.com/documents/?uuid=845b46ad-7dbe-361c-a3aa-390b17ae3828"]},{"id":"ITEM-7","itemData":{"DOI":"10.1177/0963721413481473","author":[{"dropping-particle":"","family":"Joslyn","given":"Susan","non-dropping-particle":"","parse-names":false,"suffix":""},{"dropping-particle":"","family":"LeClerc","given":"Jared","non-dropping-particle":"","parse-names":false,"suffix":""}],"container-title":"Current Directions in Psychological Science","id":"ITEM-7","issue":"4","issued":{"date-parts":[["2013"]]},"page":"308-315","title":"Decisions With Uncertainty: The Glass Half Full","type":"article-journal","volume":"22"},"uris":["http://www.mendeley.com/documents/?uuid=03666f72-377a-335f-bd54-42a1923dc073"]},{"id":"ITEM-8","itemData":{"DOI":"10.1175/2008WAF2007088.1","author":[{"dropping-particle":"","family":"Morss","given":"Rebecca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Forecasting","id":"ITEM-8","issue":"5","issued":{"date-parts":[["2008"]]},"page":"974-991","title":"Communicating Uncertainty in Weather Forecasts: A Survey of the U.S. Public","type":"article-journal","volume":"23"},"uris":["http://www.mendeley.com/documents/?uuid=fc35e337-c877-3ebf-91b3-648eb559feae"]},{"id":"ITEM-9","itemData":{"DOI":"10.1175/2008BAMS2604.1","author":[{"dropping-particle":"","family":"Lazo","given":"Jeffrey K.","non-dropping-particle":"","parse-names":false,"suffix":""},{"dropping-particle":"","family":"Morss","given":"Rebecca E.","non-dropping-particle":"","parse-names":false,"suffix":""},{"dropping-particle":"","family":"Demuth","given":"Julie L.","non-dropping-particle":"","parse-names":false,"suffix":""}],"container-title":"Bulletin of the American Meteorological Society","id":"ITEM-9","issue":"6","issued":{"date-parts":[["2009"]]},"page":"785-798","title":"300 billion served: Sources, Perceptions, Uses, and Values of Weather Forecasts","type":"article-journal","volume":"90"},"uris":["http://www.mendeley.com/documents/?uuid=cbae9076-4167-30a6-91d3-a5ec6de2f351"]}],"mendeley":{"formattedCitation":"(Fundel et al. 2019; LeClerc and Joslyn 2015; Joslyn et al. 2009a,b; Joslyn and LeClerc 2012; Joslyn and Savelli 2010; Joslyn and LeClerc 2013; Morss et al. 2008; Lazo et al. 2009)","plainTextFormattedCitation":"(Fundel et al. 2019; LeClerc and Joslyn 2015; Joslyn et al. 2009a,b; Joslyn and LeClerc 2012; Joslyn and Savelli 2010; Joslyn and LeClerc 2013; Morss et al. 2008; Lazo et al. 2009)","previouslyFormattedCitation":"(Fundel et al. 2019; LeClerc and Joslyn 2015; Joslyn et al. 2009a,b; Joslyn and LeClerc 2012; Joslyn and Savelli 2010; Joslyn and LeClerc 2013; Morss et al. 2008; Lazo et al. 2009)"},"properties":{"noteIndex":0},"schema":"https://github.com/citation-style-language/schema/raw/master/csl-citation.json"}</w:instrText>
      </w:r>
      <w:ins w:id="268" w:author="Fatima Maria Pillosu" w:date="2021-02-16T16:20:00Z">
        <w:r w:rsidR="00615381" w:rsidRPr="00DE17C2">
          <w:fldChar w:fldCharType="separate"/>
        </w:r>
      </w:ins>
      <w:r w:rsidR="00B30446" w:rsidRPr="00B30446">
        <w:rPr>
          <w:noProof/>
        </w:rPr>
        <w:t>(Fundel et al. 2019; LeClerc and Joslyn 2015; Joslyn et al. 2009a,b; Joslyn and LeClerc 2012; Joslyn and Savelli 2010; Joslyn and LeClerc 2013; Morss et al. 2008; Lazo et al. 2009)</w:t>
      </w:r>
      <w:ins w:id="269" w:author="Fatima Maria Pillosu" w:date="2021-02-16T16:20:00Z">
        <w:r w:rsidR="00615381" w:rsidRPr="00DE17C2">
          <w:fldChar w:fldCharType="end"/>
        </w:r>
      </w:ins>
      <w:commentRangeEnd w:id="265"/>
      <w:r w:rsidR="001B4107">
        <w:rPr>
          <w:rStyle w:val="CommentReference"/>
        </w:rPr>
        <w:commentReference w:id="265"/>
      </w:r>
      <w:commentRangeEnd w:id="266"/>
      <w:r w:rsidR="00D52582">
        <w:rPr>
          <w:rStyle w:val="CommentReference"/>
        </w:rPr>
        <w:commentReference w:id="266"/>
      </w:r>
      <w:ins w:id="270" w:author="Fatima Maria Pillosu" w:date="2021-02-16T15:34:00Z">
        <w:r w:rsidR="003E1B9D">
          <w:t xml:space="preserve">. On the other hand, </w:t>
        </w:r>
      </w:ins>
      <w:ins w:id="271" w:author="Fatima Maria Pillosu" w:date="2021-02-16T15:44:00Z">
        <w:r w:rsidR="008263D3">
          <w:t>it</w:t>
        </w:r>
      </w:ins>
      <w:ins w:id="272" w:author="Fatima Maria Pillosu" w:date="2021-02-16T15:34:00Z">
        <w:r w:rsidR="003E1B9D">
          <w:t xml:space="preserve"> help</w:t>
        </w:r>
      </w:ins>
      <w:ins w:id="273" w:author="Fatima Maria Pillosu" w:date="2021-02-16T15:44:00Z">
        <w:r w:rsidR="008263D3">
          <w:t>s</w:t>
        </w:r>
      </w:ins>
      <w:ins w:id="274" w:author="Fatima Maria Pillosu" w:date="2021-02-16T15:34:00Z">
        <w:r w:rsidR="003E1B9D">
          <w:t xml:space="preserve"> to identify research targets to satisfy </w:t>
        </w:r>
      </w:ins>
      <w:ins w:id="275" w:author="Fatima Maria Pillosu" w:date="2021-02-16T16:59:00Z">
        <w:r w:rsidR="002804AE">
          <w:t>end-</w:t>
        </w:r>
      </w:ins>
      <w:ins w:id="276" w:author="Fatima Maria Pillosu" w:date="2021-02-16T15:35:00Z">
        <w:r w:rsidR="003E1B9D">
          <w:t>users’</w:t>
        </w:r>
      </w:ins>
      <w:ins w:id="277" w:author="Fatima Maria Pillosu" w:date="2021-02-16T15:34:00Z">
        <w:r w:rsidR="003E1B9D">
          <w:t xml:space="preserve"> </w:t>
        </w:r>
      </w:ins>
      <w:ins w:id="278" w:author="Fatima Maria Pillosu" w:date="2021-02-16T15:35:00Z">
        <w:r w:rsidR="003E1B9D">
          <w:t>needs</w:t>
        </w:r>
      </w:ins>
      <w:ins w:id="279" w:author="Fatima Maria Pillosu" w:date="2021-02-17T09:30:00Z">
        <w:r w:rsidR="00162398">
          <w:t xml:space="preserve"> </w:t>
        </w:r>
      </w:ins>
      <w:commentRangeStart w:id="280"/>
      <w:commentRangeStart w:id="281"/>
      <w:ins w:id="282" w:author="Fatima Maria Pillosu" w:date="2021-02-17T09:36:00Z">
        <w:r w:rsidR="00162398">
          <w:fldChar w:fldCharType="begin" w:fldLock="1"/>
        </w:r>
      </w:ins>
      <w:r w:rsidR="002B4E74">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w:instrText>
      </w:r>
      <w:r w:rsidR="002B4E74" w:rsidRPr="001B4107">
        <w:rPr>
          <w:lang w:val="fr-FR"/>
          <w:rPrChange w:id="283" w:author="Christel Prudhomme" w:date="2021-02-18T16:52:00Z">
            <w:rPr/>
          </w:rPrChange>
        </w:rPr>
        <w:instrText>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00162398">
        <w:fldChar w:fldCharType="separate"/>
      </w:r>
      <w:r w:rsidR="00162398" w:rsidRPr="001B4107">
        <w:rPr>
          <w:noProof/>
          <w:lang w:val="fr-FR"/>
          <w:rPrChange w:id="284" w:author="Christel Prudhomme" w:date="2021-02-18T16:52:00Z">
            <w:rPr>
              <w:noProof/>
            </w:rPr>
          </w:rPrChange>
        </w:rPr>
        <w:t>(Demuth et al. 2020; Wilson et al. 2019; Losee and Joslyn 2018; Morss et al. 2016; Demeritt et al. 2013; de Roo et al. 2011; Demeritt et al. 2010; Morss et al. 2010; Novak et al. 2008)</w:t>
      </w:r>
      <w:ins w:id="285" w:author="Fatima Maria Pillosu" w:date="2021-02-17T09:36:00Z">
        <w:r w:rsidR="00162398">
          <w:fldChar w:fldCharType="end"/>
        </w:r>
      </w:ins>
      <w:commentRangeEnd w:id="280"/>
      <w:r w:rsidR="003D0CC1">
        <w:rPr>
          <w:rStyle w:val="CommentReference"/>
        </w:rPr>
        <w:commentReference w:id="280"/>
      </w:r>
      <w:commentRangeEnd w:id="281"/>
      <w:r w:rsidR="00795A49">
        <w:rPr>
          <w:rStyle w:val="CommentReference"/>
        </w:rPr>
        <w:commentReference w:id="281"/>
      </w:r>
      <w:ins w:id="286" w:author="Fatima Maria Pillosu" w:date="2021-02-17T09:36:00Z">
        <w:r w:rsidR="008854B3" w:rsidRPr="001B4107">
          <w:rPr>
            <w:lang w:val="fr-FR"/>
            <w:rPrChange w:id="287" w:author="Christel Prudhomme" w:date="2021-02-18T16:52:00Z">
              <w:rPr/>
            </w:rPrChange>
          </w:rPr>
          <w:t xml:space="preserve">. </w:t>
        </w:r>
      </w:ins>
    </w:p>
    <w:p w14:paraId="7987C3CD" w14:textId="4D898C28" w:rsidR="002A0F08" w:rsidDel="00F90BD9" w:rsidRDefault="00BC256D">
      <w:pPr>
        <w:rPr>
          <w:del w:id="288" w:author="Fatima Maria Pillosu" w:date="2021-02-15T20:38:00Z"/>
        </w:rPr>
      </w:pPr>
      <w:ins w:id="289" w:author="Fatima Maria Pillosu" w:date="2021-02-16T16:36:00Z">
        <w:r>
          <w:lastRenderedPageBreak/>
          <w:t xml:space="preserve">In </w:t>
        </w:r>
      </w:ins>
      <w:ins w:id="290" w:author="Fatima Maria Pillosu" w:date="2021-02-17T09:37:00Z">
        <w:r w:rsidR="008854B3">
          <w:t xml:space="preserve">the </w:t>
        </w:r>
      </w:ins>
      <w:ins w:id="291" w:author="Fatima Maria Pillosu" w:date="2021-02-16T16:41:00Z">
        <w:r w:rsidR="007C7C54">
          <w:t>above</w:t>
        </w:r>
      </w:ins>
      <w:ins w:id="292" w:author="Fatima Maria Pillosu" w:date="2021-02-16T16:36:00Z">
        <w:r>
          <w:t xml:space="preserve"> examples, forecast training appear</w:t>
        </w:r>
      </w:ins>
      <w:ins w:id="293" w:author="Fatima Maria Pillosu" w:date="2021-02-16T16:37:00Z">
        <w:r>
          <w:t>s</w:t>
        </w:r>
      </w:ins>
      <w:ins w:id="294" w:author="Fatima Maria Pillosu" w:date="2021-02-16T16:36:00Z">
        <w:r>
          <w:t xml:space="preserve"> to be a fundamental </w:t>
        </w:r>
      </w:ins>
      <w:ins w:id="295" w:author="Fatima Maria Pillosu" w:date="2021-02-16T16:37:00Z">
        <w:r>
          <w:t>tool</w:t>
        </w:r>
      </w:ins>
      <w:ins w:id="296" w:author="Fatima Maria Pillosu" w:date="2021-02-16T16:36:00Z">
        <w:r>
          <w:t xml:space="preserve"> to inform the two-way communication system between developers and end-users</w:t>
        </w:r>
      </w:ins>
      <w:ins w:id="297" w:author="Fatima Maria Pillosu" w:date="2021-02-16T16:37:00Z">
        <w:r>
          <w:t>.</w:t>
        </w:r>
      </w:ins>
      <w:ins w:id="298" w:author="Fatima Maria Pillosu" w:date="2021-02-16T16:41:00Z">
        <w:r w:rsidR="007C7C54">
          <w:t xml:space="preserve"> </w:t>
        </w:r>
      </w:ins>
      <w:ins w:id="299" w:author="Fatima Pillosu" w:date="2021-03-17T15:06:00Z">
        <w:r w:rsidR="0082696B">
          <w:t>E</w:t>
        </w:r>
      </w:ins>
      <w:ins w:id="300" w:author="Fatima Maria Pillosu" w:date="2021-02-16T16:41:00Z">
        <w:del w:id="301" w:author="Fatima Pillosu" w:date="2021-03-17T15:06:00Z">
          <w:r w:rsidR="007C7C54" w:rsidDel="0082696B">
            <w:delText xml:space="preserve">However, </w:delText>
          </w:r>
        </w:del>
      </w:ins>
      <w:ins w:id="302" w:author="Fatima Maria Pillosu" w:date="2021-02-16T16:42:00Z">
        <w:del w:id="303" w:author="Fatima Pillosu" w:date="2021-03-17T15:06:00Z">
          <w:r w:rsidR="00495842" w:rsidDel="0082696B">
            <w:delText>e</w:delText>
          </w:r>
        </w:del>
        <w:r w:rsidR="00495842">
          <w:t>nd-users tend</w:t>
        </w:r>
      </w:ins>
      <w:ins w:id="304" w:author="Fatima Pillosu" w:date="2021-03-17T15:06:00Z">
        <w:r w:rsidR="001B7B25">
          <w:t>,</w:t>
        </w:r>
        <w:r w:rsidR="0082696B">
          <w:t xml:space="preserve"> however</w:t>
        </w:r>
        <w:r w:rsidR="001B7B25">
          <w:t>,</w:t>
        </w:r>
      </w:ins>
      <w:ins w:id="305" w:author="Fatima Maria Pillosu" w:date="2021-02-16T16:42:00Z">
        <w:r w:rsidR="00495842">
          <w:t xml:space="preserve"> to highlight a seri</w:t>
        </w:r>
      </w:ins>
      <w:ins w:id="306" w:author="Fatima Maria Pillosu" w:date="2021-02-16T17:00:00Z">
        <w:r w:rsidR="00051990">
          <w:t>e</w:t>
        </w:r>
      </w:ins>
      <w:ins w:id="307" w:author="Fatima Maria Pillosu" w:date="2021-02-16T16:42:00Z">
        <w:r w:rsidR="00495842">
          <w:t>s of issues about training content</w:t>
        </w:r>
      </w:ins>
      <w:ins w:id="308" w:author="Fatima Maria Pillosu" w:date="2021-02-16T16:43:00Z">
        <w:r w:rsidR="00495842">
          <w:t xml:space="preserve"> and </w:t>
        </w:r>
      </w:ins>
      <w:ins w:id="309" w:author="Fatima Maria Pillosu" w:date="2021-02-16T22:48:00Z">
        <w:r w:rsidR="00904659">
          <w:t>its</w:t>
        </w:r>
      </w:ins>
      <w:ins w:id="310" w:author="Fatima Maria Pillosu" w:date="2021-02-16T16:43:00Z">
        <w:r w:rsidR="00495842">
          <w:t xml:space="preserve"> deliver</w:t>
        </w:r>
      </w:ins>
      <w:ins w:id="311" w:author="Fatima Maria Pillosu" w:date="2021-02-16T22:48:00Z">
        <w:r w:rsidR="00904659">
          <w:t>y</w:t>
        </w:r>
      </w:ins>
      <w:ins w:id="312" w:author="Fatima Pillosu" w:date="2021-03-17T11:58:00Z">
        <w:r w:rsidR="00E620B2">
          <w:t xml:space="preserve">. A series of studies </w:t>
        </w:r>
      </w:ins>
      <w:ins w:id="313" w:author="Fatima Maria Pillosu" w:date="2021-02-16T16:43:00Z">
        <w:r w:rsidR="00495842">
          <w:t xml:space="preserve"> </w:t>
        </w:r>
      </w:ins>
      <w:ins w:id="314" w:author="Fatima Maria Pillosu" w:date="2021-02-16T16:36:00Z">
        <w:r>
          <w:fldChar w:fldCharType="begin" w:fldLock="1"/>
        </w:r>
      </w:ins>
      <w:r w:rsidR="00950FFF">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ins w:id="315" w:author="Fatima Maria Pillosu" w:date="2021-02-16T16:36:00Z">
        <w:r>
          <w:fldChar w:fldCharType="separate"/>
        </w:r>
      </w:ins>
      <w:r w:rsidR="00103EEF" w:rsidRPr="00103EEF">
        <w:rPr>
          <w:noProof/>
        </w:rPr>
        <w:t>(Demuth et al. 2020; Evans et al. 2014; Nobert et al. 2010; Novak et al. 2008)</w:t>
      </w:r>
      <w:ins w:id="316" w:author="Fatima Maria Pillosu" w:date="2021-02-16T16:36:00Z">
        <w:r>
          <w:fldChar w:fldCharType="end"/>
        </w:r>
      </w:ins>
      <w:ins w:id="317" w:author="Fatima Pillosu" w:date="2021-03-17T11:59:00Z">
        <w:r w:rsidR="00E620B2">
          <w:t xml:space="preserve"> </w:t>
        </w:r>
      </w:ins>
      <w:ins w:id="318" w:author="Fatima Pillosu" w:date="2021-03-17T15:07:00Z">
        <w:r w:rsidR="001B7B25">
          <w:t xml:space="preserve">confirm what in the authors’ experience are the main issues with </w:t>
        </w:r>
      </w:ins>
      <w:ins w:id="319" w:author="Fatima Pillosu" w:date="2021-03-17T15:08:00Z">
        <w:r w:rsidR="00A8424A">
          <w:t>forecast training</w:t>
        </w:r>
        <w:r w:rsidR="00B057F8">
          <w:t xml:space="preserve">. </w:t>
        </w:r>
      </w:ins>
      <w:ins w:id="320" w:author="Fatima Maria Pillosu" w:date="2021-02-16T16:19:00Z">
        <w:del w:id="321" w:author="Fatima Pillosu" w:date="2021-03-17T11:58:00Z">
          <w:r w:rsidR="00615381" w:rsidDel="00E620B2">
            <w:delText>.</w:delText>
          </w:r>
        </w:del>
        <w:del w:id="322" w:author="Fatima Pillosu" w:date="2021-03-17T15:08:00Z">
          <w:r w:rsidR="00615381" w:rsidDel="00B057F8">
            <w:delText xml:space="preserve"> </w:delText>
          </w:r>
        </w:del>
      </w:ins>
      <w:ins w:id="323" w:author="Fatima Pillosu" w:date="2021-02-15T14:13:00Z">
        <w:del w:id="324" w:author="Fatima Maria Pillosu" w:date="2021-02-15T20:47:00Z">
          <w:r w:rsidR="00EE2BEB" w:rsidRPr="00E22E8C" w:rsidDel="00281334">
            <w:delText>Within this framework,</w:delText>
          </w:r>
        </w:del>
        <w:del w:id="325" w:author="Fatima Maria Pillosu" w:date="2021-02-15T20:42:00Z">
          <w:r w:rsidR="00EE2BEB" w:rsidRPr="009767BE" w:rsidDel="00281334">
            <w:delText xml:space="preserve"> </w:delText>
          </w:r>
        </w:del>
      </w:ins>
      <w:ins w:id="326" w:author="Fatima Pillosu" w:date="2021-02-15T14:26:00Z">
        <w:del w:id="327" w:author="Fatima Maria Pillosu" w:date="2021-02-15T20:42:00Z">
          <w:r w:rsidR="00AD0988" w:rsidRPr="001B4107" w:rsidDel="00281334">
            <w:fldChar w:fldCharType="begin" w:fldLock="1"/>
          </w:r>
        </w:del>
      </w:ins>
      <w:del w:id="328" w:author="Fatima Maria Pillosu" w:date="2021-02-15T20:42:00Z">
        <w:r w:rsidR="00880F24" w:rsidRPr="00016DA0" w:rsidDel="00281334">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2017)","manualFormatting":"WMO (2017)","plainTextFormattedCitation":"(WMO 2017)","previouslyFormattedCitation":"(WMO 2017)"},"properties":{"noteIndex":0},"schema":"https://github.com/citation-style-language/schema/raw/master/csl-citation.json"}</w:delInstrText>
        </w:r>
      </w:del>
      <w:ins w:id="329" w:author="Fatima Pillosu" w:date="2021-02-15T14:26:00Z">
        <w:del w:id="330" w:author="Fatima Maria Pillosu" w:date="2021-02-15T20:42:00Z">
          <w:r w:rsidR="00AD0988" w:rsidRPr="001B4107" w:rsidDel="00281334">
            <w:fldChar w:fldCharType="separate"/>
          </w:r>
          <w:r w:rsidR="00AD0988" w:rsidRPr="009767BE" w:rsidDel="00281334">
            <w:rPr>
              <w:noProof/>
            </w:rPr>
            <w:delText>WMO (2017)</w:delText>
          </w:r>
          <w:r w:rsidR="00AD0988" w:rsidRPr="001B4107" w:rsidDel="00281334">
            <w:fldChar w:fldCharType="end"/>
          </w:r>
        </w:del>
      </w:ins>
      <w:ins w:id="331" w:author="Fatima Pillosu" w:date="2021-02-15T14:13:00Z">
        <w:del w:id="332" w:author="Fatima Maria Pillosu" w:date="2021-02-15T20:42:00Z">
          <w:r w:rsidR="00EE2BEB" w:rsidRPr="009767BE" w:rsidDel="00281334">
            <w:delText xml:space="preserve"> </w:delText>
          </w:r>
        </w:del>
      </w:ins>
      <w:ins w:id="333" w:author="Fatima Pillosu" w:date="2021-02-15T14:26:00Z">
        <w:del w:id="334" w:author="Fatima Maria Pillosu" w:date="2021-02-15T20:47:00Z">
          <w:r w:rsidR="004062E0" w:rsidRPr="009767BE" w:rsidDel="00281334">
            <w:delText xml:space="preserve">launched </w:delText>
          </w:r>
        </w:del>
      </w:ins>
      <w:ins w:id="335" w:author="Fatima Pillosu" w:date="2021-02-15T14:39:00Z">
        <w:del w:id="336" w:author="Fatima Maria Pillosu" w:date="2021-02-15T20:42:00Z">
          <w:r w:rsidR="009019EB" w:rsidRPr="009767BE" w:rsidDel="00281334">
            <w:delText>the</w:delText>
          </w:r>
        </w:del>
        <w:del w:id="337" w:author="Fatima Maria Pillosu" w:date="2021-02-15T20:47:00Z">
          <w:r w:rsidR="00375129" w:rsidRPr="009767BE" w:rsidDel="00281334">
            <w:delText xml:space="preserve"> </w:delText>
          </w:r>
        </w:del>
      </w:ins>
      <w:ins w:id="338" w:author="Fatima Pillosu" w:date="2021-02-15T14:40:00Z">
        <w:del w:id="339" w:author="Fatima Maria Pillosu" w:date="2021-02-15T20:47:00Z">
          <w:r w:rsidR="00DA1028" w:rsidRPr="009767BE" w:rsidDel="00281334">
            <w:delText xml:space="preserve">10-year </w:delText>
          </w:r>
        </w:del>
      </w:ins>
      <w:ins w:id="340" w:author="Fatima Pillosu" w:date="2021-02-15T14:13:00Z">
        <w:del w:id="341" w:author="Fatima Maria Pillosu" w:date="2021-02-15T20:47:00Z">
          <w:r w:rsidR="00EE2BEB" w:rsidRPr="009767BE" w:rsidDel="00281334">
            <w:delText>High-Impact Weather Project</w:delText>
          </w:r>
        </w:del>
        <w:del w:id="342" w:author="Fatima Maria Pillosu" w:date="2021-02-15T20:42:00Z">
          <w:r w:rsidR="00EE2BEB" w:rsidRPr="009767BE" w:rsidDel="00281334">
            <w:delText xml:space="preserve"> (HIW</w:delText>
          </w:r>
        </w:del>
        <w:del w:id="343" w:author="Fatima Maria Pillosu" w:date="2021-02-15T20:41:00Z">
          <w:r w:rsidR="00EE2BEB" w:rsidRPr="009767BE" w:rsidDel="00281334">
            <w:delText>eather)</w:delText>
          </w:r>
        </w:del>
      </w:ins>
      <w:ins w:id="344" w:author="Fatima Pillosu" w:date="2021-02-15T14:39:00Z">
        <w:del w:id="345" w:author="Fatima Maria Pillosu" w:date="2021-02-15T20:47:00Z">
          <w:r w:rsidR="009019EB" w:rsidRPr="009767BE" w:rsidDel="00281334">
            <w:delText xml:space="preserve"> </w:delText>
          </w:r>
        </w:del>
      </w:ins>
      <w:ins w:id="346" w:author="Fatima Pillosu" w:date="2021-02-15T14:13:00Z">
        <w:del w:id="347" w:author="Fatima Maria Pillosu" w:date="2021-02-15T20:47:00Z">
          <w:r w:rsidR="00EE2BEB" w:rsidRPr="009767BE" w:rsidDel="00281334">
            <w:delText>aim</w:delText>
          </w:r>
        </w:del>
      </w:ins>
      <w:ins w:id="348" w:author="Fatima Pillosu" w:date="2021-02-15T14:39:00Z">
        <w:del w:id="349" w:author="Fatima Maria Pillosu" w:date="2021-02-15T20:47:00Z">
          <w:r w:rsidR="009019EB" w:rsidRPr="009767BE" w:rsidDel="00281334">
            <w:delText>ed</w:delText>
          </w:r>
        </w:del>
      </w:ins>
      <w:ins w:id="350" w:author="Fatima Pillosu" w:date="2021-02-15T14:13:00Z">
        <w:del w:id="351" w:author="Fatima Maria Pillosu" w:date="2021-02-15T20:47:00Z">
          <w:r w:rsidR="00EE2BEB" w:rsidRPr="009767BE" w:rsidDel="00281334">
            <w:delText xml:space="preserve"> at </w:delText>
          </w:r>
        </w:del>
      </w:ins>
      <w:ins w:id="352" w:author="Fatima Pillosu" w:date="2021-02-15T14:15:00Z">
        <w:del w:id="353" w:author="Fatima Maria Pillosu" w:date="2021-02-15T20:47:00Z">
          <w:r w:rsidR="00AB1538" w:rsidRPr="009767BE" w:rsidDel="00281334">
            <w:delText>optimizing</w:delText>
          </w:r>
        </w:del>
      </w:ins>
      <w:ins w:id="354" w:author="Fatima Pillosu" w:date="2021-02-15T14:13:00Z">
        <w:del w:id="355" w:author="Fatima Maria Pillosu" w:date="2021-02-15T20:47:00Z">
          <w:r w:rsidR="00EE2BEB" w:rsidRPr="009767BE" w:rsidDel="00281334">
            <w:delText xml:space="preserve"> early warning systems</w:delText>
          </w:r>
        </w:del>
      </w:ins>
      <w:ins w:id="356" w:author="Fatima Pillosu" w:date="2021-02-15T14:14:00Z">
        <w:del w:id="357" w:author="Fatima Maria Pillosu" w:date="2021-02-15T20:47:00Z">
          <w:r w:rsidR="00E07155" w:rsidRPr="009767BE" w:rsidDel="00281334">
            <w:delText xml:space="preserve"> </w:delText>
          </w:r>
        </w:del>
      </w:ins>
      <w:ins w:id="358" w:author="Fatima Pillosu" w:date="2021-02-15T14:28:00Z">
        <w:del w:id="359" w:author="Fatima Maria Pillosu" w:date="2021-02-15T20:47:00Z">
          <w:r w:rsidR="004A2343" w:rsidRPr="009767BE" w:rsidDel="00281334">
            <w:delText xml:space="preserve">through </w:delText>
          </w:r>
        </w:del>
      </w:ins>
      <w:ins w:id="360" w:author="Fatima Pillosu" w:date="2021-02-15T14:29:00Z">
        <w:del w:id="361" w:author="Fatima Maria Pillosu" w:date="2021-02-15T20:47:00Z">
          <w:r w:rsidR="00952845" w:rsidRPr="009767BE" w:rsidDel="00281334">
            <w:delText xml:space="preserve">the adoption of </w:delText>
          </w:r>
        </w:del>
      </w:ins>
      <w:ins w:id="362" w:author="Fatima Pillosu" w:date="2021-02-15T14:49:00Z">
        <w:del w:id="363" w:author="Fatima Maria Pillosu" w:date="2021-02-15T20:47:00Z">
          <w:r w:rsidR="003003B4" w:rsidRPr="009767BE" w:rsidDel="00281334">
            <w:delText>a</w:delText>
          </w:r>
        </w:del>
      </w:ins>
      <w:ins w:id="364" w:author="Fatima Pillosu" w:date="2021-02-15T14:25:00Z">
        <w:del w:id="365" w:author="Fatima Maria Pillosu" w:date="2021-02-15T20:47:00Z">
          <w:r w:rsidR="00AD0988" w:rsidRPr="009767BE" w:rsidDel="00281334">
            <w:delText xml:space="preserve"> “value chain” </w:delText>
          </w:r>
        </w:del>
      </w:ins>
      <w:ins w:id="366" w:author="Fatima Pillosu" w:date="2021-02-15T14:33:00Z">
        <w:del w:id="367" w:author="Fatima Maria Pillosu" w:date="2021-02-15T20:47:00Z">
          <w:r w:rsidR="00245590" w:rsidRPr="009767BE" w:rsidDel="00281334">
            <w:delText>approach</w:delText>
          </w:r>
        </w:del>
      </w:ins>
      <w:ins w:id="368" w:author="Fatima Pillosu" w:date="2021-02-15T14:46:00Z">
        <w:del w:id="369" w:author="Fatima Maria Pillosu" w:date="2021-02-15T20:47:00Z">
          <w:r w:rsidR="0072032E" w:rsidRPr="009767BE" w:rsidDel="00281334">
            <w:delText>, which</w:delText>
          </w:r>
        </w:del>
      </w:ins>
      <w:ins w:id="370" w:author="Fatima Pillosu" w:date="2021-02-15T14:26:00Z">
        <w:del w:id="371" w:author="Fatima Maria Pillosu" w:date="2021-02-15T20:47:00Z">
          <w:r w:rsidR="00AD0988" w:rsidRPr="009767BE" w:rsidDel="00281334">
            <w:delText xml:space="preserve"> connect</w:delText>
          </w:r>
        </w:del>
      </w:ins>
      <w:ins w:id="372" w:author="Fatima Pillosu" w:date="2021-02-15T14:27:00Z">
        <w:del w:id="373" w:author="Fatima Maria Pillosu" w:date="2021-02-15T20:47:00Z">
          <w:r w:rsidR="00C14222" w:rsidRPr="009767BE" w:rsidDel="00281334">
            <w:delText>s</w:delText>
          </w:r>
        </w:del>
      </w:ins>
      <w:ins w:id="374" w:author="Fatima Pillosu" w:date="2021-02-15T14:26:00Z">
        <w:del w:id="375" w:author="Fatima Maria Pillosu" w:date="2021-02-15T20:47:00Z">
          <w:r w:rsidR="00AD0988" w:rsidRPr="009767BE" w:rsidDel="00281334">
            <w:delText xml:space="preserve"> forecast production and delivery systems </w:delText>
          </w:r>
        </w:del>
      </w:ins>
      <w:ins w:id="376" w:author="Fatima Pillosu" w:date="2021-02-15T14:31:00Z">
        <w:del w:id="377" w:author="Fatima Maria Pillosu" w:date="2021-02-15T20:47:00Z">
          <w:r w:rsidR="000142AA" w:rsidRPr="009767BE" w:rsidDel="00281334">
            <w:delText>to</w:delText>
          </w:r>
        </w:del>
      </w:ins>
      <w:ins w:id="378" w:author="Fatima Pillosu" w:date="2021-02-15T14:26:00Z">
        <w:del w:id="379" w:author="Fatima Maria Pillosu" w:date="2021-02-15T20:47:00Z">
          <w:r w:rsidR="00AD0988" w:rsidRPr="009767BE" w:rsidDel="00281334">
            <w:delText xml:space="preserve"> decision-making processes</w:delText>
          </w:r>
        </w:del>
      </w:ins>
      <w:ins w:id="380" w:author="Fatima Pillosu" w:date="2021-02-15T14:46:00Z">
        <w:del w:id="381" w:author="Fatima Maria Pillosu" w:date="2021-02-15T20:47:00Z">
          <w:r w:rsidR="00302FB0" w:rsidRPr="009767BE" w:rsidDel="00281334">
            <w:delText xml:space="preserve"> </w:delText>
          </w:r>
          <w:r w:rsidR="00302FB0" w:rsidRPr="001B4107" w:rsidDel="00281334">
            <w:fldChar w:fldCharType="begin" w:fldLock="1"/>
          </w:r>
          <w:r w:rsidR="00302FB0" w:rsidRPr="009767BE" w:rsidDel="00281334">
            <w:del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delInstrText>
          </w:r>
          <w:r w:rsidR="00302FB0" w:rsidRPr="001B4107" w:rsidDel="00281334">
            <w:fldChar w:fldCharType="separate"/>
          </w:r>
          <w:r w:rsidR="00302FB0" w:rsidRPr="009767BE" w:rsidDel="00281334">
            <w:rPr>
              <w:noProof/>
            </w:rPr>
            <w:delText>(Golding et al. 2019)</w:delText>
          </w:r>
          <w:r w:rsidR="00302FB0" w:rsidRPr="001B4107" w:rsidDel="00281334">
            <w:fldChar w:fldCharType="end"/>
          </w:r>
          <w:r w:rsidR="00302FB0" w:rsidRPr="009767BE" w:rsidDel="00281334">
            <w:delText xml:space="preserve">. </w:delText>
          </w:r>
        </w:del>
      </w:ins>
      <w:ins w:id="382" w:author="Fatima Pillosu" w:date="2021-02-15T14:47:00Z">
        <w:del w:id="383" w:author="Fatima Maria Pillosu" w:date="2021-02-15T21:29:00Z">
          <w:r w:rsidR="0000765B" w:rsidRPr="009767BE" w:rsidDel="000D4935">
            <w:delText>Such connection is realized</w:delText>
          </w:r>
        </w:del>
      </w:ins>
      <w:ins w:id="384" w:author="Fatima Pillosu" w:date="2021-02-15T14:31:00Z">
        <w:del w:id="385" w:author="Fatima Maria Pillosu" w:date="2021-02-15T21:29:00Z">
          <w:r w:rsidR="00B01D64" w:rsidRPr="009767BE" w:rsidDel="000D4935">
            <w:delText xml:space="preserve"> by </w:delText>
          </w:r>
        </w:del>
      </w:ins>
      <w:ins w:id="386" w:author="Fatima Pillosu" w:date="2021-02-15T14:47:00Z">
        <w:del w:id="387" w:author="Fatima Maria Pillosu" w:date="2021-02-15T21:29:00Z">
          <w:r w:rsidR="0000765B" w:rsidRPr="009767BE" w:rsidDel="000D4935">
            <w:delText xml:space="preserve">the </w:delText>
          </w:r>
        </w:del>
      </w:ins>
      <w:ins w:id="388" w:author="Fatima Pillosu" w:date="2021-02-15T14:32:00Z">
        <w:del w:id="389" w:author="Fatima Maria Pillosu" w:date="2021-02-15T21:29:00Z">
          <w:r w:rsidR="00386434" w:rsidRPr="009767BE" w:rsidDel="000D4935">
            <w:delText>embrac</w:delText>
          </w:r>
        </w:del>
      </w:ins>
      <w:ins w:id="390" w:author="Fatima Pillosu" w:date="2021-02-15T14:47:00Z">
        <w:del w:id="391" w:author="Fatima Maria Pillosu" w:date="2021-02-15T21:29:00Z">
          <w:r w:rsidR="0000765B" w:rsidRPr="009767BE" w:rsidDel="000D4935">
            <w:delText>ement</w:delText>
          </w:r>
          <w:r w:rsidR="00051C6D" w:rsidRPr="009767BE" w:rsidDel="000D4935">
            <w:delText xml:space="preserve"> of</w:delText>
          </w:r>
        </w:del>
      </w:ins>
      <w:ins w:id="392" w:author="Fatima Pillosu" w:date="2021-02-15T14:32:00Z">
        <w:del w:id="393" w:author="Fatima Maria Pillosu" w:date="2021-02-15T21:29:00Z">
          <w:r w:rsidR="00386434" w:rsidRPr="009767BE" w:rsidDel="000D4935">
            <w:delText xml:space="preserve"> </w:delText>
          </w:r>
        </w:del>
      </w:ins>
      <w:ins w:id="394" w:author="Fatima Pillosu" w:date="2021-02-15T14:33:00Z">
        <w:del w:id="395" w:author="Fatima Maria Pillosu" w:date="2021-02-15T21:29:00Z">
          <w:r w:rsidR="00EA732A" w:rsidRPr="009767BE" w:rsidDel="000D4935">
            <w:delText>a</w:delText>
          </w:r>
        </w:del>
      </w:ins>
      <w:ins w:id="396" w:author="Fatima Pillosu" w:date="2021-02-15T14:32:00Z">
        <w:del w:id="397" w:author="Fatima Maria Pillosu" w:date="2021-02-15T21:29:00Z">
          <w:r w:rsidR="00386434" w:rsidRPr="009767BE" w:rsidDel="000D4935">
            <w:delText xml:space="preserve"> “user-oriented” </w:delText>
          </w:r>
        </w:del>
      </w:ins>
      <w:ins w:id="398" w:author="Fatima Pillosu" w:date="2021-02-15T15:05:00Z">
        <w:del w:id="399" w:author="Fatima Maria Pillosu" w:date="2021-02-15T21:29:00Z">
          <w:r w:rsidR="00B73C61" w:rsidRPr="009767BE" w:rsidDel="000D4935">
            <w:delText>approach</w:delText>
          </w:r>
        </w:del>
      </w:ins>
      <w:ins w:id="400" w:author="Fatima Pillosu" w:date="2021-02-15T14:40:00Z">
        <w:del w:id="401" w:author="Fatima Maria Pillosu" w:date="2021-02-15T21:29:00Z">
          <w:r w:rsidR="008A1A4D" w:rsidRPr="009767BE" w:rsidDel="000D4935">
            <w:delText xml:space="preserve">, </w:delText>
          </w:r>
        </w:del>
      </w:ins>
      <w:ins w:id="402" w:author="Fatima Pillosu" w:date="2021-02-15T14:55:00Z">
        <w:del w:id="403" w:author="Fatima Maria Pillosu" w:date="2021-02-15T21:29:00Z">
          <w:r w:rsidR="00407B72" w:rsidRPr="009767BE" w:rsidDel="000D4935">
            <w:delText xml:space="preserve">which </w:delText>
          </w:r>
        </w:del>
      </w:ins>
      <w:ins w:id="404" w:author="Fatima Pillosu" w:date="2021-02-15T14:57:00Z">
        <w:del w:id="405" w:author="Fatima Maria Pillosu" w:date="2021-02-15T21:29:00Z">
          <w:r w:rsidR="005B0A32" w:rsidRPr="009767BE" w:rsidDel="000D4935">
            <w:delText>asserts</w:delText>
          </w:r>
        </w:del>
      </w:ins>
      <w:ins w:id="406" w:author="Fatima Pillosu" w:date="2021-02-15T14:55:00Z">
        <w:del w:id="407" w:author="Fatima Maria Pillosu" w:date="2021-02-15T21:29:00Z">
          <w:r w:rsidR="00307C6F" w:rsidRPr="009767BE" w:rsidDel="000D4935">
            <w:delText xml:space="preserve"> </w:delText>
          </w:r>
        </w:del>
        <w:del w:id="408" w:author="Fatima Maria Pillosu" w:date="2021-02-15T21:28:00Z">
          <w:r w:rsidR="00307C6F" w:rsidRPr="009767BE" w:rsidDel="00924305">
            <w:delText xml:space="preserve">that </w:delText>
          </w:r>
        </w:del>
      </w:ins>
      <w:ins w:id="409" w:author="Fatima Pillosu" w:date="2021-02-15T14:57:00Z">
        <w:del w:id="410" w:author="Fatima Maria Pillosu" w:date="2021-02-15T21:28:00Z">
          <w:r w:rsidR="00453912" w:rsidRPr="009767BE" w:rsidDel="00924305">
            <w:delText>im</w:delText>
          </w:r>
          <w:r w:rsidR="009908A1" w:rsidRPr="009767BE" w:rsidDel="00924305">
            <w:delText>provements in</w:delText>
          </w:r>
        </w:del>
      </w:ins>
      <w:ins w:id="411" w:author="Fatima Pillosu" w:date="2021-02-15T14:45:00Z">
        <w:del w:id="412" w:author="Fatima Maria Pillosu" w:date="2021-02-15T21:28:00Z">
          <w:r w:rsidR="00F20EFF" w:rsidRPr="009767BE" w:rsidDel="00924305">
            <w:delText xml:space="preserve"> </w:delText>
          </w:r>
        </w:del>
      </w:ins>
      <w:ins w:id="413" w:author="Fatima Pillosu" w:date="2021-02-15T14:41:00Z">
        <w:del w:id="414" w:author="Fatima Maria Pillosu" w:date="2021-02-15T21:28:00Z">
          <w:r w:rsidR="002A7ED9" w:rsidRPr="009767BE" w:rsidDel="00924305">
            <w:delText>early warning</w:delText>
          </w:r>
        </w:del>
      </w:ins>
      <w:ins w:id="415" w:author="Fatima Pillosu" w:date="2021-02-15T14:42:00Z">
        <w:del w:id="416" w:author="Fatima Maria Pillosu" w:date="2021-02-15T21:28:00Z">
          <w:r w:rsidR="002B6232" w:rsidRPr="009767BE" w:rsidDel="00924305">
            <w:delText xml:space="preserve">s </w:delText>
          </w:r>
        </w:del>
      </w:ins>
      <w:ins w:id="417" w:author="Fatima Pillosu" w:date="2021-02-15T14:45:00Z">
        <w:del w:id="418" w:author="Fatima Maria Pillosu" w:date="2021-02-15T21:28:00Z">
          <w:r w:rsidR="003D7381" w:rsidRPr="009767BE" w:rsidDel="00924305">
            <w:delText xml:space="preserve">systems </w:delText>
          </w:r>
        </w:del>
      </w:ins>
      <w:ins w:id="419" w:author="Fatima Pillosu" w:date="2021-02-15T14:42:00Z">
        <w:del w:id="420" w:author="Fatima Maria Pillosu" w:date="2021-02-15T21:28:00Z">
          <w:r w:rsidR="000C731B" w:rsidRPr="009767BE" w:rsidDel="00924305">
            <w:delText>do not</w:delText>
          </w:r>
        </w:del>
      </w:ins>
      <w:ins w:id="421" w:author="Fatima Pillosu" w:date="2021-02-15T15:02:00Z">
        <w:del w:id="422" w:author="Fatima Maria Pillosu" w:date="2021-02-15T21:28:00Z">
          <w:r w:rsidR="00CF6CFB" w:rsidRPr="009767BE" w:rsidDel="00924305">
            <w:delText xml:space="preserve"> only</w:delText>
          </w:r>
        </w:del>
      </w:ins>
      <w:ins w:id="423" w:author="Fatima Pillosu" w:date="2021-02-15T14:42:00Z">
        <w:del w:id="424" w:author="Fatima Maria Pillosu" w:date="2021-02-15T21:28:00Z">
          <w:r w:rsidR="000C731B" w:rsidRPr="009767BE" w:rsidDel="00924305">
            <w:delText xml:space="preserve"> depend </w:delText>
          </w:r>
        </w:del>
      </w:ins>
      <w:ins w:id="425" w:author="Fatima Pillosu" w:date="2021-02-15T15:05:00Z">
        <w:del w:id="426" w:author="Fatima Maria Pillosu" w:date="2021-02-15T21:28:00Z">
          <w:r w:rsidR="00E2089B" w:rsidRPr="009767BE" w:rsidDel="00924305">
            <w:delText>on</w:delText>
          </w:r>
        </w:del>
      </w:ins>
      <w:ins w:id="427" w:author="Fatima Pillosu" w:date="2021-02-15T14:42:00Z">
        <w:del w:id="428" w:author="Fatima Maria Pillosu" w:date="2021-02-15T21:28:00Z">
          <w:r w:rsidR="000C731B" w:rsidRPr="009767BE" w:rsidDel="00924305">
            <w:delText xml:space="preserve"> </w:delText>
          </w:r>
        </w:del>
      </w:ins>
      <w:ins w:id="429" w:author="Fatima Pillosu" w:date="2021-02-15T14:43:00Z">
        <w:del w:id="430" w:author="Fatima Maria Pillosu" w:date="2021-02-15T21:28:00Z">
          <w:r w:rsidR="000C731B" w:rsidRPr="009767BE" w:rsidDel="00924305">
            <w:delText xml:space="preserve">mere scientific </w:delText>
          </w:r>
        </w:del>
      </w:ins>
      <w:ins w:id="431" w:author="Fatima Pillosu" w:date="2021-02-15T14:57:00Z">
        <w:del w:id="432" w:author="Fatima Maria Pillosu" w:date="2021-02-15T21:28:00Z">
          <w:r w:rsidR="000C20D1" w:rsidRPr="009767BE" w:rsidDel="00924305">
            <w:delText>development</w:delText>
          </w:r>
        </w:del>
      </w:ins>
      <w:ins w:id="433" w:author="Fatima Pillosu" w:date="2021-02-15T15:02:00Z">
        <w:del w:id="434" w:author="Fatima Maria Pillosu" w:date="2021-02-15T21:28:00Z">
          <w:r w:rsidR="00C40826" w:rsidRPr="009767BE" w:rsidDel="00924305">
            <w:delText>s</w:delText>
          </w:r>
        </w:del>
      </w:ins>
      <w:ins w:id="435" w:author="Fatima Pillosu" w:date="2021-02-15T15:00:00Z">
        <w:del w:id="436" w:author="Fatima Maria Pillosu" w:date="2021-02-15T21:28:00Z">
          <w:r w:rsidR="00A5336B" w:rsidRPr="009767BE" w:rsidDel="00924305">
            <w:delText xml:space="preserve"> of </w:delText>
          </w:r>
        </w:del>
      </w:ins>
      <w:ins w:id="437" w:author="Fatima Pillosu" w:date="2021-02-15T15:02:00Z">
        <w:del w:id="438" w:author="Fatima Maria Pillosu" w:date="2021-02-15T21:28:00Z">
          <w:r w:rsidR="00646701" w:rsidRPr="009767BE" w:rsidDel="00924305">
            <w:delText xml:space="preserve">high -impact weather </w:delText>
          </w:r>
        </w:del>
      </w:ins>
      <w:ins w:id="439" w:author="Fatima Pillosu" w:date="2021-02-15T15:00:00Z">
        <w:del w:id="440" w:author="Fatima Maria Pillosu" w:date="2021-02-15T21:28:00Z">
          <w:r w:rsidR="0055422A" w:rsidRPr="009767BE" w:rsidDel="00924305">
            <w:delText>forecasts</w:delText>
          </w:r>
        </w:del>
      </w:ins>
      <w:ins w:id="441" w:author="Fatima Pillosu" w:date="2021-02-15T15:01:00Z">
        <w:del w:id="442" w:author="Fatima Maria Pillosu" w:date="2021-02-15T21:28:00Z">
          <w:r w:rsidR="00BB0D2C" w:rsidRPr="009767BE" w:rsidDel="00924305">
            <w:delText xml:space="preserve">. </w:delText>
          </w:r>
        </w:del>
        <w:del w:id="443" w:author="Fatima Maria Pillosu" w:date="2021-02-15T21:32:00Z">
          <w:r w:rsidR="00BB0D2C" w:rsidRPr="009767BE" w:rsidDel="00F13753">
            <w:delText>T</w:delText>
          </w:r>
        </w:del>
      </w:ins>
      <w:ins w:id="444" w:author="Fatima Pillosu" w:date="2021-02-15T14:47:00Z">
        <w:del w:id="445" w:author="Fatima Maria Pillosu" w:date="2021-02-15T21:32:00Z">
          <w:r w:rsidR="00E7028F" w:rsidRPr="009767BE" w:rsidDel="00F13753">
            <w:delText xml:space="preserve">hey </w:delText>
          </w:r>
        </w:del>
      </w:ins>
      <w:ins w:id="446" w:author="Fatima Pillosu" w:date="2021-02-15T14:50:00Z">
        <w:del w:id="447" w:author="Fatima Maria Pillosu" w:date="2021-02-15T21:32:00Z">
          <w:r w:rsidR="0099656D" w:rsidRPr="009767BE" w:rsidDel="00F13753">
            <w:delText>are als</w:delText>
          </w:r>
        </w:del>
      </w:ins>
      <w:ins w:id="448" w:author="Fatima Pillosu" w:date="2021-02-15T14:51:00Z">
        <w:del w:id="449" w:author="Fatima Maria Pillosu" w:date="2021-02-15T21:32:00Z">
          <w:r w:rsidR="0099656D" w:rsidRPr="009767BE" w:rsidDel="00F13753">
            <w:delText>o subject to</w:delText>
          </w:r>
        </w:del>
      </w:ins>
      <w:ins w:id="450" w:author="Fatima Pillosu" w:date="2021-02-15T14:47:00Z">
        <w:del w:id="451" w:author="Fatima Maria Pillosu" w:date="2021-02-15T21:32:00Z">
          <w:r w:rsidR="00E7028F" w:rsidRPr="009767BE" w:rsidDel="00F13753">
            <w:delText xml:space="preserve"> </w:delText>
          </w:r>
        </w:del>
        <w:del w:id="452" w:author="Fatima Maria Pillosu" w:date="2021-02-15T21:30:00Z">
          <w:r w:rsidR="006C7010" w:rsidRPr="009767BE" w:rsidDel="000D4935">
            <w:delText>the</w:delText>
          </w:r>
        </w:del>
      </w:ins>
      <w:ins w:id="453" w:author="Fatima Pillosu" w:date="2021-02-15T14:48:00Z">
        <w:del w:id="454" w:author="Fatima Maria Pillosu" w:date="2021-02-15T21:30:00Z">
          <w:r w:rsidR="006C7010" w:rsidRPr="009767BE" w:rsidDel="000D4935">
            <w:delText xml:space="preserve"> enhancement</w:delText>
          </w:r>
          <w:r w:rsidR="00093219" w:rsidRPr="009767BE" w:rsidDel="000D4935">
            <w:delText xml:space="preserve"> of</w:delText>
          </w:r>
          <w:r w:rsidR="006C7010" w:rsidRPr="009767BE" w:rsidDel="000D4935">
            <w:delText xml:space="preserve"> the communication of </w:delText>
          </w:r>
        </w:del>
      </w:ins>
      <w:ins w:id="455" w:author="Fatima Pillosu" w:date="2021-02-15T14:58:00Z">
        <w:del w:id="456" w:author="Fatima Maria Pillosu" w:date="2021-02-15T21:30:00Z">
          <w:r w:rsidR="00307D12" w:rsidRPr="009767BE" w:rsidDel="000D4935">
            <w:delText xml:space="preserve">the </w:delText>
          </w:r>
        </w:del>
      </w:ins>
      <w:ins w:id="457" w:author="Fatima Pillosu" w:date="2021-02-15T14:48:00Z">
        <w:del w:id="458" w:author="Fatima Maria Pillosu" w:date="2021-02-15T21:30:00Z">
          <w:r w:rsidR="006C7010" w:rsidRPr="009767BE" w:rsidDel="000D4935">
            <w:delText>social, economic and environmental utility</w:delText>
          </w:r>
        </w:del>
      </w:ins>
      <w:ins w:id="459" w:author="Fatima Pillosu" w:date="2021-02-15T14:58:00Z">
        <w:del w:id="460" w:author="Fatima Maria Pillosu" w:date="2021-02-15T21:30:00Z">
          <w:r w:rsidR="007D566C" w:rsidRPr="009767BE" w:rsidDel="000D4935">
            <w:delText xml:space="preserve"> of such forecasts</w:delText>
          </w:r>
        </w:del>
      </w:ins>
      <w:ins w:id="461" w:author="Fatima Pillosu" w:date="2021-02-15T14:32:00Z">
        <w:del w:id="462" w:author="Fatima Maria Pillosu" w:date="2021-02-15T21:30:00Z">
          <w:r w:rsidR="00386434" w:rsidRPr="009767BE" w:rsidDel="000D4935">
            <w:delText xml:space="preserve"> </w:delText>
          </w:r>
        </w:del>
        <w:del w:id="463" w:author="Fatima Maria Pillosu" w:date="2021-02-15T21:32:00Z">
          <w:r w:rsidR="00386434" w:rsidRPr="001B4107" w:rsidDel="00F13753">
            <w:fldChar w:fldCharType="begin" w:fldLock="1"/>
          </w:r>
          <w:r w:rsidR="00786A37" w:rsidRPr="009767BE" w:rsidDel="00F13753">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Reduction","id":"ITEM-2","issued":{"date-parts":[["2019"]]},"title":"A value chain approach to optimising early warning systems","type":"article-journal"},"uris":["http://www.mendeley.com/documents/?uuid=1a79563d-6cd5-35d7-a4a1-59f564c81968"]}],"mendeley":{"formattedCitation":"(Zhang et al. 2019; Golding et al. 2019)","manualFormatting":"(Zhang et al. 2019)","plainTextFormattedCitation":"(Zhang et al. 2019; Golding et al. 2019)","previouslyFormattedCitation":"(Zhang et al. 2019; Golding et al. 2019)"},"properties":{"noteIndex":0},"schema":"https://github.com/citation-style-language/schema/raw/master/csl-citation.json"}</w:delInstrText>
          </w:r>
          <w:r w:rsidR="00386434" w:rsidRPr="001B4107" w:rsidDel="00F13753">
            <w:fldChar w:fldCharType="separate"/>
          </w:r>
          <w:r w:rsidR="00386434" w:rsidRPr="009767BE" w:rsidDel="00F13753">
            <w:rPr>
              <w:noProof/>
            </w:rPr>
            <w:delText>(Zhang et al. 2019)</w:delText>
          </w:r>
          <w:r w:rsidR="00386434" w:rsidRPr="001B4107" w:rsidDel="00F13753">
            <w:fldChar w:fldCharType="end"/>
          </w:r>
        </w:del>
      </w:ins>
      <w:ins w:id="464" w:author="Fatima Pillosu" w:date="2021-02-15T14:33:00Z">
        <w:del w:id="465" w:author="Fatima Maria Pillosu" w:date="2021-02-15T21:32:00Z">
          <w:r w:rsidR="00EA732A" w:rsidRPr="009767BE" w:rsidDel="00F13753">
            <w:delText xml:space="preserve">. </w:delText>
          </w:r>
        </w:del>
      </w:ins>
      <w:moveToRangeStart w:id="466" w:author="Fatima Pillosu" w:date="2021-02-12T20:43:00Z" w:name="move64054998"/>
      <w:moveTo w:id="467" w:author="Fatima Pillosu" w:date="2021-02-12T20:43:00Z">
        <w:del w:id="468" w:author="Fatima Maria Pillosu" w:date="2021-02-15T21:55:00Z">
          <w:r w:rsidR="000B247D" w:rsidRPr="009767BE" w:rsidDel="007E46ED">
            <w:delText xml:space="preserve">scientific forecasts can play a crucial role in this </w:delText>
          </w:r>
          <w:r w:rsidR="000B247D" w:rsidRPr="001B4107" w:rsidDel="007E46ED">
            <w:fldChar w:fldCharType="begin" w:fldLock="1"/>
          </w:r>
          <w:r w:rsidR="000B247D" w:rsidRPr="001B4107" w:rsidDel="007E46ED">
            <w:delInstrText>ADDIN CSL_CITATION {"citationItems":[{"id":"ITEM-1","itemData":{"DOI":"https://doi.org/10.5194/hess-20-3549-2016","author":[{"dropping-particle":"","family":"Perez","given":"Erin Coughlan","non-dropping-</w:delInstrText>
          </w:r>
          <w:r w:rsidR="000B247D" w:rsidRPr="007E528B" w:rsidDel="007E46ED">
            <w:delInstrText>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0B247D" w:rsidRPr="001B4107" w:rsidDel="007E46ED">
            <w:fldChar w:fldCharType="separate"/>
          </w:r>
          <w:r w:rsidR="000B247D" w:rsidRPr="009767BE" w:rsidDel="007E46ED">
            <w:rPr>
              <w:noProof/>
            </w:rPr>
            <w:delText>(De Perez et al. 2016)</w:delText>
          </w:r>
          <w:r w:rsidR="000B247D" w:rsidRPr="001B4107" w:rsidDel="007E46ED">
            <w:fldChar w:fldCharType="end"/>
          </w:r>
          <w:r w:rsidR="000B247D" w:rsidRPr="009767BE" w:rsidDel="007E46ED">
            <w:delText>.</w:delText>
          </w:r>
        </w:del>
      </w:moveTo>
      <w:moveToRangeStart w:id="469" w:author="Fatima Pillosu" w:date="2021-02-12T20:40:00Z" w:name="move64054854"/>
      <w:moveToRangeEnd w:id="466"/>
      <w:moveTo w:id="470" w:author="Fatima Pillosu" w:date="2021-02-12T20:40:00Z">
        <w:del w:id="471" w:author="Fatima Maria Pillosu" w:date="2021-02-15T21:55:00Z">
          <w:r w:rsidR="00503831" w:rsidRPr="009767BE" w:rsidDel="007E46ED">
            <w:delText xml:space="preserve">In 2017, the WMO started the 10-year High-Impact Weather Project </w:delText>
          </w:r>
          <w:r w:rsidR="00503831" w:rsidRPr="001B4107" w:rsidDel="007E46ED">
            <w:fldChar w:fldCharType="begin" w:fldLock="1"/>
          </w:r>
          <w:r w:rsidR="00503831"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503831" w:rsidRPr="001B4107" w:rsidDel="007E46ED">
            <w:fldChar w:fldCharType="separate"/>
          </w:r>
          <w:r w:rsidR="00503831" w:rsidRPr="009767BE" w:rsidDel="007E46ED">
            <w:rPr>
              <w:noProof/>
            </w:rPr>
            <w:delText>(WMO 2017)</w:delText>
          </w:r>
          <w:r w:rsidR="00503831" w:rsidRPr="001B4107" w:rsidDel="007E46ED">
            <w:fldChar w:fldCharType="end"/>
          </w:r>
          <w:r w:rsidR="00503831" w:rsidRPr="009767BE" w:rsidDel="007E46ED">
            <w:delText>, aimed at developing the science required to improve forecast-based early warning systems.</w:delText>
          </w:r>
        </w:del>
      </w:moveTo>
      <w:moveToRangeEnd w:id="469"/>
      <w:del w:id="472" w:author="Fatima Maria Pillosu" w:date="2021-02-15T21:55:00Z">
        <w:r w:rsidR="0061655A" w:rsidRPr="009767BE" w:rsidDel="007E46ED">
          <w:delText xml:space="preserve">, and </w:delText>
        </w:r>
      </w:del>
      <w:moveFromRangeStart w:id="473" w:author="Fatima Pillosu" w:date="2021-02-12T20:43:00Z" w:name="move64054998"/>
      <w:moveFrom w:id="474" w:author="Fatima Pillosu" w:date="2021-02-12T20:43:00Z">
        <w:del w:id="475" w:author="Fatima Maria Pillosu" w:date="2021-02-15T21:55:00Z">
          <w:r w:rsidR="0061655A" w:rsidRPr="009767BE" w:rsidDel="007E46ED">
            <w:delText>s</w:delText>
          </w:r>
          <w:r w:rsidR="00BA5C9A" w:rsidRPr="009767BE" w:rsidDel="007E46ED">
            <w:delText xml:space="preserve">cientific </w:delText>
          </w:r>
          <w:r w:rsidR="00F0318F" w:rsidRPr="009767BE" w:rsidDel="007E46ED">
            <w:delText>forecasts</w:delText>
          </w:r>
          <w:r w:rsidR="00BA5C9A" w:rsidRPr="009767BE" w:rsidDel="007E46ED">
            <w:delText xml:space="preserve"> can play a crucial role in </w:delText>
          </w:r>
          <w:r w:rsidR="00034DC7" w:rsidRPr="009767BE" w:rsidDel="007E46ED">
            <w:delText xml:space="preserve">this </w:delText>
          </w:r>
          <w:r w:rsidR="00E1727B" w:rsidRPr="001B4107" w:rsidDel="007E46ED">
            <w:fldChar w:fldCharType="begin" w:fldLock="1"/>
          </w:r>
          <w:r w:rsidR="00E1727B" w:rsidRPr="001B4107" w:rsidDel="007E46ED">
            <w:delInstrText>ADDIN CSL_CITATION {"citationItems":[{"id":"ITEM-1","itemData":{"DOI":"https://doi.org/10.5194/hess-20-3549-2016","author":[{"dropping-particle":"","family":"Perez","given":"Erin Coughlan","non-dropping-particle":"De","pars</w:delInstrText>
          </w:r>
          <w:r w:rsidR="00E1727B" w:rsidRPr="007E528B" w:rsidDel="007E46ED">
            <w:delInstrText>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E1727B" w:rsidRPr="001B4107" w:rsidDel="007E46ED">
            <w:fldChar w:fldCharType="separate"/>
          </w:r>
          <w:r w:rsidR="00E1727B" w:rsidRPr="009767BE" w:rsidDel="007E46ED">
            <w:rPr>
              <w:noProof/>
            </w:rPr>
            <w:delText>(De Perez et al. 2016)</w:delText>
          </w:r>
          <w:r w:rsidR="00E1727B" w:rsidRPr="001B4107" w:rsidDel="007E46ED">
            <w:fldChar w:fldCharType="end"/>
          </w:r>
          <w:r w:rsidR="009904C2" w:rsidRPr="009767BE" w:rsidDel="007E46ED">
            <w:delText xml:space="preserve">. </w:delText>
          </w:r>
        </w:del>
      </w:moveFrom>
      <w:moveFromRangeStart w:id="476" w:author="Fatima Pillosu" w:date="2021-02-12T20:40:00Z" w:name="move64054854"/>
      <w:moveFromRangeEnd w:id="473"/>
      <w:moveFrom w:id="477" w:author="Fatima Pillosu" w:date="2021-02-12T20:40:00Z">
        <w:del w:id="478" w:author="Fatima Maria Pillosu" w:date="2021-02-15T21:55:00Z">
          <w:r w:rsidR="001913C0" w:rsidRPr="009767BE" w:rsidDel="007E46ED">
            <w:delText>In 2017, the WMO</w:delText>
          </w:r>
          <w:r w:rsidR="00856CEE" w:rsidRPr="009767BE" w:rsidDel="007E46ED">
            <w:delText xml:space="preserve"> </w:delText>
          </w:r>
          <w:r w:rsidR="0097114E" w:rsidRPr="009767BE" w:rsidDel="007E46ED">
            <w:delText xml:space="preserve">started the 10-year </w:delText>
          </w:r>
          <w:r w:rsidR="001913C0" w:rsidRPr="009767BE" w:rsidDel="007E46ED">
            <w:delText xml:space="preserve">High-Impact Weather Project </w:delText>
          </w:r>
          <w:r w:rsidR="001913C0" w:rsidRPr="001B4107" w:rsidDel="007E46ED">
            <w:fldChar w:fldCharType="begin" w:fldLock="1"/>
          </w:r>
          <w:r w:rsidR="001913C0"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1913C0" w:rsidRPr="001B4107" w:rsidDel="007E46ED">
            <w:fldChar w:fldCharType="separate"/>
          </w:r>
          <w:r w:rsidR="001913C0" w:rsidRPr="009767BE" w:rsidDel="007E46ED">
            <w:rPr>
              <w:noProof/>
            </w:rPr>
            <w:delText>(WMO 2017)</w:delText>
          </w:r>
          <w:r w:rsidR="001913C0" w:rsidRPr="001B4107" w:rsidDel="007E46ED">
            <w:fldChar w:fldCharType="end"/>
          </w:r>
          <w:r w:rsidR="001913C0" w:rsidRPr="009767BE" w:rsidDel="007E46ED">
            <w:delText xml:space="preserve">, aimed at </w:delText>
          </w:r>
          <w:r w:rsidR="00CF379B" w:rsidRPr="009767BE" w:rsidDel="007E46ED">
            <w:delText xml:space="preserve">developing the science required to improve forecast-based early warning systems. </w:delText>
          </w:r>
        </w:del>
      </w:moveFrom>
      <w:moveFromRangeEnd w:id="476"/>
      <w:del w:id="479" w:author="Fatima Maria Pillosu" w:date="2021-02-15T21:55:00Z">
        <w:r w:rsidR="00CF379B" w:rsidRPr="009767BE" w:rsidDel="007E46ED">
          <w:delText xml:space="preserve">The project acknowledges </w:delText>
        </w:r>
        <w:r w:rsidR="0061655A" w:rsidRPr="009767BE" w:rsidDel="007E46ED">
          <w:delText xml:space="preserve">that </w:delText>
        </w:r>
        <w:r w:rsidR="00BB4329" w:rsidRPr="009767BE" w:rsidDel="007E46ED">
          <w:delText xml:space="preserve">timely </w:delText>
        </w:r>
        <w:r w:rsidR="00E33838" w:rsidRPr="009767BE" w:rsidDel="007E46ED">
          <w:delText>implementation of</w:delText>
        </w:r>
        <w:r w:rsidR="0061655A" w:rsidRPr="009767BE" w:rsidDel="007E46ED">
          <w:delText xml:space="preserve"> </w:delText>
        </w:r>
        <w:r w:rsidR="003949C3" w:rsidRPr="009767BE" w:rsidDel="007E46ED">
          <w:delText>forecast-based</w:delText>
        </w:r>
        <w:r w:rsidR="00C662DB" w:rsidRPr="009767BE" w:rsidDel="007E46ED">
          <w:delText xml:space="preserve"> </w:delText>
        </w:r>
        <w:r w:rsidR="00E33838" w:rsidRPr="009767BE" w:rsidDel="007E46ED">
          <w:delText>actions</w:delText>
        </w:r>
      </w:del>
      <w:ins w:id="480" w:author="Fatima Pillosu" w:date="2021-02-15T15:04:00Z">
        <w:del w:id="481" w:author="Fatima Maria Pillosu" w:date="2021-02-15T21:55:00Z">
          <w:r w:rsidR="00627B2B" w:rsidRPr="009767BE" w:rsidDel="007E46ED">
            <w:delText>S</w:delText>
          </w:r>
        </w:del>
      </w:ins>
      <w:ins w:id="482" w:author="Fatima Pillosu" w:date="2021-02-15T04:47:00Z">
        <w:del w:id="483" w:author="Fatima Maria Pillosu" w:date="2021-02-15T21:55:00Z">
          <w:r w:rsidR="00526502" w:rsidRPr="009767BE" w:rsidDel="007E46ED">
            <w:delText>uch an</w:delText>
          </w:r>
        </w:del>
      </w:ins>
      <w:ins w:id="484" w:author="Fatima Pillosu" w:date="2021-02-15T04:46:00Z">
        <w:del w:id="485" w:author="Fatima Maria Pillosu" w:date="2021-02-15T21:55:00Z">
          <w:r w:rsidR="00474F0E" w:rsidRPr="009767BE" w:rsidDel="007E46ED">
            <w:delText xml:space="preserve"> approach</w:delText>
          </w:r>
        </w:del>
      </w:ins>
      <w:ins w:id="486" w:author="Fatima Pillosu" w:date="2021-02-15T04:35:00Z">
        <w:del w:id="487" w:author="Fatima Maria Pillosu" w:date="2021-02-15T21:55:00Z">
          <w:r w:rsidR="004E7D6C" w:rsidRPr="009767BE" w:rsidDel="007E46ED">
            <w:delText xml:space="preserve"> is achiev</w:delText>
          </w:r>
        </w:del>
      </w:ins>
      <w:ins w:id="488" w:author="Fatima Pillosu" w:date="2021-02-15T04:47:00Z">
        <w:del w:id="489" w:author="Fatima Maria Pillosu" w:date="2021-02-15T21:55:00Z">
          <w:r w:rsidR="0031479E" w:rsidRPr="009767BE" w:rsidDel="007E46ED">
            <w:delText>able</w:delText>
          </w:r>
        </w:del>
      </w:ins>
      <w:ins w:id="490" w:author="Fatima Pillosu" w:date="2021-02-15T04:35:00Z">
        <w:del w:id="491" w:author="Fatima Maria Pillosu" w:date="2021-02-15T21:55:00Z">
          <w:r w:rsidR="004E7D6C" w:rsidRPr="009767BE" w:rsidDel="007E46ED">
            <w:delText xml:space="preserve"> by</w:delText>
          </w:r>
        </w:del>
      </w:ins>
      <w:ins w:id="492" w:author="Fatima Pillosu" w:date="2021-02-15T04:48:00Z">
        <w:del w:id="493" w:author="Fatima Maria Pillosu" w:date="2021-02-15T21:55:00Z">
          <w:r w:rsidR="00CA4A10" w:rsidRPr="009767BE" w:rsidDel="007E46ED">
            <w:delText xml:space="preserve"> the</w:delText>
          </w:r>
        </w:del>
      </w:ins>
      <w:ins w:id="494" w:author="Fatima Pillosu" w:date="2021-02-15T04:35:00Z">
        <w:del w:id="495" w:author="Fatima Maria Pillosu" w:date="2021-02-15T21:55:00Z">
          <w:r w:rsidR="004E7D6C" w:rsidRPr="009767BE" w:rsidDel="007E46ED">
            <w:delText xml:space="preserve"> develop</w:delText>
          </w:r>
        </w:del>
      </w:ins>
      <w:ins w:id="496" w:author="Fatima Pillosu" w:date="2021-02-15T04:48:00Z">
        <w:del w:id="497" w:author="Fatima Maria Pillosu" w:date="2021-02-15T21:55:00Z">
          <w:r w:rsidR="00CA4A10" w:rsidRPr="009767BE" w:rsidDel="007E46ED">
            <w:delText>ment</w:delText>
          </w:r>
          <w:r w:rsidR="00E17347" w:rsidRPr="009767BE" w:rsidDel="007E46ED">
            <w:delText xml:space="preserve"> of</w:delText>
          </w:r>
        </w:del>
      </w:ins>
      <w:ins w:id="498" w:author="Fatima Pillosu" w:date="2021-02-15T04:35:00Z">
        <w:del w:id="499" w:author="Fatima Maria Pillosu" w:date="2021-02-15T21:55:00Z">
          <w:r w:rsidR="004E7D6C" w:rsidRPr="009767BE" w:rsidDel="007E46ED">
            <w:delText xml:space="preserve"> strategies</w:delText>
          </w:r>
        </w:del>
      </w:ins>
      <w:ins w:id="500" w:author="Fatima Pillosu" w:date="2021-02-15T04:48:00Z">
        <w:del w:id="501" w:author="Fatima Maria Pillosu" w:date="2021-02-15T21:55:00Z">
          <w:r w:rsidR="00372122" w:rsidRPr="009767BE" w:rsidDel="007E46ED">
            <w:delText xml:space="preserve"> </w:delText>
          </w:r>
        </w:del>
        <w:del w:id="502" w:author="Fatima Maria Pillosu" w:date="2021-02-15T21:36:00Z">
          <w:r w:rsidR="00372122" w:rsidRPr="009767BE" w:rsidDel="007E339D">
            <w:delText xml:space="preserve">that address </w:delText>
          </w:r>
        </w:del>
      </w:ins>
      <w:ins w:id="503" w:author="Fatima Pillosu" w:date="2021-02-15T04:50:00Z">
        <w:del w:id="504" w:author="Fatima Maria Pillosu" w:date="2021-02-15T21:36:00Z">
          <w:r w:rsidR="00E14A11" w:rsidRPr="009767BE" w:rsidDel="007E339D">
            <w:delText xml:space="preserve">communicational </w:delText>
          </w:r>
        </w:del>
      </w:ins>
      <w:ins w:id="505" w:author="Fatima Pillosu" w:date="2021-02-15T04:48:00Z">
        <w:del w:id="506" w:author="Fatima Maria Pillosu" w:date="2021-02-15T21:36:00Z">
          <w:r w:rsidR="00372122" w:rsidRPr="009767BE" w:rsidDel="007E339D">
            <w:delText xml:space="preserve">gaps </w:delText>
          </w:r>
        </w:del>
      </w:ins>
      <w:ins w:id="507" w:author="Fatima Pillosu" w:date="2021-02-15T15:13:00Z">
        <w:del w:id="508" w:author="Fatima Maria Pillosu" w:date="2021-02-15T21:36:00Z">
          <w:r w:rsidR="00D56990" w:rsidRPr="009767BE" w:rsidDel="007E339D">
            <w:delText>at the intersection of the field of knowledge of</w:delText>
          </w:r>
        </w:del>
      </w:ins>
      <w:ins w:id="509" w:author="Fatima Pillosu" w:date="2021-02-15T04:41:00Z">
        <w:del w:id="510" w:author="Fatima Maria Pillosu" w:date="2021-02-15T21:36:00Z">
          <w:r w:rsidR="00892EC4" w:rsidRPr="009767BE" w:rsidDel="007E339D">
            <w:delText xml:space="preserve"> </w:delText>
          </w:r>
        </w:del>
      </w:ins>
      <w:ins w:id="511" w:author="Fatima Pillosu" w:date="2021-02-15T05:24:00Z">
        <w:del w:id="512" w:author="Fatima Maria Pillosu" w:date="2021-02-15T21:36:00Z">
          <w:r w:rsidR="00CB3D1D" w:rsidRPr="009767BE" w:rsidDel="007E339D">
            <w:delText xml:space="preserve">the components </w:delText>
          </w:r>
          <w:r w:rsidR="0000239B" w:rsidRPr="009767BE" w:rsidDel="007E339D">
            <w:delText xml:space="preserve">of the warning chain (i.e. </w:delText>
          </w:r>
        </w:del>
      </w:ins>
      <w:ins w:id="513" w:author="Fatima Pillosu" w:date="2021-02-15T04:41:00Z">
        <w:del w:id="514" w:author="Fatima Maria Pillosu" w:date="2021-02-15T21:36:00Z">
          <w:r w:rsidR="00892EC4" w:rsidRPr="009767BE" w:rsidDel="007E339D">
            <w:delText>developers, forecasters, and decision-makers</w:delText>
          </w:r>
        </w:del>
      </w:ins>
      <w:ins w:id="515" w:author="Fatima Pillosu" w:date="2021-02-15T05:24:00Z">
        <w:del w:id="516" w:author="Fatima Maria Pillosu" w:date="2021-02-15T21:36:00Z">
          <w:r w:rsidR="009B2DD6" w:rsidRPr="009767BE" w:rsidDel="007E339D">
            <w:delText>)</w:delText>
          </w:r>
        </w:del>
      </w:ins>
      <w:ins w:id="517" w:author="Fatima Pillosu" w:date="2021-02-15T15:10:00Z">
        <w:del w:id="518" w:author="Fatima Maria Pillosu" w:date="2021-02-15T21:36:00Z">
          <w:r w:rsidR="006F028A" w:rsidRPr="009767BE" w:rsidDel="007E339D">
            <w:delText xml:space="preserve"> to </w:delText>
          </w:r>
          <w:r w:rsidR="00AA3219" w:rsidRPr="009767BE" w:rsidDel="007E339D">
            <w:delText xml:space="preserve">explore </w:delText>
          </w:r>
        </w:del>
      </w:ins>
      <w:ins w:id="519" w:author="Fatima Pillosu" w:date="2021-02-15T15:11:00Z">
        <w:del w:id="520" w:author="Fatima Maria Pillosu" w:date="2021-02-15T21:36:00Z">
          <w:r w:rsidR="002B150C" w:rsidRPr="009767BE" w:rsidDel="007E339D">
            <w:delText xml:space="preserve">what works in terms of </w:delText>
          </w:r>
          <w:r w:rsidR="0034528F" w:rsidRPr="009767BE" w:rsidDel="007E339D">
            <w:delText>relevance</w:delText>
          </w:r>
          <w:r w:rsidR="00FE1B19" w:rsidRPr="009767BE" w:rsidDel="007E339D">
            <w:delText xml:space="preserve">, </w:delText>
          </w:r>
        </w:del>
      </w:ins>
      <w:ins w:id="521" w:author="Fatima Pillosu" w:date="2021-02-15T15:12:00Z">
        <w:del w:id="522" w:author="Fatima Maria Pillosu" w:date="2021-02-15T21:36:00Z">
          <w:r w:rsidR="00880F24" w:rsidRPr="009767BE" w:rsidDel="007E339D">
            <w:delText>quality,</w:delText>
          </w:r>
        </w:del>
      </w:ins>
      <w:ins w:id="523" w:author="Fatima Pillosu" w:date="2021-02-15T15:11:00Z">
        <w:del w:id="524" w:author="Fatima Maria Pillosu" w:date="2021-02-15T21:36:00Z">
          <w:r w:rsidR="00FE1B19" w:rsidRPr="009767BE" w:rsidDel="007E339D">
            <w:delText xml:space="preserve"> and </w:delText>
          </w:r>
          <w:r w:rsidR="00242C14" w:rsidRPr="009767BE" w:rsidDel="007E339D">
            <w:delText>impact</w:delText>
          </w:r>
          <w:r w:rsidR="00A0301A" w:rsidRPr="009767BE" w:rsidDel="007E339D">
            <w:delText xml:space="preserve"> </w:delText>
          </w:r>
        </w:del>
      </w:ins>
      <w:ins w:id="525" w:author="Fatima Pillosu" w:date="2021-02-15T15:12:00Z">
        <w:del w:id="526" w:author="Fatima Maria Pillosu" w:date="2021-02-15T21:36:00Z">
          <w:r w:rsidR="00880F24" w:rsidRPr="001B4107" w:rsidDel="007E339D">
            <w:fldChar w:fldCharType="begin" w:fldLock="1"/>
          </w:r>
        </w:del>
      </w:ins>
      <w:del w:id="527" w:author="Fatima Maria Pillosu" w:date="2021-02-15T21:36:00Z">
        <w:r w:rsidR="00CC1D25" w:rsidRPr="009767BE" w:rsidDel="007E339D">
          <w:delInstrText>ADDIN CSL_CITATION {"citationItems":[{"id":"ITEM-1","itemData":{"DOI":"10.1175/BAMS-D-17-0302.1","author":[{"dropping-particle":"","family":"Ruti","given":"Paolo M.","non-dropping-particle":"","parse-names":false,"suffix":""},{"dropping-particle":"","family":"Tarasova","given":"Oksana","non-dropping-particle":"","parse-names":false,"suffix":""},{"dropping-particle":"","family":"Keller","given":"Julia H.","non-dropping-particle":"","parse-names":false,"suffix":""},{"dropping-particle":"","family":"Carmichael","given":"Greg","non-dropping-particle":"","parse-names":false,"suffix":""},{"dropping-particle":"","family":"Hov","given":"Øystein","non-dropping-particle":"","parse-names":false,"suffix":""},{"dropping-particle":"","family":"Jones","given":"Sarah C.","non-dropping-particle":"","parse-names":false,"suffix":""},{"dropping-particle":"","family":"Terblanche","given":"Deon","non-dropping-particle":"","parse-names":false,"suffix":""},{"dropping-particle":"","family":"Anderson-Lefale","given":"Cheryl","non-dropping-particle":"","parse-names":false,"suffix":""},{"dropping-particle":"","family":"Barros","given":"Ana P.","non-dropping-particle":"","parse-names":false,"suffix":""},{"dropping-particle":"","family":"Bauer","given":"Peter","non-dropping-particle":"","parse-names":false,"suffix":""},{"dropping-particle":"","family":"Bouchet","given":"Véronique","non-dropping-particle":"","parse-names":false,"suffix":""},{"dropping-particle":"","family":"Brasseur","given":"Guy","non-dropping-particle":"","parse-names":false,"suffix":""},{"dropping-particle":"","family":"Brunet","given":"Gilbert","non-dropping-particle":"","parse-names":false,"suffix":""},{"dropping-particle":"","family":"DeCola","given":"Phil","non-dropping-particle":"","parse-names":false,"suffix":""},{"dropping-particle":"","family":"Dike","given":"Victor","non-dropping-particle":"","parse-names":false,"suffix":""},{"dropping-particle":"","family":"Kane","given":"Mariane Diop","non-dropping-particle":"","parse-names":false,"suffix":""},{"dropping-particle":"","family":"Gan","given":"Christopher","non-dropping-particle":"","parse-names":false,"suffix":""},{"dropping-particle":"","family":"Gurney","given":"Kevin R.","non-dropping-particle":"","parse-names":false,"suffix":""},{"dropping-particle":"","family":"Hamburg","given":"Steven","non-dropping-particle":"","parse-names":false,"suffix":""},{"dropping-particle":"","family":"Hazeleger","given":"Wilco","non-dropping-particle":"","parse-names":false,"suffix":""},{"dropping-particle":"","family":"Jean","given":"Michel","non-dropping-particle":"","parse-names":false,"suffix":""},{"dropping-particle":"","family":"Johnston","given":"David","non-dropping-particle":"","parse-names":false,"suffix":""},{"dropping-particle":"","family":"Lewis","given":"Alastair","non-dropping-particle":"","parse-names":false,"suffix":""},{"dropping-particle":"","family":"Li","given":"Peter","non-dropping-particle":"","parse-names":false,"suffix":""},{"dropping-particle":"","family":"Liang","given":"Xudong","non-dropping-particle":"","parse-names":false,"suffix":""},{"dropping-particle":"","family":"Lucarini","given":"Valerio","non-dropping-particle":"","parse-names":false,"suffix":""},{"dropping-particle":"","family":"Lynch","given":"Amanda","non-dropping-particle":"","parse-names":false,"suffix":""},{"dropping-particle":"","family":"Manaenkova","given":"Elena","non-dropping-particle":"","parse-names":false,"suffix":""},{"dropping-particle":"","family":"Jae-Cheol","given":"Nam","non-dropping-particle":"","parse-names":false,"suffix":""},{"dropping-particle":"","family":"Ohtake","given":"Satoru","non-dropping-particle":"","parse-names":false,"suffix":""},{"dropping-particle":"","family":"Pinardi","given":"Nadia","non-dropping-particle":"","parse-names":false,"suffix":""},{"dropping-particle":"","family":"Polcher","given":"Jan","non-dropping-particle":"","parse-names":false,"suffix":""},{"dropping-particle":"","family":"Ritchie","given":"Elizabeth","non-dropping-particle":"","parse-names":false,"suffix":""},{"dropping-particle":"","family":"Sakya","given":"Andi Eka","non-dropping-particle":"","parse-names":false,"suffix":""},{"dropping-particle":"","family":"Saulo","given":"Celeste","non-dropping-particle":"","parse-names":false,"suffix":""},{"dropping-particle":"","family":"Singhee","given":"Amith","non-dropping-particle":"","parse-names":false,"suffix":""},{"dropping-particle":"","family":"Sopaheluwakan","given":"Ardhasena","non-dropping-particle":"","parse-names":false,"suffix":""},{"dropping-particle":"","family":"Steiner","given":"Andrea","non-dropping-particle":"","parse-names":false,"suffix":""},{"dropping-particle":"","family":"Thorpe","given":"Alan","non-dropping-particle":"","parse-names":false,"suffix":""},{"dropping-particle":"","family":"Yamaji","given":"Moeka","non-dropping-particle":"","parse-names":false,"suffix":""}],"container-title":"Bulletin of the American Meteorological Society","id":"ITEM-1","issue":"1","issued":{"date-parts":[["2020"]]},"page":"E23-E35","title":"Advancing research for seamless earth system prediction","type":"article-journal","volume":"101"},"uris":["http://www.mendeley.com/documents/?uuid=04110468-5da9-36df-a1e1-d2e1d91676e1"]}],"mendeley":{"formattedCitation":"(Ruti et al. 2020)","plainTextFormattedCitation":"(Ruti et al. 2020)","previouslyFormattedCitation":"(Ruti et al. 2020)"},"properties":{"noteIndex":0},"schema":"https://github.com/citation-style-language/schema/raw/master/csl-citation.json"}</w:delInstrText>
        </w:r>
        <w:r w:rsidR="00880F24" w:rsidRPr="001B4107" w:rsidDel="007E339D">
          <w:fldChar w:fldCharType="separate"/>
        </w:r>
        <w:r w:rsidR="00880F24" w:rsidRPr="009767BE" w:rsidDel="007E339D">
          <w:rPr>
            <w:noProof/>
          </w:rPr>
          <w:delText>(Ruti et al. 2020)</w:delText>
        </w:r>
      </w:del>
      <w:ins w:id="528" w:author="Fatima Pillosu" w:date="2021-02-15T15:12:00Z">
        <w:del w:id="529" w:author="Fatima Maria Pillosu" w:date="2021-02-15T21:36:00Z">
          <w:r w:rsidR="00880F24" w:rsidRPr="001B4107" w:rsidDel="007E339D">
            <w:fldChar w:fldCharType="end"/>
          </w:r>
          <w:r w:rsidR="00E01AA2" w:rsidRPr="009767BE" w:rsidDel="007E339D">
            <w:delText xml:space="preserve">. </w:delText>
          </w:r>
        </w:del>
        <w:del w:id="530" w:author="Fatima Maria Pillosu" w:date="2021-02-15T21:55:00Z">
          <w:r w:rsidR="004C569D" w:rsidRPr="009767BE" w:rsidDel="007E46ED">
            <w:delText>T</w:delText>
          </w:r>
        </w:del>
      </w:ins>
      <w:ins w:id="531" w:author="Fatima Pillosu" w:date="2021-02-15T15:13:00Z">
        <w:del w:id="532" w:author="Fatima Maria Pillosu" w:date="2021-02-15T21:55:00Z">
          <w:r w:rsidR="003264A4" w:rsidRPr="009767BE" w:rsidDel="007E46ED">
            <w:delText>o</w:delText>
          </w:r>
          <w:r w:rsidR="00D56990" w:rsidRPr="009767BE" w:rsidDel="007E46ED">
            <w:delText xml:space="preserve"> achieve this</w:delText>
          </w:r>
        </w:del>
      </w:ins>
      <w:ins w:id="533" w:author="Fatima Pillosu" w:date="2021-02-15T15:12:00Z">
        <w:del w:id="534" w:author="Fatima Maria Pillosu" w:date="2021-02-15T21:55:00Z">
          <w:r w:rsidR="004C569D" w:rsidRPr="009767BE" w:rsidDel="007E46ED">
            <w:delText xml:space="preserve"> goal</w:delText>
          </w:r>
        </w:del>
      </w:ins>
      <w:ins w:id="535" w:author="Fatima Pillosu" w:date="2021-02-15T15:13:00Z">
        <w:del w:id="536" w:author="Fatima Maria Pillosu" w:date="2021-02-15T21:55:00Z">
          <w:r w:rsidR="003264A4" w:rsidRPr="009767BE" w:rsidDel="007E46ED">
            <w:delText>,</w:delText>
          </w:r>
          <w:r w:rsidR="004C569D" w:rsidRPr="009767BE" w:rsidDel="007E46ED">
            <w:delText xml:space="preserve"> </w:delText>
          </w:r>
          <w:r w:rsidR="00D56990" w:rsidRPr="009767BE" w:rsidDel="007E46ED">
            <w:delText xml:space="preserve">an interdisciplinary approach is </w:delText>
          </w:r>
        </w:del>
      </w:ins>
      <w:ins w:id="537" w:author="Fatima Pillosu" w:date="2021-02-15T15:15:00Z">
        <w:del w:id="538" w:author="Fatima Maria Pillosu" w:date="2021-02-15T21:55:00Z">
          <w:r w:rsidR="00CC1D25" w:rsidRPr="009767BE" w:rsidDel="007E46ED">
            <w:delText>desirable</w:delText>
          </w:r>
        </w:del>
        <w:del w:id="539" w:author="Fatima Maria Pillosu" w:date="2021-02-15T21:51:00Z">
          <w:r w:rsidR="00CC1D25" w:rsidRPr="009767BE" w:rsidDel="00516794">
            <w:delText xml:space="preserve"> </w:delText>
          </w:r>
          <w:r w:rsidR="00CC1D25" w:rsidRPr="001B4107" w:rsidDel="00516794">
            <w:fldChar w:fldCharType="begin" w:fldLock="1"/>
          </w:r>
        </w:del>
      </w:ins>
      <w:del w:id="540" w:author="Fatima Maria Pillosu" w:date="2021-02-15T21:51:00Z">
        <w:r w:rsidR="00A33B96" w:rsidRPr="009767BE" w:rsidDel="00516794">
          <w:delInstrText>ADDIN CSL_CITATION {"citationItems":[{"id":"ITEM-1","itemData":{"DOI":"10.1111/risa.13246","author":[{"dropping-particle":"","family":"Morss","given":"Rebecca E.","non-dropping-particle":"","parse-names":false,"suffix":""},{"dropping-particle":"","family":"Lazrus","given":"Heather","non-dropping-particle":"","parse-names":false,"suffix":""},{"dropping-particle":"","family":"Demuth","given":"Julie L.","non-dropping-particle":"","parse-names":false,"suffix":""}],"container-title":"Risk Analysis","id":"ITEM-1","issued":{"date-parts":[["2018"]]},"page":"risa.13246","title":"The “Inter” Within Interdisciplinary Research: Strategies for Building Integration Across Fields","type":"article-journal"},"uris":["http://www.mendeley.com/documents/?uuid=e717ddf5-00e4-3d36-ac31-fea47d29894f"]}],"mendeley":{"formattedCitation":"(Morss et al. 2018)","plainTextFormattedCitation":"(Morss et al. 2018)","previouslyFormattedCitation":"(Morss et al. 2018)"},"properties":{"noteIndex":0},"schema":"https://github.com/citation-style-language/schema/raw/master/csl-citation.json"}</w:delInstrText>
        </w:r>
        <w:r w:rsidR="00CC1D25" w:rsidRPr="001B4107" w:rsidDel="00516794">
          <w:fldChar w:fldCharType="separate"/>
        </w:r>
        <w:r w:rsidR="00CC1D25" w:rsidRPr="009767BE" w:rsidDel="00516794">
          <w:rPr>
            <w:noProof/>
          </w:rPr>
          <w:delText>(Morss et al. 2018)</w:delText>
        </w:r>
      </w:del>
      <w:ins w:id="541" w:author="Fatima Pillosu" w:date="2021-02-15T15:15:00Z">
        <w:del w:id="542" w:author="Fatima Maria Pillosu" w:date="2021-02-15T21:51:00Z">
          <w:r w:rsidR="00CC1D25" w:rsidRPr="001B4107" w:rsidDel="00516794">
            <w:fldChar w:fldCharType="end"/>
          </w:r>
        </w:del>
        <w:del w:id="543" w:author="Fatima Maria Pillosu" w:date="2021-02-15T21:55:00Z">
          <w:r w:rsidR="00CC1D25" w:rsidRPr="009767BE" w:rsidDel="007E46ED">
            <w:delText xml:space="preserve">. </w:delText>
          </w:r>
        </w:del>
      </w:ins>
      <w:ins w:id="544" w:author="Fatima Pillosu" w:date="2021-03-17T15:08:00Z">
        <w:r w:rsidR="00B057F8">
          <w:t>T</w:t>
        </w:r>
      </w:ins>
      <w:ins w:id="545" w:author="Fatima Maria Pillosu" w:date="2021-02-16T16:43:00Z">
        <w:del w:id="546" w:author="Fatima Pillosu" w:date="2021-03-17T11:59:00Z">
          <w:r w:rsidR="00A12966" w:rsidDel="00E620B2">
            <w:delText>T</w:delText>
          </w:r>
        </w:del>
      </w:ins>
      <w:ins w:id="547" w:author="Fatima Maria Pillosu" w:date="2021-02-15T22:55:00Z">
        <w:r w:rsidR="00F90BD9">
          <w:t xml:space="preserve">oo often </w:t>
        </w:r>
      </w:ins>
      <w:ins w:id="548" w:author="Fatima Maria Pillosu" w:date="2021-02-15T22:54:00Z">
        <w:r w:rsidR="00BE75EB">
          <w:t>training content tends to be disproportionately heavy on the scientific developments of forecast product</w:t>
        </w:r>
      </w:ins>
      <w:ins w:id="549" w:author="Fatima Maria Pillosu" w:date="2021-02-15T22:55:00Z">
        <w:r w:rsidR="00F90BD9">
          <w:t>s and to be much lighter on practical applications, e.g.</w:t>
        </w:r>
      </w:ins>
      <w:ins w:id="550" w:author="Fatima Pillosu" w:date="2021-03-17T15:35:00Z">
        <w:r w:rsidR="00857C30">
          <w:t xml:space="preserve"> what are </w:t>
        </w:r>
        <w:r w:rsidR="00922E1D">
          <w:t>the</w:t>
        </w:r>
        <w:r w:rsidR="00857C30">
          <w:t xml:space="preserve"> strengths and limitations</w:t>
        </w:r>
      </w:ins>
      <w:ins w:id="551" w:author="Fatima Pillosu" w:date="2021-03-17T15:36:00Z">
        <w:r w:rsidR="00922E1D">
          <w:t xml:space="preserve"> of a forecast product,</w:t>
        </w:r>
        <w:r w:rsidR="00FA2F8A">
          <w:t xml:space="preserve"> or</w:t>
        </w:r>
        <w:r w:rsidR="00922E1D">
          <w:t xml:space="preserve"> </w:t>
        </w:r>
      </w:ins>
      <w:ins w:id="552" w:author="Fatima Maria Pillosu" w:date="2021-02-15T22:55:00Z">
        <w:del w:id="553" w:author="Fatima Pillosu" w:date="2021-03-17T15:36:00Z">
          <w:r w:rsidR="00F90BD9" w:rsidDel="00922E1D">
            <w:delText xml:space="preserve"> </w:delText>
          </w:r>
        </w:del>
        <w:r w:rsidR="00F90BD9">
          <w:t xml:space="preserve">how and when </w:t>
        </w:r>
      </w:ins>
      <w:ins w:id="554" w:author="Fatima Pillosu" w:date="2021-03-17T15:36:00Z">
        <w:r w:rsidR="00922E1D">
          <w:t>it</w:t>
        </w:r>
      </w:ins>
      <w:ins w:id="555" w:author="Fatima Maria Pillosu" w:date="2021-02-15T22:55:00Z">
        <w:del w:id="556" w:author="Fatima Pillosu" w:date="2021-03-17T15:36:00Z">
          <w:r w:rsidR="00F90BD9" w:rsidDel="00922E1D">
            <w:delText>a forecast product</w:delText>
          </w:r>
        </w:del>
        <w:r w:rsidR="00F90BD9">
          <w:t xml:space="preserve"> applies to and benefits a forecast process</w:t>
        </w:r>
      </w:ins>
      <w:ins w:id="557" w:author="Fatima Pillosu" w:date="2021-03-17T15:36:00Z">
        <w:r w:rsidR="00922E1D">
          <w:t xml:space="preserve"> by</w:t>
        </w:r>
      </w:ins>
      <w:ins w:id="558" w:author="Fatima Pillosu" w:date="2021-03-17T15:35:00Z">
        <w:r w:rsidR="00857C30">
          <w:t xml:space="preserve"> add</w:t>
        </w:r>
      </w:ins>
      <w:ins w:id="559" w:author="Fatima Pillosu" w:date="2021-03-17T15:36:00Z">
        <w:r w:rsidR="00922E1D">
          <w:t>ing</w:t>
        </w:r>
      </w:ins>
      <w:ins w:id="560" w:author="Fatima Pillosu" w:date="2021-03-17T15:35:00Z">
        <w:r w:rsidR="00857C30">
          <w:t xml:space="preserve"> value rather than uncertainty to operational decision making</w:t>
        </w:r>
      </w:ins>
      <w:ins w:id="561" w:author="Fatima Maria Pillosu" w:date="2021-02-15T22:55:00Z">
        <w:del w:id="562" w:author="Fatima Pillosu" w:date="2021-03-17T15:36:00Z">
          <w:r w:rsidR="00F90BD9" w:rsidDel="00FA2F8A">
            <w:delText>,</w:delText>
          </w:r>
        </w:del>
        <w:del w:id="563" w:author="Fatima Pillosu" w:date="2021-03-17T15:35:00Z">
          <w:r w:rsidR="00F90BD9" w:rsidDel="00857C30">
            <w:delText xml:space="preserve"> what are its strengths and its limitations</w:delText>
          </w:r>
        </w:del>
      </w:ins>
      <w:ins w:id="564" w:author="Fatima Pillosu" w:date="2021-03-17T14:54:00Z">
        <w:r w:rsidR="007F1D6E">
          <w:t>.</w:t>
        </w:r>
      </w:ins>
      <w:ins w:id="565" w:author="Fatima Maria Pillosu" w:date="2021-02-16T16:45:00Z">
        <w:del w:id="566" w:author="Fatima Pillosu" w:date="2021-03-17T14:50:00Z">
          <w:r w:rsidR="00CA309D" w:rsidDel="008B0CBB">
            <w:delText>.</w:delText>
          </w:r>
        </w:del>
      </w:ins>
      <w:ins w:id="567" w:author="Fatima Pillosu" w:date="2021-02-15T15:14:00Z">
        <w:del w:id="568" w:author="Fatima Maria Pillosu" w:date="2021-02-15T22:01:00Z">
          <w:r w:rsidR="00DB2F86" w:rsidDel="00E350D7">
            <w:delText xml:space="preserve"> </w:delText>
          </w:r>
        </w:del>
      </w:ins>
      <w:ins w:id="569" w:author="Fatima Pillosu" w:date="2021-02-15T15:17:00Z">
        <w:del w:id="570" w:author="Fatima Maria Pillosu" w:date="2021-02-15T22:13:00Z">
          <w:r w:rsidR="00D50FA5" w:rsidDel="00016182">
            <w:delText>Suc</w:delText>
          </w:r>
        </w:del>
      </w:ins>
      <w:ins w:id="571" w:author="Fatima Pillosu" w:date="2021-02-15T15:18:00Z">
        <w:del w:id="572" w:author="Fatima Maria Pillosu" w:date="2021-02-15T22:13:00Z">
          <w:r w:rsidR="00DD68FD" w:rsidDel="00016182">
            <w:delText>h</w:delText>
          </w:r>
        </w:del>
      </w:ins>
      <w:ins w:id="573" w:author="Fatima Pillosu" w:date="2021-02-15T15:17:00Z">
        <w:del w:id="574" w:author="Fatima Maria Pillosu" w:date="2021-02-15T22:13:00Z">
          <w:r w:rsidR="00D50FA5" w:rsidDel="00016182">
            <w:delText xml:space="preserve"> interdisciplinarity </w:delText>
          </w:r>
        </w:del>
      </w:ins>
      <w:ins w:id="575" w:author="Fatima Pillosu" w:date="2021-02-15T15:18:00Z">
        <w:del w:id="576" w:author="Fatima Maria Pillosu" w:date="2021-02-15T22:13:00Z">
          <w:r w:rsidR="00DD68FD" w:rsidDel="00016182">
            <w:delText>allows eventually a</w:delText>
          </w:r>
        </w:del>
      </w:ins>
      <w:ins w:id="577" w:author="Fatima Pillosu" w:date="2021-02-15T04:52:00Z">
        <w:del w:id="578" w:author="Fatima Maria Pillosu" w:date="2021-02-15T22:13:00Z">
          <w:r w:rsidR="009F3FB4" w:rsidDel="00016182">
            <w:delText xml:space="preserve"> two-way communication path</w:delText>
          </w:r>
        </w:del>
      </w:ins>
      <w:ins w:id="579" w:author="Fatima Pillosu" w:date="2021-02-15T04:53:00Z">
        <w:del w:id="580" w:author="Fatima Maria Pillosu" w:date="2021-02-15T22:13:00Z">
          <w:r w:rsidR="009F3FB4" w:rsidDel="00016182">
            <w:delText xml:space="preserve"> </w:delText>
          </w:r>
        </w:del>
      </w:ins>
      <w:ins w:id="581" w:author="Fatima Pillosu" w:date="2021-02-15T04:55:00Z">
        <w:del w:id="582" w:author="Fatima Maria Pillosu" w:date="2021-02-15T22:13:00Z">
          <w:r w:rsidR="00B759E2" w:rsidDel="00016182">
            <w:delText xml:space="preserve">between </w:delText>
          </w:r>
        </w:del>
      </w:ins>
      <w:ins w:id="583" w:author="Fatima Pillosu" w:date="2021-02-15T15:18:00Z">
        <w:del w:id="584" w:author="Fatima Maria Pillosu" w:date="2021-02-15T22:13:00Z">
          <w:r w:rsidR="00E47F80" w:rsidDel="00016182">
            <w:delText>developers, foreca</w:delText>
          </w:r>
          <w:r w:rsidR="00B66EAB" w:rsidDel="00016182">
            <w:delText xml:space="preserve">sters, </w:delText>
          </w:r>
          <w:r w:rsidR="00C71689" w:rsidDel="00016182">
            <w:delText>and decision-makers</w:delText>
          </w:r>
        </w:del>
      </w:ins>
      <w:ins w:id="585" w:author="Fatima Pillosu" w:date="2021-02-15T04:53:00Z">
        <w:del w:id="586" w:author="Fatima Maria Pillosu" w:date="2021-02-15T22:13:00Z">
          <w:r w:rsidR="009F3FB4" w:rsidDel="00016182">
            <w:delText>.</w:delText>
          </w:r>
        </w:del>
      </w:ins>
      <w:ins w:id="587" w:author="Fatima Pillosu" w:date="2021-02-15T05:12:00Z">
        <w:del w:id="588" w:author="Fatima Maria Pillosu" w:date="2021-02-15T22:13:00Z">
          <w:r w:rsidR="00F32659" w:rsidDel="00016182">
            <w:delText xml:space="preserve"> Fi</w:delText>
          </w:r>
        </w:del>
        <w:del w:id="589" w:author="Fatima Maria Pillosu" w:date="2021-02-15T20:42:00Z">
          <w:r w:rsidR="00F32659" w:rsidDel="00281334">
            <w:delText>r</w:delText>
          </w:r>
        </w:del>
        <w:del w:id="590" w:author="Fatima Maria Pillosu" w:date="2021-02-15T22:13:00Z">
          <w:r w:rsidR="00F32659" w:rsidDel="00016182">
            <w:delText>st, t</w:delText>
          </w:r>
        </w:del>
      </w:ins>
      <w:ins w:id="591" w:author="Fatima Pillosu" w:date="2021-02-15T05:08:00Z">
        <w:del w:id="592" w:author="Fatima Maria Pillosu" w:date="2021-02-15T22:13:00Z">
          <w:r w:rsidR="00536AC1" w:rsidDel="00016182">
            <w:delText>his</w:delText>
          </w:r>
          <w:r w:rsidR="008C331D" w:rsidDel="00016182">
            <w:delText xml:space="preserve"> </w:delText>
          </w:r>
        </w:del>
      </w:ins>
      <w:ins w:id="593" w:author="Fatima Pillosu" w:date="2021-02-15T05:12:00Z">
        <w:del w:id="594" w:author="Fatima Maria Pillosu" w:date="2021-02-15T22:13:00Z">
          <w:r w:rsidR="00F32659" w:rsidDel="00016182">
            <w:delText xml:space="preserve">approach </w:delText>
          </w:r>
        </w:del>
      </w:ins>
      <w:ins w:id="595" w:author="Fatima Pillosu" w:date="2021-02-15T04:57:00Z">
        <w:del w:id="596" w:author="Fatima Maria Pillosu" w:date="2021-02-15T22:13:00Z">
          <w:r w:rsidR="00A837A8" w:rsidDel="00016182">
            <w:delText>n</w:delText>
          </w:r>
        </w:del>
      </w:ins>
      <w:ins w:id="597" w:author="Fatima Pillosu" w:date="2021-02-15T04:58:00Z">
        <w:del w:id="598" w:author="Fatima Maria Pillosu" w:date="2021-02-15T22:13:00Z">
          <w:r w:rsidR="00A837A8" w:rsidDel="00016182">
            <w:delText xml:space="preserve">ot only </w:delText>
          </w:r>
        </w:del>
      </w:ins>
      <w:ins w:id="599" w:author="Fatima Pillosu" w:date="2021-02-15T05:13:00Z">
        <w:del w:id="600" w:author="Fatima Maria Pillosu" w:date="2021-02-15T22:13:00Z">
          <w:r w:rsidR="00033BD3" w:rsidDel="00016182">
            <w:delText xml:space="preserve">aims </w:delText>
          </w:r>
        </w:del>
      </w:ins>
      <w:ins w:id="601" w:author="Fatima Pillosu" w:date="2021-02-15T04:58:00Z">
        <w:del w:id="602" w:author="Fatima Maria Pillosu" w:date="2021-02-15T22:13:00Z">
          <w:r w:rsidR="00FD024A" w:rsidDel="00016182">
            <w:delText xml:space="preserve">at improving </w:delText>
          </w:r>
        </w:del>
      </w:ins>
      <w:ins w:id="603" w:author="Fatima Pillosu" w:date="2021-02-15T04:59:00Z">
        <w:del w:id="604" w:author="Fatima Maria Pillosu" w:date="2021-02-15T22:13:00Z">
          <w:r w:rsidR="00D504D9" w:rsidDel="00016182">
            <w:delText xml:space="preserve">forecast </w:delText>
          </w:r>
        </w:del>
      </w:ins>
      <w:ins w:id="605" w:author="Fatima Pillosu" w:date="2021-02-15T04:23:00Z">
        <w:del w:id="606" w:author="Fatima Maria Pillosu" w:date="2021-02-15T22:13:00Z">
          <w:r w:rsidR="00B14700" w:rsidDel="00016182">
            <w:delText>accuracy</w:delText>
          </w:r>
        </w:del>
      </w:ins>
      <w:ins w:id="607" w:author="Fatima Pillosu" w:date="2021-02-15T04:24:00Z">
        <w:del w:id="608" w:author="Fatima Maria Pillosu" w:date="2021-02-15T22:13:00Z">
          <w:r w:rsidR="00B14700" w:rsidDel="00016182">
            <w:delText xml:space="preserve"> </w:delText>
          </w:r>
        </w:del>
      </w:ins>
      <w:ins w:id="609" w:author="Fatima Pillosu" w:date="2021-02-14T15:51:00Z">
        <w:del w:id="610" w:author="Fatima Maria Pillosu" w:date="2021-02-15T22:12:00Z">
          <w:r w:rsidR="00713811" w:rsidDel="00016182">
            <w:delText>(</w:delText>
          </w:r>
          <w:r w:rsidR="006F4395" w:rsidDel="00016182">
            <w:delText xml:space="preserve">“from </w:delText>
          </w:r>
          <w:r w:rsidR="00713811" w:rsidDel="00016182">
            <w:delText>research</w:delText>
          </w:r>
          <w:r w:rsidR="006F4395" w:rsidDel="00016182">
            <w:delText>”</w:delText>
          </w:r>
          <w:r w:rsidR="00713811" w:rsidDel="00016182">
            <w:delText>)</w:delText>
          </w:r>
        </w:del>
      </w:ins>
      <w:ins w:id="611" w:author="Fatima Pillosu" w:date="2021-02-14T15:44:00Z">
        <w:del w:id="612" w:author="Fatima Maria Pillosu" w:date="2021-02-15T22:12:00Z">
          <w:r w:rsidR="004E4E4F" w:rsidDel="00016182">
            <w:delText xml:space="preserve">, </w:delText>
          </w:r>
        </w:del>
      </w:ins>
      <w:ins w:id="613" w:author="Fatima Pillosu" w:date="2021-02-15T04:58:00Z">
        <w:del w:id="614" w:author="Fatima Maria Pillosu" w:date="2021-02-15T22:13:00Z">
          <w:r w:rsidR="004B5A84" w:rsidDel="00016182">
            <w:delText xml:space="preserve">but </w:delText>
          </w:r>
        </w:del>
        <w:del w:id="615" w:author="Fatima Maria Pillosu" w:date="2021-02-15T22:12:00Z">
          <w:r w:rsidR="004B5A84" w:rsidDel="00016182">
            <w:delText xml:space="preserve">it </w:delText>
          </w:r>
        </w:del>
      </w:ins>
      <w:ins w:id="616" w:author="Fatima Pillosu" w:date="2021-02-15T04:18:00Z">
        <w:del w:id="617" w:author="Fatima Maria Pillosu" w:date="2021-02-15T22:12:00Z">
          <w:r w:rsidR="00401909" w:rsidDel="00016182">
            <w:delText>ensur</w:delText>
          </w:r>
        </w:del>
      </w:ins>
      <w:ins w:id="618" w:author="Fatima Pillosu" w:date="2021-02-15T04:59:00Z">
        <w:del w:id="619" w:author="Fatima Maria Pillosu" w:date="2021-02-15T22:12:00Z">
          <w:r w:rsidR="00D504D9" w:rsidDel="00016182">
            <w:delText>es</w:delText>
          </w:r>
          <w:r w:rsidR="005155E2" w:rsidDel="00016182">
            <w:delText xml:space="preserve"> that</w:delText>
          </w:r>
        </w:del>
      </w:ins>
      <w:ins w:id="620" w:author="Fatima Pillosu" w:date="2021-02-15T04:18:00Z">
        <w:del w:id="621" w:author="Fatima Maria Pillosu" w:date="2021-02-15T22:12:00Z">
          <w:r w:rsidR="00401909" w:rsidDel="00016182">
            <w:delText xml:space="preserve"> </w:delText>
          </w:r>
        </w:del>
      </w:ins>
      <w:ins w:id="622" w:author="Fatima Pillosu" w:date="2021-02-15T04:59:00Z">
        <w:del w:id="623" w:author="Fatima Maria Pillosu" w:date="2021-02-15T22:12:00Z">
          <w:r w:rsidR="00C369D4" w:rsidDel="00016182">
            <w:delText xml:space="preserve">the </w:delText>
          </w:r>
          <w:r w:rsidR="00D504D9" w:rsidDel="00016182">
            <w:delText>forecast</w:delText>
          </w:r>
        </w:del>
      </w:ins>
      <w:ins w:id="624" w:author="Fatima Pillosu" w:date="2021-02-14T15:44:00Z">
        <w:del w:id="625" w:author="Fatima Maria Pillosu" w:date="2021-02-15T22:12:00Z">
          <w:r w:rsidR="004E4E4F" w:rsidDel="00016182">
            <w:delText xml:space="preserve"> usability is</w:delText>
          </w:r>
        </w:del>
      </w:ins>
      <w:ins w:id="626" w:author="Fatima Pillosu" w:date="2021-02-15T04:24:00Z">
        <w:del w:id="627" w:author="Fatima Maria Pillosu" w:date="2021-02-15T22:12:00Z">
          <w:r w:rsidR="00B14700" w:rsidDel="00016182">
            <w:delText xml:space="preserve"> </w:delText>
          </w:r>
        </w:del>
      </w:ins>
      <w:ins w:id="628" w:author="Fatima Pillosu" w:date="2021-02-15T04:59:00Z">
        <w:del w:id="629" w:author="Fatima Maria Pillosu" w:date="2021-02-15T22:12:00Z">
          <w:r w:rsidR="00C369D4" w:rsidDel="00016182">
            <w:delText xml:space="preserve">also </w:delText>
          </w:r>
        </w:del>
      </w:ins>
      <w:ins w:id="630" w:author="Fatima Pillosu" w:date="2021-02-14T15:44:00Z">
        <w:del w:id="631" w:author="Fatima Maria Pillosu" w:date="2021-02-15T22:12:00Z">
          <w:r w:rsidR="004E4E4F" w:rsidDel="00016182">
            <w:delText>enhanced</w:delText>
          </w:r>
        </w:del>
      </w:ins>
      <w:ins w:id="632" w:author="Fatima Pillosu" w:date="2021-02-14T15:51:00Z">
        <w:del w:id="633" w:author="Fatima Maria Pillosu" w:date="2021-02-15T22:12:00Z">
          <w:r w:rsidR="006F4395" w:rsidDel="00016182">
            <w:delText xml:space="preserve"> (“to operations”)</w:delText>
          </w:r>
        </w:del>
      </w:ins>
      <w:ins w:id="634" w:author="Fatima Pillosu" w:date="2021-02-14T15:53:00Z">
        <w:del w:id="635" w:author="Fatima Maria Pillosu" w:date="2021-02-15T22:12:00Z">
          <w:r w:rsidR="004A719C" w:rsidDel="00016182">
            <w:delText>.</w:delText>
          </w:r>
        </w:del>
      </w:ins>
      <w:ins w:id="636" w:author="Fatima Pillosu" w:date="2021-02-15T05:01:00Z">
        <w:del w:id="637" w:author="Fatima Maria Pillosu" w:date="2021-02-15T22:12:00Z">
          <w:r w:rsidR="00B721A7" w:rsidDel="00016182">
            <w:delText xml:space="preserve"> </w:delText>
          </w:r>
        </w:del>
      </w:ins>
      <w:ins w:id="638" w:author="Fatima Pillosu" w:date="2021-02-15T04:40:00Z">
        <w:del w:id="639" w:author="Fatima Maria Pillosu" w:date="2021-02-15T22:14:00Z">
          <w:r w:rsidR="00F05158" w:rsidDel="00016182">
            <w:delText>Concurrently</w:delText>
          </w:r>
        </w:del>
      </w:ins>
      <w:ins w:id="640" w:author="Fatima Pillosu" w:date="2021-02-15T04:36:00Z">
        <w:del w:id="641" w:author="Fatima Maria Pillosu" w:date="2021-02-15T22:14:00Z">
          <w:r w:rsidR="008D4322" w:rsidDel="00016182">
            <w:delText>,</w:delText>
          </w:r>
        </w:del>
        <w:del w:id="642" w:author="Fatima Maria Pillosu" w:date="2021-02-15T22:13:00Z">
          <w:r w:rsidR="008D4322" w:rsidDel="00016182">
            <w:delText xml:space="preserve"> it</w:delText>
          </w:r>
        </w:del>
      </w:ins>
      <w:ins w:id="643" w:author="Fatima Pillosu" w:date="2021-02-15T04:08:00Z">
        <w:del w:id="644" w:author="Fatima Maria Pillosu" w:date="2021-02-15T22:13:00Z">
          <w:r w:rsidR="00F6118F" w:rsidDel="00016182">
            <w:delText xml:space="preserve"> </w:delText>
          </w:r>
        </w:del>
      </w:ins>
      <w:ins w:id="645" w:author="Fatima Pillosu" w:date="2021-02-15T04:40:00Z">
        <w:del w:id="646" w:author="Fatima Maria Pillosu" w:date="2021-02-15T22:13:00Z">
          <w:r w:rsidR="007610A3" w:rsidDel="00016182">
            <w:delText xml:space="preserve">also </w:delText>
          </w:r>
        </w:del>
      </w:ins>
      <w:ins w:id="647" w:author="Fatima Pillosu" w:date="2021-02-15T04:13:00Z">
        <w:del w:id="648" w:author="Fatima Maria Pillosu" w:date="2021-02-15T22:13:00Z">
          <w:r w:rsidR="00F614AA" w:rsidDel="00016182">
            <w:delText>allows</w:delText>
          </w:r>
        </w:del>
      </w:ins>
      <w:ins w:id="649" w:author="Fatima Pillosu" w:date="2021-02-15T04:26:00Z">
        <w:del w:id="650" w:author="Fatima Maria Pillosu" w:date="2021-02-15T22:14:00Z">
          <w:r w:rsidR="004F1AB5" w:rsidDel="00016182">
            <w:delText xml:space="preserve"> developers</w:delText>
          </w:r>
        </w:del>
      </w:ins>
      <w:ins w:id="651" w:author="Fatima Pillosu" w:date="2021-02-15T04:15:00Z">
        <w:del w:id="652" w:author="Fatima Maria Pillosu" w:date="2021-02-15T22:14:00Z">
          <w:r w:rsidR="00701C7C" w:rsidDel="00016182">
            <w:delText xml:space="preserve"> </w:delText>
          </w:r>
        </w:del>
      </w:ins>
      <w:ins w:id="653" w:author="Fatima Pillosu" w:date="2021-02-15T04:13:00Z">
        <w:del w:id="654" w:author="Fatima Maria Pillosu" w:date="2021-02-15T22:13:00Z">
          <w:r w:rsidR="00261561" w:rsidDel="00016182">
            <w:delText xml:space="preserve">to </w:delText>
          </w:r>
        </w:del>
      </w:ins>
      <w:ins w:id="655" w:author="Fatima Pillosu" w:date="2021-02-15T04:32:00Z">
        <w:del w:id="656" w:author="Fatima Maria Pillosu" w:date="2021-02-15T22:14:00Z">
          <w:r w:rsidR="006A401E" w:rsidDel="00016182">
            <w:delText xml:space="preserve">better </w:delText>
          </w:r>
        </w:del>
      </w:ins>
      <w:ins w:id="657" w:author="Fatima Pillosu" w:date="2021-02-15T04:30:00Z">
        <w:del w:id="658" w:author="Fatima Maria Pillosu" w:date="2021-02-15T22:14:00Z">
          <w:r w:rsidR="00A12828" w:rsidDel="00016182">
            <w:delText>comp</w:delText>
          </w:r>
          <w:r w:rsidR="00876DC0" w:rsidDel="00016182">
            <w:delText>rehend</w:delText>
          </w:r>
        </w:del>
      </w:ins>
      <w:ins w:id="659" w:author="Fatima Pillosu" w:date="2021-02-15T04:13:00Z">
        <w:del w:id="660" w:author="Fatima Maria Pillosu" w:date="2021-02-15T22:14:00Z">
          <w:r w:rsidR="00261561" w:rsidDel="00016182">
            <w:delText xml:space="preserve"> </w:delText>
          </w:r>
        </w:del>
      </w:ins>
      <w:ins w:id="661" w:author="Fatima Pillosu" w:date="2021-02-15T04:14:00Z">
        <w:del w:id="662" w:author="Fatima Maria Pillosu" w:date="2021-02-15T22:14:00Z">
          <w:r w:rsidR="00701C7C" w:rsidDel="00016182">
            <w:delText>what</w:delText>
          </w:r>
        </w:del>
      </w:ins>
      <w:ins w:id="663" w:author="Fatima Pillosu" w:date="2021-02-15T04:15:00Z">
        <w:del w:id="664" w:author="Fatima Maria Pillosu" w:date="2021-02-15T22:14:00Z">
          <w:r w:rsidR="00701C7C" w:rsidDel="00016182">
            <w:delText xml:space="preserve"> </w:delText>
          </w:r>
        </w:del>
      </w:ins>
      <w:ins w:id="665" w:author="Fatima Pillosu" w:date="2021-02-15T04:33:00Z">
        <w:del w:id="666" w:author="Fatima Maria Pillosu" w:date="2021-02-15T22:13:00Z">
          <w:r w:rsidR="00A61FC1" w:rsidDel="00016182">
            <w:delText xml:space="preserve">the </w:delText>
          </w:r>
        </w:del>
      </w:ins>
      <w:ins w:id="667" w:author="Fatima Pillosu" w:date="2021-02-15T04:16:00Z">
        <w:del w:id="668" w:author="Fatima Maria Pillosu" w:date="2021-02-15T22:14:00Z">
          <w:r w:rsidR="00701C7C" w:rsidDel="00016182">
            <w:delText>end-users</w:delText>
          </w:r>
        </w:del>
      </w:ins>
      <w:ins w:id="669" w:author="Fatima Pillosu" w:date="2021-02-15T04:32:00Z">
        <w:del w:id="670" w:author="Fatima Maria Pillosu" w:date="2021-02-15T22:14:00Z">
          <w:r w:rsidR="00E9467C" w:rsidDel="00016182">
            <w:delText>’</w:delText>
          </w:r>
        </w:del>
      </w:ins>
      <w:ins w:id="671" w:author="Fatima Pillosu" w:date="2021-02-15T05:13:00Z">
        <w:del w:id="672" w:author="Fatima Maria Pillosu" w:date="2021-02-15T22:14:00Z">
          <w:r w:rsidR="00033BD3" w:rsidDel="00016182">
            <w:delText xml:space="preserve"> </w:delText>
          </w:r>
        </w:del>
      </w:ins>
      <w:ins w:id="673" w:author="Fatima Pillosu" w:date="2021-02-15T04:16:00Z">
        <w:del w:id="674" w:author="Fatima Maria Pillosu" w:date="2021-02-15T22:14:00Z">
          <w:r w:rsidR="00701C7C" w:rsidDel="00016182">
            <w:delText>needs are</w:delText>
          </w:r>
        </w:del>
      </w:ins>
      <w:ins w:id="675" w:author="Fatima Pillosu" w:date="2021-02-15T04:14:00Z">
        <w:del w:id="676" w:author="Fatima Maria Pillosu" w:date="2021-02-15T22:14:00Z">
          <w:r w:rsidR="00701C7C" w:rsidDel="00016182">
            <w:delText xml:space="preserve"> and use this information </w:delText>
          </w:r>
        </w:del>
      </w:ins>
      <w:ins w:id="677" w:author="Fatima Pillosu" w:date="2021-02-15T04:13:00Z">
        <w:del w:id="678" w:author="Fatima Maria Pillosu" w:date="2021-02-15T22:14:00Z">
          <w:r w:rsidR="00BD4E34" w:rsidDel="00016182">
            <w:delText xml:space="preserve">(“from operations”) </w:delText>
          </w:r>
        </w:del>
      </w:ins>
      <w:ins w:id="679" w:author="Fatima Pillosu" w:date="2021-02-15T04:15:00Z">
        <w:del w:id="680" w:author="Fatima Maria Pillosu" w:date="2021-02-15T22:14:00Z">
          <w:r w:rsidR="00701C7C" w:rsidDel="00016182">
            <w:delText xml:space="preserve">to </w:delText>
          </w:r>
        </w:del>
      </w:ins>
      <w:ins w:id="681" w:author="Fatima Pillosu" w:date="2021-02-15T04:30:00Z">
        <w:del w:id="682" w:author="Fatima Maria Pillosu" w:date="2021-02-15T22:14:00Z">
          <w:r w:rsidR="00876DC0" w:rsidDel="00016182">
            <w:delText>target</w:delText>
          </w:r>
        </w:del>
      </w:ins>
      <w:ins w:id="683" w:author="Fatima Pillosu" w:date="2021-02-15T05:14:00Z">
        <w:del w:id="684" w:author="Fatima Maria Pillosu" w:date="2021-02-15T22:14:00Z">
          <w:r w:rsidR="00033BD3" w:rsidDel="00016182">
            <w:delText xml:space="preserve"> their</w:delText>
          </w:r>
        </w:del>
      </w:ins>
      <w:ins w:id="685" w:author="Fatima Pillosu" w:date="2021-02-15T04:30:00Z">
        <w:del w:id="686" w:author="Fatima Maria Pillosu" w:date="2021-02-15T22:14:00Z">
          <w:r w:rsidR="00876DC0" w:rsidDel="00016182">
            <w:delText xml:space="preserve"> research</w:delText>
          </w:r>
        </w:del>
      </w:ins>
      <w:ins w:id="687" w:author="Fatima Pillosu" w:date="2021-02-15T04:15:00Z">
        <w:del w:id="688" w:author="Fatima Maria Pillosu" w:date="2021-02-15T22:14:00Z">
          <w:r w:rsidR="00701C7C" w:rsidDel="00016182">
            <w:delText xml:space="preserve"> developments (“</w:delText>
          </w:r>
        </w:del>
      </w:ins>
      <w:ins w:id="689" w:author="Fatima Pillosu" w:date="2021-02-15T04:30:00Z">
        <w:del w:id="690" w:author="Fatima Maria Pillosu" w:date="2021-02-15T22:14:00Z">
          <w:r w:rsidR="001A3610" w:rsidDel="00016182">
            <w:delText>to</w:delText>
          </w:r>
        </w:del>
      </w:ins>
      <w:ins w:id="691" w:author="Fatima Pillosu" w:date="2021-02-15T04:15:00Z">
        <w:del w:id="692" w:author="Fatima Maria Pillosu" w:date="2021-02-15T22:14:00Z">
          <w:r w:rsidR="00701C7C" w:rsidDel="00016182">
            <w:delText xml:space="preserve"> research”). </w:delText>
          </w:r>
        </w:del>
      </w:ins>
      <w:ins w:id="693" w:author="Fatima Pillosu" w:date="2021-02-15T05:15:00Z">
        <w:del w:id="694" w:author="Fatima Maria Pillosu" w:date="2021-02-15T22:34:00Z">
          <w:r w:rsidR="00151137" w:rsidDel="002D0079">
            <w:delText xml:space="preserve">The benefits of using a “user-oriented” </w:delText>
          </w:r>
          <w:r w:rsidR="00C30952" w:rsidDel="002D0079">
            <w:delText>approach to</w:delText>
          </w:r>
          <w:r w:rsidR="00C30952" w:rsidRPr="00CF379B" w:rsidDel="002D0079">
            <w:delText xml:space="preserve"> improve </w:delText>
          </w:r>
          <w:r w:rsidR="00C30952" w:rsidDel="002D0079">
            <w:delText xml:space="preserve">forecast-driven </w:delText>
          </w:r>
          <w:r w:rsidR="00C30952" w:rsidRPr="00CF379B" w:rsidDel="002D0079">
            <w:delText xml:space="preserve">early </w:delText>
          </w:r>
        </w:del>
      </w:ins>
      <w:ins w:id="695" w:author="Fatima Pillosu" w:date="2021-02-15T05:26:00Z">
        <w:del w:id="696" w:author="Fatima Maria Pillosu" w:date="2021-02-15T22:34:00Z">
          <w:r w:rsidR="006B45AE" w:rsidDel="002D0079">
            <w:delText>action</w:delText>
          </w:r>
        </w:del>
      </w:ins>
      <w:ins w:id="697" w:author="Fatima Pillosu" w:date="2021-02-15T05:27:00Z">
        <w:del w:id="698" w:author="Fatima Maria Pillosu" w:date="2021-02-15T22:34:00Z">
          <w:r w:rsidR="006B45AE" w:rsidDel="002D0079">
            <w:delText>s</w:delText>
          </w:r>
        </w:del>
      </w:ins>
      <w:ins w:id="699" w:author="Fatima Pillosu" w:date="2021-02-15T05:15:00Z">
        <w:del w:id="700" w:author="Fatima Maria Pillosu" w:date="2021-02-15T22:34:00Z">
          <w:r w:rsidR="00C30952" w:rsidDel="002D0079">
            <w:delText xml:space="preserve"> </w:delText>
          </w:r>
        </w:del>
      </w:ins>
      <w:ins w:id="701" w:author="Fatima Pillosu" w:date="2021-02-15T05:25:00Z">
        <w:del w:id="702" w:author="Fatima Maria Pillosu" w:date="2021-02-15T22:34:00Z">
          <w:r w:rsidR="0092332C" w:rsidDel="002D0079">
            <w:delText>are</w:delText>
          </w:r>
        </w:del>
      </w:ins>
      <w:ins w:id="703" w:author="Fatima Pillosu" w:date="2021-02-15T05:15:00Z">
        <w:del w:id="704" w:author="Fatima Maria Pillosu" w:date="2021-02-15T22:34:00Z">
          <w:r w:rsidR="00C30952" w:rsidDel="002D0079">
            <w:delText xml:space="preserve"> </w:delText>
          </w:r>
        </w:del>
      </w:ins>
      <w:ins w:id="705" w:author="Fatima Pillosu" w:date="2021-02-15T16:35:00Z">
        <w:del w:id="706" w:author="Fatima Maria Pillosu" w:date="2021-02-15T22:34:00Z">
          <w:r w:rsidR="00A4665F" w:rsidDel="002D0079">
            <w:delText>shown</w:delText>
          </w:r>
        </w:del>
      </w:ins>
      <w:ins w:id="707" w:author="Fatima Pillosu" w:date="2021-02-14T15:37:00Z">
        <w:del w:id="708" w:author="Fatima Maria Pillosu" w:date="2021-02-15T22:34:00Z">
          <w:r w:rsidR="009A5C64" w:rsidDel="002D0079">
            <w:delText xml:space="preserve"> </w:delText>
          </w:r>
        </w:del>
      </w:ins>
      <w:ins w:id="709" w:author="Fatima Pillosu" w:date="2021-02-15T05:26:00Z">
        <w:del w:id="710" w:author="Fatima Maria Pillosu" w:date="2021-02-15T22:34:00Z">
          <w:r w:rsidR="00CD78AE" w:rsidDel="002D0079">
            <w:delText xml:space="preserve">also </w:delText>
          </w:r>
        </w:del>
      </w:ins>
      <w:ins w:id="711" w:author="Fatima Pillosu" w:date="2021-02-14T15:37:00Z">
        <w:del w:id="712" w:author="Fatima Maria Pillosu" w:date="2021-02-15T22:34:00Z">
          <w:r w:rsidR="009A5C64" w:rsidDel="002D0079">
            <w:delText xml:space="preserve">in </w:delText>
          </w:r>
        </w:del>
      </w:ins>
      <w:ins w:id="713" w:author="Fatima Pillosu" w:date="2021-02-14T15:38:00Z">
        <w:del w:id="714" w:author="Fatima Maria Pillosu" w:date="2021-02-15T22:34:00Z">
          <w:r w:rsidR="00BB4876" w:rsidDel="002D0079">
            <w:delText>other studies</w:delText>
          </w:r>
        </w:del>
      </w:ins>
      <w:ins w:id="715" w:author="Fatima Pillosu" w:date="2021-02-15T16:31:00Z">
        <w:del w:id="716" w:author="Fatima Maria Pillosu" w:date="2021-02-15T22:34:00Z">
          <w:r w:rsidR="004F7722" w:rsidDel="002D0079">
            <w:delText xml:space="preserve"> </w:delText>
          </w:r>
        </w:del>
      </w:ins>
      <w:ins w:id="717" w:author="Fatima Pillosu" w:date="2021-02-15T16:33:00Z">
        <w:del w:id="718" w:author="Fatima Maria Pillosu" w:date="2021-02-15T22:34:00Z">
          <w:r w:rsidR="00C72CAD" w:rsidDel="002D0079">
            <w:fldChar w:fldCharType="begin" w:fldLock="1"/>
          </w:r>
        </w:del>
      </w:ins>
      <w:del w:id="719" w:author="Fatima Maria Pillosu" w:date="2021-02-15T22:34:00Z">
        <w:r w:rsidR="00D16490" w:rsidRPr="005E4D57" w:rsidDel="002D007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response","type":"article-journal","volume":"50"},"uris":["http://www.mendeley.com/documents/?uuid=c1457f1a-30a2-3bda-b518-c558842cf979"]},{"id":"ITEM-3","itemData":{"DOI":"10.1175/WCAS-D-18-0084.1","author":[{"dropping-particle":"","family":"Wilson","given":"Katie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Society","id":"ITEM-3","issue":"2","issued":{"date-parts":[["2019"]]},"page":"337-354","title":"Meteorologists’ interpretations of storm-scale ensemble-based forecast guidance","type":"article-journal","volume":"11"},"uris":["http://www.mendeley.com/documents/?uuid=d355861a-62c6-3974-b7bb-470a717130d1"]},{"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review.","type":"article-journal","volume":"18"},"uris":["http://www.mendeley.com/documents/?uuid=38c0a842-f310-35a6-9689-25a73a2d10d7"]},{"id":"ITEM-5","itemData":{"DOI":"10.1016/j.ijdrr.2018.04.002","author":[{"dropping-particle":"","family":"Taylor","given":"Andrea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Reduction","id":"ITEM-5","issued":{"date-parts":[["2018"]]},"page":"1-4","title":"Communicating high impact weather: Improving warnings and decision making processes","type":"article","volume":"30"},"uris":["http://www.mendeley.com/documents/?uuid=2d5439da-baf4-3861-addf-cee9dc098589"]},{"id":"ITEM-6","itemData":{"DOI":"10.1016/j.ijdrr.2018.02.033","ISSN":"22124209","abstract":"National meteorological services are continually working on improvements of their weather and warning information. Based on five workshops with members of the German national meteorological service and with forecast end-users from emergency management, water management, road maintenance, the media, and others, we discuss operational practices regarding the processing of weather information and specific end-user needs. We focus on the question what users’ requirements for a warning are and how meteorological services can address the various user needs. Results show that in order to improve weather (warning) communication, spatial and temporal precision, acceptability and comprehensibility as well as identification of relevant information and technical requirements need to be addressed. A new challenge is the inclusion of impact information provided by e.g. emergency services and social media. As we identify opportunities and constraints for future developments, we emphasise the importance of a strong cooperation and a constant dialogue and discussion of needs between meteorological services and end-users to ensure quality of impact-based forecasts.","author":[{"dropping-particle":"","family":"Kox","given":"Thomas","non-dropping-particle":"","parse-names":false,"suffix":""},{"dropping-particle":"","family":"Kempf","given":"Harald","non-dropping-particle":"","parse-names":false,"suffix":""},{"dropping-particle":"","family":"Lüder","given":"Catharina","non-dropping-particle":"","parse-names":false,"suffix":""},{"dropping-particle":"","family":"Hagedorn","given":"Renate","non-dropping-particle":"","parse-names":false,"suffix":""},{"dropping-particle":"","family":"Gerhold","given":"Lars","non-dropping-particle":"","parse-names":false,"suffix":""}],"container-title":"International Journal of Disaster Risk Reduction","id":"ITEM-6","issue":"February","issued":{"date-parts":[["2018"]]},"page":"74-80","publisher":"Elsevier Ltd","title":"Towards user-orientated weather warnings","type":"article-journal","volume":"30"},"uris":["http://www.mendeley.com/documents/?uuid=4d5aa48a-3245-4ce4-b8c1-c0e43a1f3443"]},{"id":"ITEM-7","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Hazards","id":"ITEM-7","issue":"3","issued":{"date-parts":[["2016"]]},"page":"2121-2144","title":"Stakeholders’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-8","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Policy","id":"ITEM-8","issued":{"date-parts":[["2012"]]},"page":"35-49","title":"Operational early warning systems for water-related hazards in Europe","type":"article-journal","volume":"21"},"uris":["http://www.mendeley.com/documents/?uuid=c342ef56-2ecb-3c37-aaf0-3eaabd668d30"]},{"id":"ITEM-9","itemData":{"DOI":"10.1175/BAMS-88-11-1729","author":[{"dropping-particle":"","family":"Demuth","given":"Julie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Society","id":"ITEM-9","issue":"11","issued":{"date-parts":[["2007"]]},"page":"1729-1737","title":"WAS*IS: Building a community for integrating meteorology and social science","type":"article-journal","volume":"88"},"uris":["http://www.mendeley.com/documents/?uuid=8661c61d-e617-394a-86c2-cecd921be6fb"]}],"mendeley":{"formattedCitation":"(Demuth et al. 2020; Emerton et al. 2020; Wilson et al. 2019; Acosta-Coll et al. 2018; Taylor et al. 2018; Kox et al. 2018; Lumbroso et al. 2016; Alfieri et al. 2012; Demuth et al. 2007)","plainTextFormattedCitation":"(Demuth et al. 2020; Emerton et al. 2020; Wilson et al. 2019; Acosta-Coll et al. 2018; Taylor et al. 2018; Kox et al. 2018; Lumbroso et al. 2016; Alfieri et al. 2012; Demuth et al. 2007)","previouslyFormattedCitation":"(Demuth et al. 2020; Emerton et al. 2020; Wilson et al. 2019; Acosta-Coll et al. 2018; Taylor et al. 2018; Kox et al. 2018; Lumbroso et al. 2016; Alfieri et al. 2012; Demuth et al. 2007)"},"properties":{"noteIndex":0},"schema":"https://github.com/citation-style-language/schema/raw/master/csl-citation.json"}</w:delInstrText>
        </w:r>
        <w:r w:rsidR="00C72CAD" w:rsidDel="002D0079">
          <w:fldChar w:fldCharType="separate"/>
        </w:r>
        <w:r w:rsidR="00C72CAD" w:rsidRPr="002D0079" w:rsidDel="002D0079">
          <w:rPr>
            <w:noProof/>
          </w:rPr>
          <w:delText>(Demuth et al. 2020; Emerton et al. 2020; Wilson et al. 2019; Acosta-Coll et al. 2018; Taylor et al. 2018; Kox et al. 2018; Lumbroso et al. 2016; Alfieri et al. 2012; Demuth et al. 2007)</w:delText>
        </w:r>
      </w:del>
      <w:ins w:id="720" w:author="Fatima Pillosu" w:date="2021-02-15T16:33:00Z">
        <w:del w:id="721" w:author="Fatima Maria Pillosu" w:date="2021-02-15T22:34:00Z">
          <w:r w:rsidR="00C72CAD" w:rsidDel="002D0079">
            <w:fldChar w:fldCharType="end"/>
          </w:r>
          <w:r w:rsidR="00C72CAD" w:rsidDel="002D0079">
            <w:rPr>
              <w:szCs w:val="24"/>
            </w:rPr>
            <w:delText>,</w:delText>
          </w:r>
        </w:del>
      </w:ins>
      <w:ins w:id="722" w:author="Fatima Pillosu" w:date="2021-02-15T15:59:00Z">
        <w:del w:id="723" w:author="Fatima Maria Pillosu" w:date="2021-02-15T22:34:00Z">
          <w:r w:rsidR="00723C04" w:rsidDel="002D0079">
            <w:rPr>
              <w:szCs w:val="24"/>
            </w:rPr>
            <w:delText xml:space="preserve"> and</w:delText>
          </w:r>
        </w:del>
      </w:ins>
      <w:ins w:id="724" w:author="Fatima Pillosu" w:date="2021-02-15T16:00:00Z">
        <w:del w:id="725" w:author="Fatima Maria Pillosu" w:date="2021-02-15T22:34:00Z">
          <w:r w:rsidR="006D3B96" w:rsidDel="002D0079">
            <w:rPr>
              <w:szCs w:val="24"/>
            </w:rPr>
            <w:delText xml:space="preserve"> </w:delText>
          </w:r>
        </w:del>
      </w:ins>
      <w:ins w:id="726" w:author="Fatima Pillosu" w:date="2021-02-15T16:35:00Z">
        <w:del w:id="727" w:author="Fatima Maria Pillosu" w:date="2021-02-15T22:34:00Z">
          <w:r w:rsidR="00A4665F" w:rsidDel="002D0079">
            <w:rPr>
              <w:szCs w:val="24"/>
            </w:rPr>
            <w:delText>they</w:delText>
          </w:r>
        </w:del>
      </w:ins>
      <w:ins w:id="728" w:author="Fatima Pillosu" w:date="2021-02-15T16:00:00Z">
        <w:del w:id="729" w:author="Fatima Maria Pillosu" w:date="2021-02-15T22:34:00Z">
          <w:r w:rsidR="0053160A" w:rsidDel="002D0079">
            <w:rPr>
              <w:szCs w:val="24"/>
            </w:rPr>
            <w:delText xml:space="preserve"> </w:delText>
          </w:r>
        </w:del>
      </w:ins>
      <w:ins w:id="730" w:author="Fatima Pillosu" w:date="2021-02-15T16:46:00Z">
        <w:del w:id="731" w:author="Fatima Maria Pillosu" w:date="2021-02-15T22:34:00Z">
          <w:r w:rsidR="0077752F" w:rsidDel="002D0079">
            <w:rPr>
              <w:szCs w:val="24"/>
            </w:rPr>
            <w:delText xml:space="preserve">all </w:delText>
          </w:r>
        </w:del>
      </w:ins>
      <w:ins w:id="732" w:author="Fatima Pillosu" w:date="2021-02-15T16:11:00Z">
        <w:del w:id="733" w:author="Fatima Maria Pillosu" w:date="2021-02-15T22:34:00Z">
          <w:r w:rsidR="00BC6863" w:rsidDel="002D0079">
            <w:rPr>
              <w:szCs w:val="24"/>
            </w:rPr>
            <w:delText>agree</w:delText>
          </w:r>
          <w:r w:rsidR="00664D79" w:rsidDel="002D0079">
            <w:rPr>
              <w:szCs w:val="24"/>
            </w:rPr>
            <w:delText xml:space="preserve"> that </w:delText>
          </w:r>
        </w:del>
      </w:ins>
      <w:ins w:id="734" w:author="Fatima Pillosu" w:date="2021-02-15T16:48:00Z">
        <w:del w:id="735" w:author="Fatima Maria Pillosu" w:date="2021-02-15T22:34:00Z">
          <w:r w:rsidR="006C19F7" w:rsidDel="002D0079">
            <w:rPr>
              <w:szCs w:val="24"/>
            </w:rPr>
            <w:delText>appropriate</w:delText>
          </w:r>
        </w:del>
      </w:ins>
      <w:ins w:id="736" w:author="Fatima Pillosu" w:date="2021-02-15T16:45:00Z">
        <w:del w:id="737" w:author="Fatima Maria Pillosu" w:date="2021-02-15T22:34:00Z">
          <w:r w:rsidR="00DB2584" w:rsidDel="002D0079">
            <w:rPr>
              <w:szCs w:val="24"/>
            </w:rPr>
            <w:delText xml:space="preserve"> </w:delText>
          </w:r>
        </w:del>
      </w:ins>
      <w:ins w:id="738" w:author="Fatima Pillosu" w:date="2021-02-15T15:45:00Z">
        <w:del w:id="739" w:author="Fatima Maria Pillosu" w:date="2021-02-15T22:34:00Z">
          <w:r w:rsidR="00090229" w:rsidDel="002D0079">
            <w:rPr>
              <w:szCs w:val="24"/>
            </w:rPr>
            <w:delText>training</w:delText>
          </w:r>
        </w:del>
      </w:ins>
      <w:ins w:id="740" w:author="Fatima Pillosu" w:date="2021-02-15T16:46:00Z">
        <w:del w:id="741" w:author="Fatima Maria Pillosu" w:date="2021-02-15T22:34:00Z">
          <w:r w:rsidR="00797700" w:rsidDel="002D0079">
            <w:rPr>
              <w:szCs w:val="24"/>
            </w:rPr>
            <w:delText xml:space="preserve"> on new </w:delText>
          </w:r>
          <w:r w:rsidR="0077752F" w:rsidDel="002D0079">
            <w:rPr>
              <w:szCs w:val="24"/>
            </w:rPr>
            <w:delText>forecast products</w:delText>
          </w:r>
        </w:del>
      </w:ins>
      <w:ins w:id="742" w:author="Fatima Pillosu" w:date="2021-02-15T15:45:00Z">
        <w:del w:id="743" w:author="Fatima Maria Pillosu" w:date="2021-02-15T22:34:00Z">
          <w:r w:rsidR="00090229" w:rsidDel="002D0079">
            <w:rPr>
              <w:szCs w:val="24"/>
            </w:rPr>
            <w:delText xml:space="preserve"> is fundamental</w:delText>
          </w:r>
        </w:del>
      </w:ins>
      <w:ins w:id="744" w:author="Fatima Pillosu" w:date="2021-02-15T16:46:00Z">
        <w:del w:id="745" w:author="Fatima Maria Pillosu" w:date="2021-02-15T22:34:00Z">
          <w:r w:rsidR="0077752F" w:rsidDel="002D0079">
            <w:rPr>
              <w:szCs w:val="24"/>
            </w:rPr>
            <w:delText xml:space="preserve"> to </w:delText>
          </w:r>
        </w:del>
      </w:ins>
      <w:ins w:id="746" w:author="Fatima Pillosu" w:date="2021-02-15T16:47:00Z">
        <w:del w:id="747" w:author="Fatima Maria Pillosu" w:date="2021-02-15T22:34:00Z">
          <w:r w:rsidR="0016178F" w:rsidDel="002D0079">
            <w:rPr>
              <w:szCs w:val="24"/>
            </w:rPr>
            <w:delText>inform</w:delText>
          </w:r>
          <w:r w:rsidR="007A5DEE" w:rsidDel="002D0079">
            <w:rPr>
              <w:szCs w:val="24"/>
            </w:rPr>
            <w:delText xml:space="preserve"> </w:delText>
          </w:r>
        </w:del>
      </w:ins>
      <w:ins w:id="748" w:author="Fatima Pillosu" w:date="2021-02-15T16:48:00Z">
        <w:del w:id="749" w:author="Fatima Maria Pillosu" w:date="2021-02-15T22:34:00Z">
          <w:r w:rsidR="00723448" w:rsidDel="002D0079">
            <w:rPr>
              <w:szCs w:val="24"/>
            </w:rPr>
            <w:delText>the</w:delText>
          </w:r>
        </w:del>
      </w:ins>
      <w:ins w:id="750" w:author="Fatima Pillosu" w:date="2021-02-15T16:47:00Z">
        <w:del w:id="751" w:author="Fatima Maria Pillosu" w:date="2021-02-15T22:34:00Z">
          <w:r w:rsidR="0016178F" w:rsidDel="002D0079">
            <w:rPr>
              <w:szCs w:val="24"/>
            </w:rPr>
            <w:delText xml:space="preserve"> two-way learning process</w:delText>
          </w:r>
        </w:del>
      </w:ins>
      <w:ins w:id="752" w:author="Fatima Pillosu" w:date="2021-02-15T16:48:00Z">
        <w:del w:id="753" w:author="Fatima Maria Pillosu" w:date="2021-02-15T22:34:00Z">
          <w:r w:rsidR="00DD3CF8" w:rsidDel="002D0079">
            <w:rPr>
              <w:szCs w:val="24"/>
            </w:rPr>
            <w:delText xml:space="preserve"> between developers and end-users.</w:delText>
          </w:r>
        </w:del>
      </w:ins>
    </w:p>
    <w:p w14:paraId="5E33BB36" w14:textId="36BC6087" w:rsidR="00A40C9D" w:rsidRPr="00F162C3" w:rsidDel="00F86B9F" w:rsidRDefault="002A0F08">
      <w:pPr>
        <w:rPr>
          <w:del w:id="754" w:author="Fatima Pillosu" w:date="2021-02-15T05:54:00Z"/>
          <w:moveTo w:id="755" w:author="Fatima Pillosu" w:date="2021-02-15T05:22:00Z"/>
        </w:rPr>
        <w:pPrChange w:id="756" w:author="Fatima Pillosu" w:date="2021-03-17T15:46:00Z">
          <w:pPr>
            <w:spacing w:line="360" w:lineRule="auto"/>
          </w:pPr>
        </w:pPrChange>
      </w:pPr>
      <w:ins w:id="757" w:author="Fatima Pillosu" w:date="2021-02-15T17:40:00Z">
        <w:del w:id="758" w:author="Fatima Maria Pillosu" w:date="2021-02-15T22:56:00Z">
          <w:r w:rsidDel="00F90BD9">
            <w:delText>F</w:delText>
          </w:r>
        </w:del>
      </w:ins>
      <w:ins w:id="759" w:author="Fatima Pillosu" w:date="2021-02-15T16:57:00Z">
        <w:del w:id="760" w:author="Fatima Maria Pillosu" w:date="2021-02-15T22:56:00Z">
          <w:r w:rsidR="00DB2319" w:rsidDel="00F90BD9">
            <w:delText xml:space="preserve">ocusing on forecasters as end-users, </w:delText>
          </w:r>
        </w:del>
      </w:ins>
      <w:moveToRangeStart w:id="761" w:author="Fatima Pillosu" w:date="2021-02-15T05:22:00Z" w:name="move64258956"/>
      <w:moveTo w:id="762" w:author="Fatima Pillosu" w:date="2021-02-15T05:22:00Z">
        <w:del w:id="763" w:author="Fatima Maria Pillosu" w:date="2021-02-15T22:56:00Z">
          <w:r w:rsidR="00A40C9D" w:rsidDel="00F90BD9">
            <w:delText xml:space="preserve">Generalizing one of the highlights of </w:delText>
          </w:r>
          <w:r w:rsidR="00A40C9D" w:rsidDel="00F90BD9">
            <w:fldChar w:fldCharType="begin" w:fldLock="1"/>
          </w:r>
          <w:r w:rsidR="00A40C9D" w:rsidRPr="00F90BD9"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A40C9D" w:rsidDel="00F90BD9">
            <w:fldChar w:fldCharType="separate"/>
          </w:r>
          <w:r w:rsidR="00A40C9D" w:rsidRPr="00F90BD9" w:rsidDel="00F90BD9">
            <w:rPr>
              <w:noProof/>
            </w:rPr>
            <w:delText>Demuth et al. (2020)</w:delText>
          </w:r>
          <w:r w:rsidR="00A40C9D" w:rsidDel="00F90BD9">
            <w:fldChar w:fldCharType="end"/>
          </w:r>
          <w:r w:rsidR="00A40C9D" w:rsidDel="00F90BD9">
            <w:delText xml:space="preserve"> study is</w:delText>
          </w:r>
        </w:del>
      </w:moveTo>
      <w:ins w:id="764" w:author="Fatima Pillosu" w:date="2021-02-15T16:53:00Z">
        <w:del w:id="765" w:author="Fatima Maria Pillosu" w:date="2021-02-15T22:56:00Z">
          <w:r w:rsidR="00FB073F" w:rsidDel="00F90BD9">
            <w:delText>report</w:delText>
          </w:r>
        </w:del>
      </w:ins>
      <w:ins w:id="766" w:author="Fatima Pillosu" w:date="2021-02-15T16:58:00Z">
        <w:del w:id="767" w:author="Fatima Maria Pillosu" w:date="2021-02-15T22:56:00Z">
          <w:r w:rsidR="00FA10BE" w:rsidDel="00F90BD9">
            <w:delText xml:space="preserve"> </w:delText>
          </w:r>
        </w:del>
      </w:ins>
      <w:ins w:id="768" w:author="Fatima Pillosu" w:date="2021-02-15T17:25:00Z">
        <w:del w:id="769" w:author="Fatima Maria Pillosu" w:date="2021-02-15T22:56:00Z">
          <w:r w:rsidR="000931ED" w:rsidDel="00F90BD9">
            <w:delText>forecasters’</w:delText>
          </w:r>
        </w:del>
      </w:ins>
      <w:ins w:id="770" w:author="Fatima Pillosu" w:date="2021-02-15T16:58:00Z">
        <w:del w:id="771" w:author="Fatima Maria Pillosu" w:date="2021-02-15T22:56:00Z">
          <w:r w:rsidR="00FA10BE" w:rsidDel="00F90BD9">
            <w:delText xml:space="preserve"> opinion </w:delText>
          </w:r>
          <w:r w:rsidR="00EF2D71" w:rsidDel="00F90BD9">
            <w:delText>on training content</w:delText>
          </w:r>
        </w:del>
      </w:ins>
      <w:ins w:id="772" w:author="Fatima Pillosu" w:date="2021-02-15T17:25:00Z">
        <w:del w:id="773" w:author="Fatima Maria Pillosu" w:date="2021-02-15T22:56:00Z">
          <w:r w:rsidR="00281187" w:rsidDel="00F90BD9">
            <w:delText>. The latter</w:delText>
          </w:r>
          <w:r w:rsidR="00C81F84" w:rsidDel="00F90BD9">
            <w:delText xml:space="preserve"> </w:delText>
          </w:r>
        </w:del>
      </w:ins>
      <w:ins w:id="774" w:author="Fatima Pillosu" w:date="2021-02-15T17:30:00Z">
        <w:del w:id="775" w:author="Fatima Maria Pillosu" w:date="2021-02-15T22:56:00Z">
          <w:r w:rsidR="007C42E4" w:rsidDel="00F90BD9">
            <w:delText xml:space="preserve">is </w:delText>
          </w:r>
        </w:del>
        <w:del w:id="776" w:author="Fatima Maria Pillosu" w:date="2021-02-15T22:52:00Z">
          <w:r w:rsidR="007C42E4" w:rsidDel="00BE75EB">
            <w:delText xml:space="preserve">indeed </w:delText>
          </w:r>
        </w:del>
        <w:del w:id="777" w:author="Fatima Maria Pillosu" w:date="2021-02-15T22:56:00Z">
          <w:r w:rsidR="007C42E4" w:rsidDel="00F90BD9">
            <w:delText xml:space="preserve">considered to </w:delText>
          </w:r>
          <w:r w:rsidR="00B55246" w:rsidDel="00F90BD9">
            <w:delText>be</w:delText>
          </w:r>
        </w:del>
      </w:ins>
      <w:ins w:id="778" w:author="Fatima Pillosu" w:date="2021-02-15T16:58:00Z">
        <w:del w:id="779" w:author="Fatima Maria Pillosu" w:date="2021-02-15T22:56:00Z">
          <w:r w:rsidR="00EF2D71" w:rsidDel="00F90BD9">
            <w:delText xml:space="preserve"> </w:delText>
          </w:r>
        </w:del>
      </w:ins>
      <w:ins w:id="780" w:author="Fatima Pillosu" w:date="2021-02-15T17:35:00Z">
        <w:del w:id="781" w:author="Fatima Maria Pillosu" w:date="2021-02-15T22:56:00Z">
          <w:r w:rsidR="00BD011A" w:rsidDel="00F90BD9">
            <w:delText xml:space="preserve">too </w:delText>
          </w:r>
        </w:del>
      </w:ins>
      <w:moveTo w:id="782" w:author="Fatima Pillosu" w:date="2021-02-15T05:22:00Z">
        <w:del w:id="783" w:author="Fatima Maria Pillosu" w:date="2021-02-15T22:56:00Z">
          <w:r w:rsidR="00A40C9D" w:rsidDel="00F90BD9">
            <w:delText xml:space="preserve"> the need for </w:delText>
          </w:r>
        </w:del>
      </w:moveTo>
      <w:ins w:id="784" w:author="Fatima Pillosu" w:date="2021-02-15T16:53:00Z">
        <w:del w:id="785" w:author="Fatima Maria Pillosu" w:date="2021-02-15T22:56:00Z">
          <w:r w:rsidR="00FB073F" w:rsidDel="00F90BD9">
            <w:delText xml:space="preserve">disproportionately heavy on </w:delText>
          </w:r>
        </w:del>
      </w:ins>
      <w:ins w:id="786" w:author="Fatima Pillosu" w:date="2021-02-15T17:29:00Z">
        <w:del w:id="787" w:author="Fatima Maria Pillosu" w:date="2021-02-15T22:56:00Z">
          <w:r w:rsidR="00D56848" w:rsidDel="00F90BD9">
            <w:delText xml:space="preserve">the </w:delText>
          </w:r>
          <w:r w:rsidR="008F4C74" w:rsidDel="00F90BD9">
            <w:delText>scientific developments of a forecast product</w:delText>
          </w:r>
        </w:del>
      </w:ins>
      <w:ins w:id="788" w:author="Fatima Pillosu" w:date="2021-02-15T17:28:00Z">
        <w:del w:id="789" w:author="Fatima Maria Pillosu" w:date="2021-02-15T22:56:00Z">
          <w:r w:rsidR="008F4C74" w:rsidDel="00F90BD9">
            <w:delText xml:space="preserve">, </w:delText>
          </w:r>
        </w:del>
      </w:ins>
      <w:ins w:id="790" w:author="Fatima Pillosu" w:date="2021-02-15T16:53:00Z">
        <w:del w:id="791" w:author="Fatima Maria Pillosu" w:date="2021-02-15T22:56:00Z">
          <w:r w:rsidR="00FB073F" w:rsidDel="00F90BD9">
            <w:delText>and to be</w:delText>
          </w:r>
        </w:del>
      </w:ins>
      <w:ins w:id="792" w:author="Fatima Pillosu" w:date="2021-02-15T17:35:00Z">
        <w:del w:id="793" w:author="Fatima Maria Pillosu" w:date="2021-02-15T22:56:00Z">
          <w:r w:rsidR="00330F9B" w:rsidDel="00F90BD9">
            <w:delText xml:space="preserve"> much</w:delText>
          </w:r>
        </w:del>
      </w:ins>
      <w:ins w:id="794" w:author="Fatima Pillosu" w:date="2021-02-15T16:53:00Z">
        <w:del w:id="795" w:author="Fatima Maria Pillosu" w:date="2021-02-15T22:56:00Z">
          <w:r w:rsidR="00FB073F" w:rsidDel="00F90BD9">
            <w:delText xml:space="preserve"> light</w:delText>
          </w:r>
        </w:del>
      </w:ins>
      <w:ins w:id="796" w:author="Fatima Pillosu" w:date="2021-02-15T17:31:00Z">
        <w:del w:id="797" w:author="Fatima Maria Pillosu" w:date="2021-02-15T22:56:00Z">
          <w:r w:rsidR="00DE271B" w:rsidDel="00F90BD9">
            <w:delText>er</w:delText>
          </w:r>
        </w:del>
      </w:ins>
      <w:ins w:id="798" w:author="Fatima Pillosu" w:date="2021-02-15T16:53:00Z">
        <w:del w:id="799" w:author="Fatima Maria Pillosu" w:date="2021-02-15T22:56:00Z">
          <w:r w:rsidR="00FB073F" w:rsidDel="00F90BD9">
            <w:delText xml:space="preserve"> on</w:delText>
          </w:r>
        </w:del>
      </w:ins>
      <w:ins w:id="800" w:author="Fatima Pillosu" w:date="2021-02-15T17:27:00Z">
        <w:del w:id="801" w:author="Fatima Maria Pillosu" w:date="2021-02-15T22:56:00Z">
          <w:r w:rsidR="00581589" w:rsidDel="00F90BD9">
            <w:delText xml:space="preserve"> practical applications, e.g. </w:delText>
          </w:r>
        </w:del>
      </w:ins>
      <w:ins w:id="802" w:author="Fatima Pillosu" w:date="2021-02-15T17:28:00Z">
        <w:del w:id="803" w:author="Fatima Maria Pillosu" w:date="2021-02-15T22:56:00Z">
          <w:r w:rsidR="00581589" w:rsidDel="00F90BD9">
            <w:delText xml:space="preserve">how and when a forecast product </w:delText>
          </w:r>
          <w:r w:rsidR="00EA26E1" w:rsidDel="00F90BD9">
            <w:delText>applies</w:delText>
          </w:r>
          <w:r w:rsidR="00CB4CE8" w:rsidDel="00F90BD9">
            <w:delText xml:space="preserve"> to and benefits a forecast process</w:delText>
          </w:r>
        </w:del>
      </w:ins>
      <w:ins w:id="804" w:author="Fatima Pillosu" w:date="2021-02-15T17:32:00Z">
        <w:del w:id="805" w:author="Fatima Maria Pillosu" w:date="2021-02-15T22:56:00Z">
          <w:r w:rsidR="003A4ABB" w:rsidDel="00F90BD9">
            <w:delText xml:space="preserve">, what are </w:delText>
          </w:r>
          <w:r w:rsidR="00CD47BF" w:rsidDel="00F90BD9">
            <w:delText>its</w:delText>
          </w:r>
          <w:r w:rsidR="003A4ABB" w:rsidDel="00F90BD9">
            <w:delText xml:space="preserve"> strengths</w:delText>
          </w:r>
          <w:r w:rsidR="00CD47BF" w:rsidDel="00F90BD9">
            <w:delText xml:space="preserve"> and</w:delText>
          </w:r>
          <w:r w:rsidR="003A4ABB" w:rsidDel="00F90BD9">
            <w:delText xml:space="preserve"> its limitations</w:delText>
          </w:r>
        </w:del>
      </w:ins>
      <w:ins w:id="806" w:author="Fatima Pillosu" w:date="2021-02-15T17:40:00Z">
        <w:del w:id="807" w:author="Fatima Maria Pillosu" w:date="2021-02-15T22:56:00Z">
          <w:r w:rsidDel="00F90BD9">
            <w:delText xml:space="preserve">. </w:delText>
          </w:r>
        </w:del>
      </w:ins>
      <w:ins w:id="808" w:author="Fatima Pillosu" w:date="2021-02-15T17:35:00Z">
        <w:del w:id="809" w:author="Fatima Maria Pillosu" w:date="2021-02-15T22:57:00Z">
          <w:r w:rsidR="00787220" w:rsidDel="00F90BD9">
            <w:delText>Other</w:delText>
          </w:r>
        </w:del>
      </w:ins>
      <w:ins w:id="810" w:author="Fatima Maria Pillosu" w:date="2021-02-15T23:08:00Z">
        <w:r w:rsidR="005E4D57" w:rsidRPr="005E4D57">
          <w:t xml:space="preserve"> </w:t>
        </w:r>
        <w:del w:id="811" w:author="Fatima Pillosu" w:date="2021-03-17T14:50:00Z">
          <w:r w:rsidR="005E4D57" w:rsidRPr="005E4D57" w:rsidDel="008B0CBB">
            <w:delText>M</w:delText>
          </w:r>
        </w:del>
        <w:del w:id="812" w:author="Fatima Pillosu" w:date="2021-03-17T15:08:00Z">
          <w:r w:rsidR="005E4D57" w:rsidRPr="005E4D57" w:rsidDel="00B057F8">
            <w:delText xml:space="preserve">oreover, </w:delText>
          </w:r>
        </w:del>
      </w:ins>
      <w:ins w:id="813" w:author="Fatima Maria Pillosu" w:date="2021-02-16T16:45:00Z">
        <w:del w:id="814" w:author="Fatima Pillosu" w:date="2021-03-17T15:09:00Z">
          <w:r w:rsidR="00CA309D" w:rsidDel="00B057F8">
            <w:delText>t</w:delText>
          </w:r>
        </w:del>
      </w:ins>
      <w:ins w:id="815" w:author="Fatima Pillosu" w:date="2021-03-17T15:09:00Z">
        <w:r w:rsidR="00B057F8">
          <w:t>T</w:t>
        </w:r>
      </w:ins>
      <w:ins w:id="816" w:author="Fatima Maria Pillosu" w:date="2021-02-16T16:45:00Z">
        <w:r w:rsidR="00CA309D">
          <w:t xml:space="preserve">raining </w:t>
        </w:r>
      </w:ins>
      <w:ins w:id="817" w:author="Fatima Pillosu" w:date="2021-03-17T15:37:00Z">
        <w:r w:rsidR="00032377">
          <w:t xml:space="preserve">also </w:t>
        </w:r>
      </w:ins>
      <w:ins w:id="818" w:author="Fatima Maria Pillosu" w:date="2021-02-16T16:45:00Z">
        <w:r w:rsidR="00CA309D">
          <w:t>tend</w:t>
        </w:r>
      </w:ins>
      <w:ins w:id="819" w:author="Fatima Maria Pillosu" w:date="2021-02-16T22:49:00Z">
        <w:r w:rsidR="00B17CA9">
          <w:t>s</w:t>
        </w:r>
      </w:ins>
      <w:ins w:id="820" w:author="Fatima Maria Pillosu" w:date="2021-02-16T16:45:00Z">
        <w:r w:rsidR="00CA309D">
          <w:t xml:space="preserve"> to not</w:t>
        </w:r>
      </w:ins>
      <w:ins w:id="821" w:author="Fatima Maria Pillosu" w:date="2021-02-16T16:46:00Z">
        <w:r w:rsidR="00CA309D">
          <w:t xml:space="preserve"> mirror</w:t>
        </w:r>
      </w:ins>
      <w:ins w:id="822" w:author="Fatima Maria Pillosu" w:date="2021-02-16T16:45:00Z">
        <w:r w:rsidR="00CA309D">
          <w:t xml:space="preserve"> </w:t>
        </w:r>
      </w:ins>
      <w:ins w:id="823" w:author="Fatima Maria Pillosu" w:date="2021-02-15T23:08:00Z">
        <w:r w:rsidR="005E4D57" w:rsidRPr="005E4D57">
          <w:t>forecasters</w:t>
        </w:r>
      </w:ins>
      <w:ins w:id="824" w:author="Fatima Maria Pillosu" w:date="2021-02-16T22:51:00Z">
        <w:r w:rsidR="001458A2">
          <w:t>’</w:t>
        </w:r>
      </w:ins>
      <w:ins w:id="825" w:author="Fatima Maria Pillosu" w:date="2021-02-16T16:46:00Z">
        <w:r w:rsidR="00CA309D">
          <w:t xml:space="preserve"> verification needs</w:t>
        </w:r>
      </w:ins>
      <w:ins w:id="826" w:author="Fatima Maria Pillosu" w:date="2021-02-16T16:47:00Z">
        <w:r w:rsidR="00CA309D">
          <w:t xml:space="preserve"> and</w:t>
        </w:r>
      </w:ins>
      <w:ins w:id="827" w:author="Fatima Maria Pillosu" w:date="2021-02-15T23:08:00Z">
        <w:r w:rsidR="005E4D57" w:rsidRPr="005E4D57">
          <w:t xml:space="preserve"> language</w:t>
        </w:r>
      </w:ins>
      <w:ins w:id="828" w:author="Fatima Maria Pillosu" w:date="2021-02-16T16:47:00Z">
        <w:r w:rsidR="00CA309D">
          <w:t xml:space="preserve"> undermining </w:t>
        </w:r>
      </w:ins>
      <w:ins w:id="829" w:author="Fatima Maria Pillosu" w:date="2021-02-16T22:51:00Z">
        <w:r w:rsidR="001458A2">
          <w:t>their</w:t>
        </w:r>
      </w:ins>
      <w:ins w:id="830" w:author="Fatima Maria Pillosu" w:date="2021-02-16T16:47:00Z">
        <w:r w:rsidR="00CA309D">
          <w:t xml:space="preserve"> capabilit</w:t>
        </w:r>
      </w:ins>
      <w:ins w:id="831" w:author="Fatima Maria Pillosu" w:date="2021-02-16T22:51:00Z">
        <w:r w:rsidR="001458A2">
          <w:t>y</w:t>
        </w:r>
      </w:ins>
      <w:ins w:id="832" w:author="Fatima Maria Pillosu" w:date="2021-02-15T23:08:00Z">
        <w:r w:rsidR="005E4D57" w:rsidRPr="005E4D57">
          <w:t xml:space="preserve"> to assess and convey</w:t>
        </w:r>
      </w:ins>
      <w:ins w:id="833" w:author="Fatima Maria Pillosu" w:date="2021-02-17T09:39:00Z">
        <w:r w:rsidR="0091362E">
          <w:t xml:space="preserve"> </w:t>
        </w:r>
        <w:r w:rsidR="0091362E" w:rsidRPr="005E4D57">
          <w:t>efficiently</w:t>
        </w:r>
      </w:ins>
      <w:ins w:id="834" w:author="Fatima Maria Pillosu" w:date="2021-02-16T16:48:00Z">
        <w:r w:rsidR="00CA309D">
          <w:t xml:space="preserve"> </w:t>
        </w:r>
      </w:ins>
      <w:ins w:id="835" w:author="Fatima Maria Pillosu" w:date="2021-02-15T23:08:00Z">
        <w:r w:rsidR="005E4D57" w:rsidRPr="005E4D57">
          <w:t>the</w:t>
        </w:r>
      </w:ins>
      <w:ins w:id="836" w:author="Fatima Maria Pillosu" w:date="2021-02-17T09:38:00Z">
        <w:r w:rsidR="0091362E">
          <w:t>ir</w:t>
        </w:r>
      </w:ins>
      <w:ins w:id="837" w:author="Fatima Maria Pillosu" w:date="2021-02-15T23:08:00Z">
        <w:r w:rsidR="005E4D57" w:rsidRPr="005E4D57">
          <w:t xml:space="preserve"> confidence in the forecast to partners</w:t>
        </w:r>
      </w:ins>
      <w:ins w:id="838" w:author="Fatima Maria Pillosu" w:date="2021-02-15T22:58:00Z">
        <w:r w:rsidR="00F90BD9">
          <w:t xml:space="preserve">. </w:t>
        </w:r>
      </w:ins>
      <w:ins w:id="839" w:author="Fatima Pillosu" w:date="2021-02-15T17:35:00Z">
        <w:del w:id="840" w:author="Fatima Maria Pillosu" w:date="2021-02-15T22:58:00Z">
          <w:r w:rsidR="00787220" w:rsidDel="00F90BD9">
            <w:delText xml:space="preserve"> stud</w:delText>
          </w:r>
          <w:r w:rsidR="007A4881" w:rsidDel="00F90BD9">
            <w:delText xml:space="preserve">ies </w:delText>
          </w:r>
        </w:del>
      </w:ins>
      <w:ins w:id="841" w:author="Fatima Pillosu" w:date="2021-02-15T17:36:00Z">
        <w:del w:id="842" w:author="Fatima Maria Pillosu" w:date="2021-02-15T22:58:00Z">
          <w:r w:rsidR="007A4881" w:rsidDel="00F90BD9">
            <w:fldChar w:fldCharType="begin" w:fldLock="1"/>
          </w:r>
        </w:del>
      </w:ins>
      <w:del w:id="843" w:author="Fatima Maria Pillosu" w:date="2021-02-15T22:58:00Z">
        <w:r w:rsidR="00281334" w:rsidRPr="00016DA0"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roles","type":"article-journal","volume":"23"},"uris":["http://www.mendeley.com/documents/?uuid=d7a09696-bbc1-347e-b442-b80fecb56d15"]}],"mendeley":{"formattedCitation":"(Demuth et al. 2020; Evans et al. 2014; Novak et al. 2008)","plainTextFormattedCitation":"(Demuth et al. 2020; Evans et al. 2014; Novak et al. 2008)","previouslyFormattedCitation":"(Demuth et al. 2020; Evans et al. 2014; Novak et al. 2008)"},"properties":{"noteIndex":0},"schema":"https://github.com/citation-style-language/schema/raw/master/csl-citation.json"}</w:delInstrText>
        </w:r>
      </w:del>
      <w:ins w:id="844" w:author="Fatima Pillosu" w:date="2021-02-15T17:36:00Z">
        <w:del w:id="845" w:author="Fatima Maria Pillosu" w:date="2021-02-15T22:58:00Z">
          <w:r w:rsidR="007A4881" w:rsidDel="00F90BD9">
            <w:fldChar w:fldCharType="separate"/>
          </w:r>
        </w:del>
      </w:ins>
      <w:del w:id="846" w:author="Fatima Maria Pillosu" w:date="2021-02-15T22:58:00Z">
        <w:r w:rsidR="00B24A16" w:rsidRPr="00F90BD9" w:rsidDel="00F90BD9">
          <w:rPr>
            <w:noProof/>
          </w:rPr>
          <w:delText>(Demuth et al. 2020; Evans et al. 2014; Novak et al. 2008)</w:delText>
        </w:r>
      </w:del>
      <w:ins w:id="847" w:author="Fatima Pillosu" w:date="2021-02-15T17:36:00Z">
        <w:del w:id="848" w:author="Fatima Maria Pillosu" w:date="2021-02-15T22:58:00Z">
          <w:r w:rsidR="007A4881" w:rsidDel="00F90BD9">
            <w:fldChar w:fldCharType="end"/>
          </w:r>
        </w:del>
      </w:ins>
      <w:ins w:id="849" w:author="Fatima Pillosu" w:date="2021-02-15T17:33:00Z">
        <w:del w:id="850" w:author="Fatima Maria Pillosu" w:date="2021-02-15T22:58:00Z">
          <w:r w:rsidR="00DA5726" w:rsidDel="00F90BD9">
            <w:delText xml:space="preserve"> </w:delText>
          </w:r>
        </w:del>
      </w:ins>
      <w:ins w:id="851" w:author="Fatima Pillosu" w:date="2021-02-15T17:03:00Z">
        <w:del w:id="852" w:author="Fatima Maria Pillosu" w:date="2021-02-15T22:58:00Z">
          <w:r w:rsidR="0040586E" w:rsidDel="00F90BD9">
            <w:delText>also report the</w:delText>
          </w:r>
        </w:del>
      </w:ins>
      <w:ins w:id="853" w:author="Fatima Pillosu" w:date="2021-02-15T17:18:00Z">
        <w:del w:id="854" w:author="Fatima Maria Pillosu" w:date="2021-02-15T22:58:00Z">
          <w:r w:rsidR="00B30530" w:rsidDel="00F90BD9">
            <w:delText xml:space="preserve"> forecasters’</w:delText>
          </w:r>
        </w:del>
      </w:ins>
      <w:ins w:id="855" w:author="Fatima Pillosu" w:date="2021-02-15T17:03:00Z">
        <w:del w:id="856" w:author="Fatima Maria Pillosu" w:date="2021-02-15T22:58:00Z">
          <w:r w:rsidR="0040586E" w:rsidDel="00F90BD9">
            <w:delText xml:space="preserve"> wish of </w:delText>
          </w:r>
        </w:del>
      </w:ins>
      <w:ins w:id="857" w:author="Fatima Pillosu" w:date="2021-02-15T17:04:00Z">
        <w:del w:id="858" w:author="Fatima Maria Pillosu" w:date="2021-02-15T22:58:00Z">
          <w:r w:rsidR="0067615E" w:rsidDel="00F90BD9">
            <w:delText>having</w:delText>
          </w:r>
        </w:del>
      </w:ins>
      <w:ins w:id="859" w:author="Fatima Pillosu" w:date="2021-02-15T17:03:00Z">
        <w:del w:id="860" w:author="Fatima Maria Pillosu" w:date="2021-02-15T22:58:00Z">
          <w:r w:rsidR="0040586E" w:rsidDel="00F90BD9">
            <w:delText xml:space="preserve"> </w:delText>
          </w:r>
        </w:del>
        <w:del w:id="861" w:author="Fatima Maria Pillosu" w:date="2021-02-15T22:57:00Z">
          <w:r w:rsidR="0040586E" w:rsidDel="00F90BD9">
            <w:delText>t</w:delText>
          </w:r>
        </w:del>
      </w:ins>
      <w:ins w:id="862" w:author="Fatima Pillosu" w:date="2021-02-15T16:56:00Z">
        <w:del w:id="863" w:author="Fatima Maria Pillosu" w:date="2021-02-15T22:57:00Z">
          <w:r w:rsidR="008E3C9D" w:rsidDel="00F90BD9">
            <w:delText>raining</w:delText>
          </w:r>
        </w:del>
      </w:ins>
      <w:ins w:id="864" w:author="Fatima Pillosu" w:date="2021-02-15T16:57:00Z">
        <w:del w:id="865" w:author="Fatima Maria Pillosu" w:date="2021-02-15T22:57:00Z">
          <w:r w:rsidR="00DB2319" w:rsidDel="00F90BD9">
            <w:delText xml:space="preserve"> </w:delText>
          </w:r>
        </w:del>
      </w:ins>
      <w:ins w:id="866" w:author="Fatima Pillosu" w:date="2021-02-15T17:04:00Z">
        <w:del w:id="867" w:author="Fatima Maria Pillosu" w:date="2021-02-15T22:57:00Z">
          <w:r w:rsidR="00D7142E" w:rsidDel="00F90BD9">
            <w:delText>that</w:delText>
          </w:r>
        </w:del>
      </w:ins>
      <w:ins w:id="868" w:author="Fatima Pillosu" w:date="2021-02-15T16:56:00Z">
        <w:del w:id="869" w:author="Fatima Maria Pillosu" w:date="2021-02-15T22:57:00Z">
          <w:r w:rsidR="008E3C9D" w:rsidDel="00F90BD9">
            <w:delText xml:space="preserve"> mirror</w:delText>
          </w:r>
        </w:del>
      </w:ins>
      <w:ins w:id="870" w:author="Fatima Pillosu" w:date="2021-02-15T17:04:00Z">
        <w:del w:id="871" w:author="Fatima Maria Pillosu" w:date="2021-02-15T22:57:00Z">
          <w:r w:rsidR="00D7142E" w:rsidDel="00F90BD9">
            <w:delText>s</w:delText>
          </w:r>
        </w:del>
      </w:ins>
      <w:ins w:id="872" w:author="Fatima Pillosu" w:date="2021-02-15T16:56:00Z">
        <w:del w:id="873" w:author="Fatima Maria Pillosu" w:date="2021-02-15T22:57:00Z">
          <w:r w:rsidR="008E3C9D" w:rsidDel="00F90BD9">
            <w:delText xml:space="preserve"> </w:delText>
          </w:r>
        </w:del>
      </w:ins>
      <w:ins w:id="874" w:author="Fatima Pillosu" w:date="2021-02-15T17:34:00Z">
        <w:del w:id="875" w:author="Fatima Maria Pillosu" w:date="2021-02-15T22:57:00Z">
          <w:r w:rsidR="00A47BE2" w:rsidDel="00F90BD9">
            <w:delText>their</w:delText>
          </w:r>
        </w:del>
      </w:ins>
      <w:ins w:id="876" w:author="Fatima Pillosu" w:date="2021-02-15T16:56:00Z">
        <w:del w:id="877" w:author="Fatima Maria Pillosu" w:date="2021-02-15T22:57:00Z">
          <w:r w:rsidR="008E3C9D" w:rsidDel="00F90BD9">
            <w:delText xml:space="preserve"> verification needs</w:delText>
          </w:r>
        </w:del>
      </w:ins>
      <w:ins w:id="878" w:author="Fatima Pillosu" w:date="2021-02-15T16:57:00Z">
        <w:del w:id="879" w:author="Fatima Maria Pillosu" w:date="2021-02-15T22:57:00Z">
          <w:r w:rsidR="00DB2319" w:rsidDel="00F90BD9">
            <w:delText xml:space="preserve"> and speaks their language</w:delText>
          </w:r>
        </w:del>
      </w:ins>
      <w:ins w:id="880" w:author="Fatima Pillosu" w:date="2021-02-15T17:04:00Z">
        <w:del w:id="881" w:author="Fatima Maria Pillosu" w:date="2021-02-15T22:57:00Z">
          <w:r w:rsidR="00D7142E" w:rsidDel="00F90BD9">
            <w:delText xml:space="preserve">, so they </w:delText>
          </w:r>
        </w:del>
      </w:ins>
      <w:ins w:id="882" w:author="Fatima Pillosu" w:date="2021-02-15T17:19:00Z">
        <w:del w:id="883" w:author="Fatima Maria Pillosu" w:date="2021-02-15T22:57:00Z">
          <w:r w:rsidR="00E96419" w:rsidDel="00F90BD9">
            <w:delText>are empower</w:delText>
          </w:r>
        </w:del>
      </w:ins>
      <w:ins w:id="884" w:author="Fatima Pillosu" w:date="2021-02-15T17:20:00Z">
        <w:del w:id="885" w:author="Fatima Maria Pillosu" w:date="2021-02-15T22:57:00Z">
          <w:r w:rsidR="00EF55DD" w:rsidDel="00F90BD9">
            <w:delText>ed</w:delText>
          </w:r>
        </w:del>
      </w:ins>
      <w:ins w:id="886" w:author="Fatima Pillosu" w:date="2021-02-15T17:04:00Z">
        <w:del w:id="887" w:author="Fatima Maria Pillosu" w:date="2021-02-15T22:57:00Z">
          <w:r w:rsidR="00D7142E" w:rsidDel="00F90BD9">
            <w:delText xml:space="preserve"> to assess and convey</w:delText>
          </w:r>
        </w:del>
      </w:ins>
      <w:ins w:id="888" w:author="Fatima Pillosu" w:date="2021-02-15T17:34:00Z">
        <w:del w:id="889" w:author="Fatima Maria Pillosu" w:date="2021-02-15T22:57:00Z">
          <w:r w:rsidR="00691B02" w:rsidDel="00F90BD9">
            <w:delText xml:space="preserve"> the</w:delText>
          </w:r>
        </w:del>
      </w:ins>
      <w:ins w:id="890" w:author="Fatima Pillosu" w:date="2021-02-15T17:04:00Z">
        <w:del w:id="891" w:author="Fatima Maria Pillosu" w:date="2021-02-15T22:57:00Z">
          <w:r w:rsidR="00D7142E" w:rsidDel="00F90BD9">
            <w:delText xml:space="preserve"> confidence</w:delText>
          </w:r>
        </w:del>
      </w:ins>
      <w:ins w:id="892" w:author="Fatima Pillosu" w:date="2021-02-15T17:34:00Z">
        <w:del w:id="893" w:author="Fatima Maria Pillosu" w:date="2021-02-15T22:57:00Z">
          <w:r w:rsidR="00691B02" w:rsidDel="00F90BD9">
            <w:delText xml:space="preserve"> in the forecast</w:delText>
          </w:r>
        </w:del>
      </w:ins>
      <w:ins w:id="894" w:author="Fatima Pillosu" w:date="2021-02-15T17:04:00Z">
        <w:del w:id="895" w:author="Fatima Maria Pillosu" w:date="2021-02-15T22:57:00Z">
          <w:r w:rsidR="00D7142E" w:rsidDel="00F90BD9">
            <w:delText xml:space="preserve"> to their partners</w:delText>
          </w:r>
        </w:del>
      </w:ins>
      <w:ins w:id="896" w:author="Fatima Pillosu" w:date="2021-02-15T17:38:00Z">
        <w:del w:id="897" w:author="Fatima Maria Pillosu" w:date="2021-02-15T22:57:00Z">
          <w:r w:rsidR="00672D48" w:rsidDel="00F90BD9">
            <w:delText>.</w:delText>
          </w:r>
        </w:del>
      </w:ins>
      <w:ins w:id="898" w:author="Fatima Pillosu" w:date="2021-02-15T17:39:00Z">
        <w:del w:id="899" w:author="Fatima Maria Pillosu" w:date="2021-02-15T22:57:00Z">
          <w:r w:rsidR="00F162C3" w:rsidDel="00F90BD9">
            <w:delText xml:space="preserve"> </w:delText>
          </w:r>
        </w:del>
        <w:del w:id="900" w:author="Fatima Maria Pillosu" w:date="2021-02-15T22:59:00Z">
          <w:r w:rsidR="00F162C3" w:rsidDel="00F90BD9">
            <w:delText>Moreover</w:delText>
          </w:r>
        </w:del>
      </w:ins>
      <w:ins w:id="901" w:author="Fatima Maria Pillosu" w:date="2021-02-15T22:59:00Z">
        <w:r w:rsidR="00F90BD9">
          <w:t>Final</w:t>
        </w:r>
      </w:ins>
      <w:ins w:id="902" w:author="Fatima Maria Pillosu" w:date="2021-02-15T23:00:00Z">
        <w:r w:rsidR="00F90BD9">
          <w:t>ly</w:t>
        </w:r>
      </w:ins>
      <w:ins w:id="903" w:author="Fatima Pillosu" w:date="2021-02-15T17:39:00Z">
        <w:r w:rsidR="00F162C3">
          <w:t>,</w:t>
        </w:r>
      </w:ins>
      <w:ins w:id="904" w:author="Fatima Pillosu" w:date="2021-03-17T14:55:00Z">
        <w:r w:rsidR="002E73F6">
          <w:t xml:space="preserve"> </w:t>
        </w:r>
      </w:ins>
      <w:ins w:id="905" w:author="Fatima Pillosu" w:date="2021-03-17T15:09:00Z">
        <w:r w:rsidR="00B057F8">
          <w:t>training</w:t>
        </w:r>
        <w:r w:rsidR="0059179F">
          <w:t xml:space="preserve"> is</w:t>
        </w:r>
        <w:r w:rsidR="00B057F8">
          <w:t xml:space="preserve"> not always</w:t>
        </w:r>
      </w:ins>
      <w:ins w:id="906" w:author="Fatima Maria Pillosu" w:date="2021-02-16T16:49:00Z">
        <w:del w:id="907" w:author="Fatima Pillosu" w:date="2021-03-17T15:09:00Z">
          <w:r w:rsidR="00CA309D" w:rsidDel="00B057F8">
            <w:delText xml:space="preserve"> more</w:delText>
          </w:r>
          <w:r w:rsidR="00CA309D" w:rsidDel="0059179F">
            <w:delText xml:space="preserve"> shoul</w:delText>
          </w:r>
        </w:del>
      </w:ins>
      <w:ins w:id="908" w:author="Fatima Pillosu" w:date="2021-03-17T15:09:00Z">
        <w:r w:rsidR="0059179F">
          <w:t xml:space="preserve"> effective in </w:t>
        </w:r>
      </w:ins>
      <w:ins w:id="909" w:author="Fatima Maria Pillosu" w:date="2021-02-16T16:49:00Z">
        <w:del w:id="910" w:author="Fatima Pillosu" w:date="2021-03-17T15:09:00Z">
          <w:r w:rsidR="00CA309D" w:rsidDel="0059179F">
            <w:delText xml:space="preserve">d be done to </w:delText>
          </w:r>
        </w:del>
      </w:ins>
      <w:ins w:id="911" w:author="Fatima Pillosu" w:date="2021-02-15T17:39:00Z">
        <w:del w:id="912" w:author="Fatima Maria Pillosu" w:date="2021-02-16T16:49:00Z">
          <w:r w:rsidR="00F162C3" w:rsidDel="00CA309D">
            <w:delText xml:space="preserve"> t</w:delText>
          </w:r>
        </w:del>
      </w:ins>
      <w:ins w:id="913" w:author="Fatima Pillosu" w:date="2021-02-15T17:05:00Z">
        <w:del w:id="914" w:author="Fatima Maria Pillosu" w:date="2021-02-16T16:49:00Z">
          <w:r w:rsidR="00C77563" w:rsidDel="00CA309D">
            <w:delText xml:space="preserve">raining </w:delText>
          </w:r>
        </w:del>
      </w:ins>
      <w:ins w:id="915" w:author="Fatima Pillosu" w:date="2021-02-15T17:21:00Z">
        <w:del w:id="916" w:author="Fatima Maria Pillosu" w:date="2021-02-16T16:49:00Z">
          <w:r w:rsidR="007735CA" w:rsidDel="00CA309D">
            <w:delText xml:space="preserve">should </w:delText>
          </w:r>
        </w:del>
      </w:ins>
      <w:ins w:id="917" w:author="Fatima Pillosu" w:date="2021-02-15T17:05:00Z">
        <w:del w:id="918" w:author="Fatima Maria Pillosu" w:date="2021-02-16T16:50:00Z">
          <w:r w:rsidR="007846ED" w:rsidDel="00CA309D">
            <w:delText>also</w:delText>
          </w:r>
        </w:del>
        <w:del w:id="919" w:author="Fatima Maria Pillosu" w:date="2021-02-15T23:00:00Z">
          <w:r w:rsidR="007846ED" w:rsidDel="00F90BD9">
            <w:delText xml:space="preserve"> </w:delText>
          </w:r>
        </w:del>
      </w:ins>
      <w:ins w:id="920" w:author="Fatima Pillosu" w:date="2021-02-15T17:22:00Z">
        <w:del w:id="921" w:author="Fatima Maria Pillosu" w:date="2021-02-15T23:00:00Z">
          <w:r w:rsidR="00731F2D" w:rsidDel="00F90BD9">
            <w:delText>serve to</w:delText>
          </w:r>
        </w:del>
        <w:del w:id="922" w:author="Fatima Maria Pillosu" w:date="2021-02-16T22:52:00Z">
          <w:r w:rsidR="00731F2D" w:rsidDel="001458A2">
            <w:delText xml:space="preserve"> </w:delText>
          </w:r>
        </w:del>
        <w:r w:rsidR="00731F2D">
          <w:t>infor</w:t>
        </w:r>
      </w:ins>
      <w:ins w:id="923" w:author="Fatima Pillosu" w:date="2021-02-15T17:05:00Z">
        <w:r w:rsidR="007846ED">
          <w:t>m</w:t>
        </w:r>
      </w:ins>
      <w:ins w:id="924" w:author="Fatima Pillosu" w:date="2021-03-17T15:09:00Z">
        <w:r w:rsidR="0059179F">
          <w:t>ing</w:t>
        </w:r>
      </w:ins>
      <w:ins w:id="925" w:author="Fatima Pillosu" w:date="2021-02-15T17:05:00Z">
        <w:r w:rsidR="007846ED">
          <w:t xml:space="preserve"> </w:t>
        </w:r>
      </w:ins>
      <w:moveTo w:id="926" w:author="Fatima Pillosu" w:date="2021-02-15T05:22:00Z">
        <w:del w:id="927" w:author="Fatima Pillosu" w:date="2021-02-15T17:01:00Z">
          <w:r w:rsidR="00A40C9D" w:rsidDel="009A71B0">
            <w:delText xml:space="preserve">training that </w:delText>
          </w:r>
        </w:del>
        <w:del w:id="928" w:author="Fatima Pillosu" w:date="2021-02-15T16:57:00Z">
          <w:r w:rsidR="00A40C9D" w:rsidDel="00DB2319">
            <w:delText xml:space="preserve">speaks </w:delText>
          </w:r>
        </w:del>
        <w:del w:id="929" w:author="Fatima Pillosu" w:date="2021-02-15T05:23:00Z">
          <w:r w:rsidR="00A40C9D" w:rsidDel="00C33EA0">
            <w:delText>very much the language of forecast users</w:delText>
          </w:r>
        </w:del>
        <w:del w:id="930" w:author="Fatima Pillosu" w:date="2021-02-15T17:01:00Z">
          <w:r w:rsidR="00A40C9D" w:rsidDel="009A71B0">
            <w:delText>.</w:delText>
          </w:r>
        </w:del>
        <w:del w:id="931" w:author="Fatima Pillosu" w:date="2021-02-15T05:35:00Z">
          <w:r w:rsidR="00A40C9D" w:rsidDel="00DE6D55">
            <w:delText xml:space="preserve"> </w:delText>
          </w:r>
        </w:del>
        <w:del w:id="932" w:author="Fatima Pillosu" w:date="2021-02-15T05:30:00Z">
          <w:r w:rsidR="00A40C9D" w:rsidDel="00626529">
            <w:delText>F</w:delText>
          </w:r>
        </w:del>
        <w:del w:id="933" w:author="Fatima Pillosu" w:date="2021-02-15T16:49:00Z">
          <w:r w:rsidR="00A40C9D" w:rsidDel="00F614F3">
            <w:delText>orecasters</w:delText>
          </w:r>
        </w:del>
        <w:del w:id="934" w:author="Fatima Pillosu" w:date="2021-02-15T17:01:00Z">
          <w:r w:rsidR="00A40C9D" w:rsidDel="009A71B0">
            <w:delText xml:space="preserve"> </w:delText>
          </w:r>
        </w:del>
        <w:del w:id="935" w:author="Fatima Pillosu" w:date="2021-02-15T05:32:00Z">
          <w:r w:rsidR="00A40C9D" w:rsidDel="00E600F9">
            <w:delText>have</w:delText>
          </w:r>
        </w:del>
        <w:del w:id="936" w:author="Fatima Pillosu" w:date="2021-02-15T05:35:00Z">
          <w:r w:rsidR="00A40C9D" w:rsidDel="00DE6D55">
            <w:delText xml:space="preserve"> </w:delText>
          </w:r>
        </w:del>
        <w:del w:id="937" w:author="Fatima Pillosu" w:date="2021-02-15T16:49:00Z">
          <w:r w:rsidR="00A40C9D" w:rsidDel="00F614F3">
            <w:delText>report</w:delText>
          </w:r>
        </w:del>
        <w:del w:id="938" w:author="Fatima Pillosu" w:date="2021-02-15T05:32:00Z">
          <w:r w:rsidR="00A40C9D" w:rsidDel="00E600F9">
            <w:delText>ed</w:delText>
          </w:r>
        </w:del>
        <w:del w:id="939" w:author="Fatima Pillosu" w:date="2021-02-15T16:50:00Z">
          <w:r w:rsidR="00A40C9D" w:rsidDel="006E2C8B">
            <w:delText xml:space="preserve"> </w:delText>
          </w:r>
        </w:del>
        <w:del w:id="940" w:author="Fatima Pillosu" w:date="2021-02-15T16:53:00Z">
          <w:r w:rsidR="00A40C9D" w:rsidDel="00FB073F">
            <w:delText xml:space="preserve">that training content </w:delText>
          </w:r>
        </w:del>
        <w:del w:id="941" w:author="Fatima Pillosu" w:date="2021-02-15T05:32:00Z">
          <w:r w:rsidR="00A40C9D" w:rsidDel="001754D5">
            <w:delText>can</w:delText>
          </w:r>
        </w:del>
        <w:del w:id="942" w:author="Fatima Pillosu" w:date="2021-02-15T16:53:00Z">
          <w:r w:rsidR="00A40C9D" w:rsidDel="00FB073F">
            <w:delText xml:space="preserve"> be disproportionately heavy on how</w:delText>
          </w:r>
        </w:del>
        <w:del w:id="943" w:author="Fatima Pillosu" w:date="2021-02-15T05:46:00Z">
          <w:r w:rsidR="00A40C9D" w:rsidDel="002E40EA">
            <w:delText xml:space="preserve"> the</w:delText>
          </w:r>
        </w:del>
        <w:del w:id="944" w:author="Fatima Pillosu" w:date="2021-02-15T16:53:00Z">
          <w:r w:rsidR="00A40C9D" w:rsidDel="00FB073F">
            <w:delText xml:space="preserve"> </w:delText>
          </w:r>
        </w:del>
        <w:del w:id="945" w:author="Fatima Pillosu" w:date="2021-02-15T05:35:00Z">
          <w:r w:rsidR="00A40C9D" w:rsidDel="00385612">
            <w:delText>model</w:delText>
          </w:r>
        </w:del>
        <w:del w:id="946" w:author="Fatima Pillosu" w:date="2021-02-15T16:53:00Z">
          <w:r w:rsidR="00A40C9D" w:rsidDel="00FB073F">
            <w:delText xml:space="preserve"> </w:delText>
          </w:r>
        </w:del>
        <w:del w:id="947" w:author="Fatima Pillosu" w:date="2021-02-15T05:46:00Z">
          <w:r w:rsidR="00A40C9D" w:rsidDel="002E40EA">
            <w:delText>was</w:delText>
          </w:r>
        </w:del>
        <w:del w:id="948" w:author="Fatima Pillosu" w:date="2021-02-15T16:53:00Z">
          <w:r w:rsidR="00A40C9D" w:rsidDel="00FB073F">
            <w:delText xml:space="preserve"> developed (i.e. the research) and very light on how to </w:delText>
          </w:r>
        </w:del>
        <w:del w:id="949" w:author="Fatima Pillosu" w:date="2021-02-15T05:36:00Z">
          <w:r w:rsidR="00A40C9D" w:rsidDel="00853490">
            <w:delText xml:space="preserve">use the </w:delText>
          </w:r>
        </w:del>
        <w:del w:id="950" w:author="Fatima Pillosu" w:date="2021-02-15T05:34:00Z">
          <w:r w:rsidR="00A40C9D" w:rsidDel="007550EA">
            <w:delText>model output</w:delText>
          </w:r>
        </w:del>
        <w:del w:id="951" w:author="Fatima Pillosu" w:date="2021-02-15T16:53:00Z">
          <w:r w:rsidR="00A40C9D" w:rsidDel="00FB073F">
            <w:delText xml:space="preserve"> (i.e. the operations). </w:delText>
          </w:r>
        </w:del>
        <w:del w:id="952" w:author="Fatima Pillosu" w:date="2021-02-15T05:49:00Z">
          <w:r w:rsidR="00A40C9D" w:rsidDel="002566D6">
            <w:delText xml:space="preserve">This forecaster training </w:delText>
          </w:r>
        </w:del>
        <w:del w:id="953" w:author="Fatima Pillosu" w:date="2021-02-15T16:56:00Z">
          <w:r w:rsidR="00A40C9D" w:rsidDel="008E3C9D">
            <w:delText xml:space="preserve">needs mirror </w:delText>
          </w:r>
        </w:del>
        <w:del w:id="954" w:author="Fatima Pillosu" w:date="2021-02-15T05:49:00Z">
          <w:r w:rsidR="00A40C9D" w:rsidDel="002566D6">
            <w:delText>their</w:delText>
          </w:r>
        </w:del>
        <w:del w:id="955" w:author="Fatima Pillosu" w:date="2021-02-15T16:56:00Z">
          <w:r w:rsidR="00A40C9D" w:rsidDel="008E3C9D">
            <w:delText xml:space="preserve"> verification needs</w:delText>
          </w:r>
        </w:del>
        <w:del w:id="956" w:author="Fatima Pillosu" w:date="2021-02-15T05:49:00Z">
          <w:r w:rsidR="00A40C9D" w:rsidDel="002566D6">
            <w:delText xml:space="preserve"> in that </w:delText>
          </w:r>
        </w:del>
        <w:del w:id="957" w:author="Fatima Pillosu" w:date="2021-02-15T17:01:00Z">
          <w:r w:rsidR="00A40C9D" w:rsidDel="009A71B0">
            <w:delText xml:space="preserve">there is the need for more information to be packaged in a way that </w:delText>
          </w:r>
        </w:del>
        <w:del w:id="958" w:author="Fatima Pillosu" w:date="2021-02-15T05:49:00Z">
          <w:r w:rsidR="00A40C9D" w:rsidDel="00681CCD">
            <w:delText>forecaster-oriented</w:delText>
          </w:r>
        </w:del>
        <w:del w:id="959" w:author="Fatima Pillosu" w:date="2021-02-15T17:01:00Z">
          <w:r w:rsidR="00A40C9D" w:rsidDel="009A71B0">
            <w:delText>.</w:delText>
          </w:r>
        </w:del>
        <w:del w:id="960" w:author="Fatima Pillosu" w:date="2021-02-15T17:05:00Z">
          <w:r w:rsidR="00A40C9D" w:rsidDel="00BD3137">
            <w:delText>Thus, a shift toward training about the basics of guidance coupled with more information about how output can be used in operations, with</w:delText>
          </w:r>
        </w:del>
        <w:del w:id="961" w:author="Fatima Pillosu" w:date="2021-02-15T17:01:00Z">
          <w:r w:rsidR="00A40C9D" w:rsidDel="00365794">
            <w:delText xml:space="preserve"> forecasting examples</w:delText>
          </w:r>
        </w:del>
        <w:del w:id="962" w:author="Fatima Pillosu" w:date="2021-02-15T17:05:00Z">
          <w:r w:rsidR="00A40C9D" w:rsidDel="00BD3137">
            <w:delText>, would be beneficial for forecasters</w:delText>
          </w:r>
        </w:del>
        <w:del w:id="963" w:author="Fatima Pillosu" w:date="2021-02-15T05:50:00Z">
          <w:r w:rsidR="00A40C9D" w:rsidDel="00E369ED">
            <w:delText xml:space="preserve">. This findings mirror those from </w:delText>
          </w:r>
        </w:del>
        <w:del w:id="964" w:author="Fatima Pillosu" w:date="2021-02-15T17:05:00Z">
          <w:r w:rsidR="00A40C9D" w:rsidDel="00BD3137">
            <w:fldChar w:fldCharType="begin" w:fldLock="1"/>
          </w:r>
          <w:r w:rsidR="00A40C9D" w:rsidRPr="00D07E98" w:rsidDel="00BD313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40C9D" w:rsidDel="00BD3137">
            <w:fldChar w:fldCharType="separate"/>
          </w:r>
          <w:r w:rsidR="00A40C9D" w:rsidRPr="00BD3137" w:rsidDel="00BD3137">
            <w:rPr>
              <w:noProof/>
            </w:rPr>
            <w:delText>(Novak et al. 2008)</w:delText>
          </w:r>
          <w:r w:rsidR="00A40C9D" w:rsidDel="00BD3137">
            <w:fldChar w:fldCharType="end"/>
          </w:r>
          <w:r w:rsidR="00A40C9D" w:rsidDel="00BD3137">
            <w:delText xml:space="preserve"> </w:delText>
          </w:r>
        </w:del>
        <w:del w:id="965" w:author="Fatima Pillosu" w:date="2021-02-15T05:50:00Z">
          <w:r w:rsidR="00A40C9D" w:rsidDel="00E369ED">
            <w:delText xml:space="preserve">from over a decade ago, which suggests that this critical need of the forecasters requires more attention. </w:delText>
          </w:r>
        </w:del>
      </w:moveTo>
    </w:p>
    <w:moveToRangeEnd w:id="761"/>
    <w:p w14:paraId="6EE877B9" w14:textId="58A33018" w:rsidR="00DF7AD5" w:rsidDel="008B791B" w:rsidRDefault="00E33838">
      <w:pPr>
        <w:rPr>
          <w:del w:id="966" w:author="Fatima Pillosu" w:date="2021-02-12T21:46:00Z"/>
          <w:moveTo w:id="967" w:author="Fatima Pillosu" w:date="2021-02-12T21:37:00Z"/>
        </w:rPr>
        <w:pPrChange w:id="968" w:author="Fatima Pillosu" w:date="2021-03-17T15:46:00Z">
          <w:pPr>
            <w:spacing w:before="360" w:line="360" w:lineRule="auto"/>
          </w:pPr>
        </w:pPrChange>
      </w:pPr>
      <w:del w:id="969" w:author="Fatima Pillosu" w:date="2021-02-14T15:37:00Z">
        <w:r w:rsidDel="009A5C64">
          <w:delText xml:space="preserve"> </w:delText>
        </w:r>
        <w:r w:rsidR="00C9146E" w:rsidDel="009A5C64">
          <w:delText>do</w:delText>
        </w:r>
      </w:del>
      <w:del w:id="970" w:author="Fatima Pillosu" w:date="2021-02-12T22:52:00Z">
        <w:r w:rsidR="00C9146E" w:rsidDel="001F4045">
          <w:delText>es</w:delText>
        </w:r>
      </w:del>
      <w:del w:id="971" w:author="Fatima Pillosu" w:date="2021-02-14T15:37:00Z">
        <w:r w:rsidR="00C9146E" w:rsidDel="009A5C64">
          <w:delText xml:space="preserve"> not </w:delText>
        </w:r>
        <w:r w:rsidR="002A1EE2" w:rsidDel="009A5C64">
          <w:delText>stem just</w:delText>
        </w:r>
        <w:r w:rsidR="00C9146E" w:rsidDel="009A5C64">
          <w:delText xml:space="preserve"> from </w:delText>
        </w:r>
      </w:del>
      <w:del w:id="972" w:author="Fatima Pillosu" w:date="2021-02-12T22:53:00Z">
        <w:r w:rsidR="0028552F" w:rsidRPr="006C4029" w:rsidDel="00E51316">
          <w:delText>scientific</w:delText>
        </w:r>
        <w:r w:rsidR="0028552F" w:rsidDel="00E51316">
          <w:delText xml:space="preserve"> </w:delText>
        </w:r>
        <w:r w:rsidR="00C9146E" w:rsidDel="00E51316">
          <w:delText>developments</w:delText>
        </w:r>
      </w:del>
      <w:del w:id="973" w:author="Fatima Pillosu" w:date="2021-02-14T15:37:00Z">
        <w:r w:rsidR="0028552F" w:rsidDel="009A5C64">
          <w:delText xml:space="preserve"> </w:delText>
        </w:r>
      </w:del>
      <w:del w:id="974" w:author="Fatima Pillosu" w:date="2021-02-12T22:53:00Z">
        <w:r w:rsidR="00EE4F07" w:rsidDel="00E51316">
          <w:delText xml:space="preserve">that </w:delText>
        </w:r>
        <w:r w:rsidR="000021DA" w:rsidDel="00E51316">
          <w:delText xml:space="preserve">merely </w:delText>
        </w:r>
        <w:r w:rsidR="00EE4F07" w:rsidDel="00E51316">
          <w:delText>improve</w:delText>
        </w:r>
      </w:del>
      <w:del w:id="975" w:author="Fatima Pillosu" w:date="2021-02-14T15:37:00Z">
        <w:r w:rsidR="00EE4F07" w:rsidDel="009A5C64">
          <w:delText xml:space="preserve"> forecast accuracy</w:delText>
        </w:r>
      </w:del>
      <w:del w:id="976" w:author="Fatima Pillosu" w:date="2021-02-12T23:54:00Z">
        <w:r w:rsidR="00EE4F07" w:rsidDel="00953EF6">
          <w:delText>.</w:delText>
        </w:r>
      </w:del>
      <w:del w:id="977" w:author="Fatima Pillosu" w:date="2021-02-13T01:00:00Z">
        <w:r w:rsidR="00E6786C" w:rsidDel="0011477F">
          <w:delText xml:space="preserve"> </w:delText>
        </w:r>
      </w:del>
      <w:del w:id="978" w:author="Fatima Pillosu" w:date="2021-02-12T22:05:00Z">
        <w:r w:rsidR="008F5245" w:rsidDel="00805C7D">
          <w:delText xml:space="preserve">It </w:delText>
        </w:r>
      </w:del>
      <w:del w:id="979" w:author="Fatima Pillosu" w:date="2021-02-12T22:09:00Z">
        <w:r w:rsidR="008F5245" w:rsidDel="00783B50">
          <w:delText xml:space="preserve">depends </w:delText>
        </w:r>
        <w:r w:rsidR="00C02694" w:rsidDel="00783B50">
          <w:delText xml:space="preserve">also </w:delText>
        </w:r>
        <w:r w:rsidR="008F5245" w:rsidDel="00783B50">
          <w:delText xml:space="preserve">on </w:delText>
        </w:r>
        <w:r w:rsidR="00D12D89" w:rsidDel="00783B50">
          <w:delText>de</w:delText>
        </w:r>
      </w:del>
      <w:del w:id="980" w:author="Fatima Pillosu" w:date="2021-02-12T22:11:00Z">
        <w:r w:rsidR="00D12D89" w:rsidDel="00B0741E">
          <w:delText>veloping</w:delText>
        </w:r>
      </w:del>
      <w:del w:id="981" w:author="Fatima Pillosu" w:date="2021-02-13T00:05:00Z">
        <w:r w:rsidR="00D12D89" w:rsidDel="00A15B91">
          <w:delText xml:space="preserve"> </w:delText>
        </w:r>
      </w:del>
      <w:del w:id="982" w:author="Fatima Pillosu" w:date="2021-02-12T22:13:00Z">
        <w:r w:rsidR="00C02694" w:rsidDel="008F1906">
          <w:delText>effective</w:delText>
        </w:r>
        <w:r w:rsidR="008F5245" w:rsidDel="008F1906">
          <w:delText xml:space="preserve"> </w:delText>
        </w:r>
      </w:del>
      <w:del w:id="983" w:author="Fatima Pillosu" w:date="2021-02-13T00:05:00Z">
        <w:r w:rsidR="008F5245" w:rsidDel="00A15B91">
          <w:delText>communication</w:delText>
        </w:r>
      </w:del>
      <w:del w:id="984" w:author="Fatima Pillosu" w:date="2021-02-12T21:42:00Z">
        <w:r w:rsidR="008F5245" w:rsidDel="003573AC">
          <w:delText xml:space="preserve"> </w:delText>
        </w:r>
      </w:del>
      <w:del w:id="985" w:author="Fatima Pillosu" w:date="2021-02-13T00:05:00Z">
        <w:r w:rsidR="008F5245" w:rsidDel="00A15B91">
          <w:delText>strategies</w:delText>
        </w:r>
        <w:r w:rsidR="008F5245" w:rsidDel="003B60D4">
          <w:delText xml:space="preserve"> </w:delText>
        </w:r>
      </w:del>
      <w:del w:id="986" w:author="Fatima Pillosu" w:date="2021-02-12T21:44:00Z">
        <w:r w:rsidR="00FA2C1F" w:rsidDel="00725DEF">
          <w:delText xml:space="preserve">to ensure </w:delText>
        </w:r>
        <w:r w:rsidR="00D360E2" w:rsidDel="00725DEF">
          <w:delText>user</w:delText>
        </w:r>
        <w:r w:rsidR="00411BAC" w:rsidDel="00725DEF">
          <w:delText>s</w:delText>
        </w:r>
        <w:r w:rsidR="00D360E2" w:rsidDel="00725DEF">
          <w:delText xml:space="preserve"> perceive </w:delText>
        </w:r>
        <w:r w:rsidR="00E6786C" w:rsidDel="00725DEF">
          <w:delText xml:space="preserve">that </w:delText>
        </w:r>
      </w:del>
      <w:del w:id="987" w:author="Fatima Pillosu" w:date="2021-02-12T21:35:00Z">
        <w:r w:rsidR="003D08A8" w:rsidDel="00505D25">
          <w:delText xml:space="preserve">these </w:delText>
        </w:r>
        <w:r w:rsidR="00206F6C" w:rsidDel="00505D25">
          <w:delText>forecast</w:delText>
        </w:r>
      </w:del>
      <w:del w:id="988" w:author="Fatima Pillosu" w:date="2021-02-12T21:44:00Z">
        <w:r w:rsidR="00206F6C" w:rsidDel="00725DEF">
          <w:delText xml:space="preserve"> </w:delText>
        </w:r>
        <w:r w:rsidR="00E6786C" w:rsidDel="00725DEF">
          <w:delText>improvements</w:delText>
        </w:r>
        <w:r w:rsidR="00DC4FFC" w:rsidDel="00725DEF">
          <w:delText xml:space="preserve"> </w:delText>
        </w:r>
        <w:r w:rsidR="00830D99" w:rsidDel="00725DEF">
          <w:delText>will</w:delText>
        </w:r>
        <w:r w:rsidR="00745398" w:rsidDel="00725DEF">
          <w:delText xml:space="preserve"> </w:delText>
        </w:r>
        <w:r w:rsidR="00DC4FFC" w:rsidDel="00725DEF">
          <w:delText xml:space="preserve">help </w:delText>
        </w:r>
        <w:r w:rsidR="00411BAC" w:rsidDel="00725DEF">
          <w:delText xml:space="preserve">them </w:delText>
        </w:r>
        <w:r w:rsidR="00745398" w:rsidDel="00725DEF">
          <w:delText xml:space="preserve">make </w:delText>
        </w:r>
        <w:r w:rsidR="00995DE5" w:rsidDel="00725DEF">
          <w:delText xml:space="preserve">more effective </w:delText>
        </w:r>
        <w:r w:rsidR="00745398" w:rsidDel="00725DEF">
          <w:delText>decisions according</w:delText>
        </w:r>
        <w:r w:rsidR="00D360E2" w:rsidDel="00725DEF">
          <w:delText xml:space="preserve"> </w:delText>
        </w:r>
        <w:r w:rsidR="00745398" w:rsidDel="00725DEF">
          <w:delText>to</w:delText>
        </w:r>
        <w:r w:rsidR="00D360E2" w:rsidDel="00725DEF">
          <w:delText xml:space="preserve"> </w:delText>
        </w:r>
        <w:r w:rsidR="00411BAC" w:rsidDel="00725DEF">
          <w:delText>their</w:delText>
        </w:r>
        <w:r w:rsidR="00D360E2" w:rsidDel="00725DEF">
          <w:delText xml:space="preserve"> </w:delText>
        </w:r>
        <w:r w:rsidR="00995DE5" w:rsidDel="00725DEF">
          <w:delText xml:space="preserve">own </w:delText>
        </w:r>
        <w:r w:rsidR="00D360E2" w:rsidDel="00725DEF">
          <w:delText>needs.</w:delText>
        </w:r>
      </w:del>
      <w:del w:id="989" w:author="Fatima Pillosu" w:date="2021-02-12T21:38:00Z">
        <w:r w:rsidR="00D360E2" w:rsidDel="001A7CA0">
          <w:delText xml:space="preserve"> </w:delText>
        </w:r>
      </w:del>
      <w:moveToRangeStart w:id="990" w:author="Fatima Pillosu" w:date="2021-02-12T21:37:00Z" w:name="move64058255"/>
      <w:moveTo w:id="991" w:author="Fatima Pillosu" w:date="2021-02-12T21:37:00Z">
        <w:del w:id="992" w:author="Fatima Pillosu" w:date="2021-02-12T21:46:00Z">
          <w:r w:rsidR="00DF7AD5" w:rsidDel="00517DC8">
            <w:fldChar w:fldCharType="begin" w:fldLock="1"/>
          </w:r>
          <w:r w:rsidR="00DF7AD5" w:rsidRPr="00F86B9F" w:rsidDel="00517DC8">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DF7AD5" w:rsidDel="00517DC8">
            <w:fldChar w:fldCharType="separate"/>
          </w:r>
          <w:r w:rsidR="00DF7AD5" w:rsidRPr="00517DC8" w:rsidDel="00517DC8">
            <w:rPr>
              <w:noProof/>
            </w:rPr>
            <w:delText>Zhang et al. (2019)</w:delText>
          </w:r>
          <w:r w:rsidR="00DF7AD5" w:rsidDel="00517DC8">
            <w:fldChar w:fldCharType="end"/>
          </w:r>
        </w:del>
        <w:del w:id="993" w:author="Fatima Pillosu" w:date="2021-02-12T21:39:00Z">
          <w:r w:rsidR="00DF7AD5" w:rsidDel="00F80A0A">
            <w:delText xml:space="preserve"> </w:delText>
          </w:r>
        </w:del>
        <w:del w:id="994" w:author="Fatima Pillosu" w:date="2021-02-12T21:37:00Z">
          <w:r w:rsidR="00DF7AD5" w:rsidDel="00DF7AD5">
            <w:delText>foster</w:delText>
          </w:r>
        </w:del>
        <w:del w:id="995" w:author="Fatima Pillosu" w:date="2021-02-12T21:46:00Z">
          <w:r w:rsidR="00DF7AD5" w:rsidDel="00517DC8">
            <w:delText xml:space="preserve"> interdisciplinary collaborations with social, behavioural, and economic scientists </w:delText>
          </w:r>
        </w:del>
        <w:del w:id="996" w:author="Fatima Pillosu" w:date="2021-02-12T21:39:00Z">
          <w:r w:rsidR="00DF7AD5" w:rsidDel="00F80A0A">
            <w:delText xml:space="preserve">to reach that goal. </w:delText>
          </w:r>
        </w:del>
      </w:moveTo>
    </w:p>
    <w:moveToRangeEnd w:id="990"/>
    <w:p w14:paraId="5DCCC339" w14:textId="27EEA974" w:rsidR="00EE4F07" w:rsidDel="008B791B" w:rsidRDefault="008F5245">
      <w:pPr>
        <w:rPr>
          <w:del w:id="997" w:author="Fatima Pillosu" w:date="2021-02-12T21:46:00Z"/>
        </w:rPr>
        <w:pPrChange w:id="998" w:author="Fatima Pillosu" w:date="2021-03-17T15:46:00Z">
          <w:pPr>
            <w:spacing w:line="360" w:lineRule="auto"/>
          </w:pPr>
        </w:pPrChange>
      </w:pPr>
      <w:del w:id="999" w:author="Fatima Pillosu" w:date="2021-02-12T21:32:00Z">
        <w:r w:rsidDel="003116D2">
          <w:delText xml:space="preserve"> </w:delText>
        </w:r>
      </w:del>
    </w:p>
    <w:p w14:paraId="70DC749A" w14:textId="09E791C6" w:rsidR="00EE4F07" w:rsidDel="008B791B" w:rsidRDefault="00EE4F07">
      <w:pPr>
        <w:rPr>
          <w:del w:id="1000" w:author="Fatima Pillosu" w:date="2021-02-12T21:46:00Z"/>
        </w:rPr>
        <w:pPrChange w:id="1001" w:author="Fatima Pillosu" w:date="2021-03-17T15:46:00Z">
          <w:pPr>
            <w:spacing w:line="360" w:lineRule="auto"/>
          </w:pPr>
        </w:pPrChange>
      </w:pPr>
    </w:p>
    <w:p w14:paraId="3AE41285" w14:textId="2787B18D" w:rsidR="00EE4F07" w:rsidDel="00C030EB" w:rsidRDefault="00EE4F07">
      <w:pPr>
        <w:rPr>
          <w:del w:id="1002" w:author="Fatima Pillosu" w:date="2021-02-12T20:36:00Z"/>
        </w:rPr>
        <w:pPrChange w:id="1003" w:author="Fatima Pillosu" w:date="2021-03-17T15:46:00Z">
          <w:pPr>
            <w:spacing w:line="360" w:lineRule="auto"/>
          </w:pPr>
        </w:pPrChange>
      </w:pPr>
    </w:p>
    <w:p w14:paraId="5C61643C" w14:textId="1BB33C27" w:rsidR="00EE4F07" w:rsidDel="00C030EB" w:rsidRDefault="00EE4F07">
      <w:pPr>
        <w:rPr>
          <w:del w:id="1004" w:author="Fatima Pillosu" w:date="2021-02-12T20:36:00Z"/>
        </w:rPr>
        <w:pPrChange w:id="1005" w:author="Fatima Pillosu" w:date="2021-03-17T15:46:00Z">
          <w:pPr>
            <w:spacing w:line="360" w:lineRule="auto"/>
          </w:pPr>
        </w:pPrChange>
      </w:pPr>
    </w:p>
    <w:p w14:paraId="4E57B88A" w14:textId="4617540C" w:rsidR="00F0167D" w:rsidDel="00C030EB" w:rsidRDefault="00F0167D">
      <w:pPr>
        <w:rPr>
          <w:del w:id="1006" w:author="Fatima Pillosu" w:date="2021-02-12T20:36:00Z"/>
        </w:rPr>
        <w:pPrChange w:id="1007" w:author="Fatima Pillosu" w:date="2021-03-17T15:46:00Z">
          <w:pPr>
            <w:spacing w:line="360" w:lineRule="auto"/>
          </w:pPr>
        </w:pPrChange>
      </w:pPr>
    </w:p>
    <w:p w14:paraId="1872C454" w14:textId="08002CD3" w:rsidR="00172B5D" w:rsidDel="00C030EB" w:rsidRDefault="00172B5D">
      <w:pPr>
        <w:rPr>
          <w:del w:id="1008" w:author="Fatima Pillosu" w:date="2021-02-12T20:36:00Z"/>
        </w:rPr>
        <w:pPrChange w:id="1009" w:author="Fatima Pillosu" w:date="2021-03-17T15:46:00Z">
          <w:pPr>
            <w:spacing w:line="360" w:lineRule="auto"/>
          </w:pPr>
        </w:pPrChange>
      </w:pPr>
    </w:p>
    <w:p w14:paraId="5D198A2B" w14:textId="09C453AD" w:rsidR="00172B5D" w:rsidDel="00C030EB" w:rsidRDefault="00172B5D">
      <w:pPr>
        <w:rPr>
          <w:del w:id="1010" w:author="Fatima Pillosu" w:date="2021-02-12T20:36:00Z"/>
        </w:rPr>
        <w:pPrChange w:id="1011" w:author="Fatima Pillosu" w:date="2021-03-17T15:46:00Z">
          <w:pPr>
            <w:spacing w:line="360" w:lineRule="auto"/>
          </w:pPr>
        </w:pPrChange>
      </w:pPr>
    </w:p>
    <w:p w14:paraId="6275940E" w14:textId="3E9DDDB2" w:rsidR="007A34E4" w:rsidDel="00C030EB" w:rsidRDefault="00793406">
      <w:pPr>
        <w:rPr>
          <w:del w:id="1012" w:author="Fatima Pillosu" w:date="2021-02-12T20:36:00Z"/>
        </w:rPr>
        <w:pPrChange w:id="1013" w:author="Fatima Pillosu" w:date="2021-03-17T15:46:00Z">
          <w:pPr>
            <w:spacing w:line="360" w:lineRule="auto"/>
          </w:pPr>
        </w:pPrChange>
      </w:pPr>
      <w:del w:id="1014" w:author="Fatima Pillosu" w:date="2021-02-12T20:36:00Z">
        <w:r w:rsidDel="00C030EB">
          <w:delText xml:space="preserve"> </w:delText>
        </w:r>
        <w:r w:rsidR="00104990" w:rsidDel="00C030EB">
          <w:delText>confirms</w:delText>
        </w:r>
        <w:r w:rsidDel="00C030EB">
          <w:delText xml:space="preserve"> </w:delText>
        </w:r>
        <w:r w:rsidR="006A0FA5" w:rsidDel="00C030EB">
          <w:delText>that</w:delText>
        </w:r>
        <w:r w:rsidR="00BD1735" w:rsidDel="00C030EB">
          <w:delText xml:space="preserve"> </w:delText>
        </w:r>
        <w:r w:rsidR="00BD1735" w:rsidRPr="006C4029" w:rsidDel="00C030EB">
          <w:delText>mere scientific</w:delText>
        </w:r>
        <w:r w:rsidR="00F87F40" w:rsidDel="00C030EB">
          <w:delText xml:space="preserve"> </w:delText>
        </w:r>
        <w:r w:rsidR="0020034B" w:rsidDel="00C030EB">
          <w:delText>developments</w:delText>
        </w:r>
        <w:r w:rsidR="00CE2941" w:rsidDel="00C030EB">
          <w:delText xml:space="preserve"> </w:delText>
        </w:r>
        <w:r w:rsidR="00F87F40" w:rsidDel="00C030EB">
          <w:delText xml:space="preserve">do not </w:delText>
        </w:r>
        <w:r w:rsidR="00104990" w:rsidDel="00C030EB">
          <w:delText xml:space="preserve">indeed </w:delText>
        </w:r>
        <w:r w:rsidR="00F87F40" w:rsidDel="00C030EB">
          <w:delText>guarantee the</w:delText>
        </w:r>
        <w:r w:rsidR="00F87F40" w:rsidRPr="006C4029" w:rsidDel="00C030EB">
          <w:delText xml:space="preserve"> uptake</w:delText>
        </w:r>
        <w:r w:rsidR="00F87F40" w:rsidDel="00C030EB">
          <w:delText xml:space="preserve"> </w:delText>
        </w:r>
        <w:r w:rsidR="00CE2941" w:rsidDel="00C030EB">
          <w:delText xml:space="preserve">of forecast-based </w:delText>
        </w:r>
        <w:r w:rsidR="00CE2941" w:rsidRPr="006137DE" w:rsidDel="00C030EB">
          <w:delText>early</w:delText>
        </w:r>
        <w:r w:rsidR="00CE2941" w:rsidDel="00C030EB">
          <w:delText xml:space="preserve"> actions</w:delText>
        </w:r>
        <w:r w:rsidR="00C43722" w:rsidDel="00C030EB">
          <w:delText xml:space="preserve">. </w:delText>
        </w:r>
        <w:r w:rsidR="004C22CF" w:rsidDel="00C030EB">
          <w:delText>Indeed, t</w:delText>
        </w:r>
        <w:r w:rsidR="0095109E" w:rsidDel="00C030EB">
          <w:delText>he value</w:delText>
        </w:r>
        <w:r w:rsidR="004C22CF" w:rsidDel="00C030EB">
          <w:delText xml:space="preserve"> that a user assigns to a</w:delText>
        </w:r>
        <w:r w:rsidR="0095109E" w:rsidDel="00C030EB">
          <w:delText xml:space="preserve"> </w:delText>
        </w:r>
        <w:r w:rsidR="00C83AB0" w:rsidDel="00C030EB">
          <w:delText>f</w:delText>
        </w:r>
        <w:r w:rsidR="00C43722" w:rsidDel="00C030EB">
          <w:delText>orecast</w:delText>
        </w:r>
        <w:r w:rsidR="00493307" w:rsidDel="00C030EB">
          <w:delText xml:space="preserve"> does not </w:delText>
        </w:r>
        <w:r w:rsidR="004C22CF" w:rsidDel="00C030EB">
          <w:delText>depend</w:delText>
        </w:r>
        <w:r w:rsidR="00AE2266" w:rsidDel="00C030EB">
          <w:delText xml:space="preserve"> only</w:delText>
        </w:r>
        <w:r w:rsidR="00493307" w:rsidDel="00C030EB">
          <w:delText xml:space="preserve"> </w:delText>
        </w:r>
        <w:r w:rsidR="004C22CF" w:rsidDel="00C030EB">
          <w:delText>o</w:delText>
        </w:r>
        <w:r w:rsidR="0095109E" w:rsidDel="00C030EB">
          <w:delText>n its</w:delText>
        </w:r>
        <w:r w:rsidR="00493307" w:rsidDel="00C030EB">
          <w:delText xml:space="preserve"> accuracy</w:delText>
        </w:r>
        <w:r w:rsidR="00D74432" w:rsidDel="00C030EB">
          <w:delText xml:space="preserve">. </w:delText>
        </w:r>
        <w:r w:rsidR="00884C63" w:rsidDel="00C030EB">
          <w:delText xml:space="preserve">Instead, a forecasts </w:delText>
        </w:r>
        <w:r w:rsidR="00493307" w:rsidDel="00C030EB">
          <w:delText>acquire</w:delText>
        </w:r>
        <w:r w:rsidR="00207FF0" w:rsidDel="00C030EB">
          <w:delText>s</w:delText>
        </w:r>
        <w:r w:rsidR="00493307" w:rsidDel="00C030EB">
          <w:delText xml:space="preserve"> </w:delText>
        </w:r>
        <w:r w:rsidR="00884C63" w:rsidDel="00C030EB">
          <w:delText>values when the forecast is</w:delText>
        </w:r>
        <w:r w:rsidR="00493307" w:rsidDel="00C030EB">
          <w:delText xml:space="preserve"> </w:delText>
        </w:r>
        <w:r w:rsidR="00884C63" w:rsidDel="00C030EB">
          <w:delText>able</w:delText>
        </w:r>
        <w:r w:rsidR="00493307" w:rsidDel="00C030EB">
          <w:delText xml:space="preserve"> to influence</w:delText>
        </w:r>
        <w:r w:rsidR="00884C63" w:rsidDel="00C030EB">
          <w:delText xml:space="preserve"> its </w:delText>
        </w:r>
        <w:r w:rsidR="00493307" w:rsidDel="00C030EB">
          <w:delText xml:space="preserve">decisions </w:delText>
        </w:r>
        <w:r w:rsidR="00493307" w:rsidDel="00C030EB">
          <w:fldChar w:fldCharType="begin" w:fldLock="1"/>
        </w:r>
        <w:r w:rsidR="00493307" w:rsidDel="00C030EB">
          <w:delInstrText>ADDIN CSL_CITATION {"citationItems":[{"id":"ITEM-1","itemData":{"DOI":"10.1175/1520-0434(1993)008&lt;0281:WIAGFA&gt;2.0.CO;2","author":[{"dropping-particle":"","family":"Murphy","given":"Allan H.","non-dropping-particle":"","parse-names":false,"suffix":""}],"container-title":"Weather &amp; Forecasting","id":"ITEM-1","issue":"2","issued":{"date-parts":[["1993"]]},"page":"281-293","title":"What is a good forecast? An essay on the nature of goodness in weather forecasting","type":"article-journal","volume":"8"},"uris":["http://www.mendeley.com/documents/?uuid=cac18329-d747-383e-acc2-2fe4a798e738"]}],"mendeley":{"formattedCitation":"(Murphy 1993)","plainTextFormattedCitation":"(Murphy 1993)"},"properties":{"noteIndex":0},"schema":"https://github.com/citation-style-language/schema/raw/master/csl-citation.json"}</w:delInstrText>
        </w:r>
        <w:r w:rsidR="00493307" w:rsidDel="00C030EB">
          <w:fldChar w:fldCharType="separate"/>
        </w:r>
        <w:r w:rsidR="00493307" w:rsidRPr="00CE20C0" w:rsidDel="00C030EB">
          <w:rPr>
            <w:noProof/>
          </w:rPr>
          <w:delText>(Murphy 1993)</w:delText>
        </w:r>
        <w:r w:rsidR="00493307" w:rsidDel="00C030EB">
          <w:fldChar w:fldCharType="end"/>
        </w:r>
        <w:r w:rsidR="00493307" w:rsidDel="00C030EB">
          <w:delText>.</w:delText>
        </w:r>
        <w:r w:rsidR="00AA009D" w:rsidDel="00C030EB">
          <w:delText xml:space="preserve"> </w:delText>
        </w:r>
        <w:r w:rsidR="005C06C7" w:rsidDel="00C030EB">
          <w:delText xml:space="preserve">Therefore, </w:delText>
        </w:r>
        <w:r w:rsidR="00A02990" w:rsidDel="00C030EB">
          <w:delText xml:space="preserve">the HIWeather project recognizes that </w:delText>
        </w:r>
        <w:r w:rsidR="000706A3" w:rsidDel="00C030EB">
          <w:delText>a real</w:delText>
        </w:r>
        <w:r w:rsidR="005C06C7" w:rsidDel="00C030EB">
          <w:delText xml:space="preserve"> uptake of forecast-based</w:delText>
        </w:r>
        <w:r w:rsidR="00584CFD" w:rsidDel="00C030EB">
          <w:delText xml:space="preserve"> actions</w:delText>
        </w:r>
        <w:r w:rsidR="005C06C7" w:rsidDel="00C030EB">
          <w:delText xml:space="preserve"> </w:delText>
        </w:r>
        <w:r w:rsidR="00AA009D" w:rsidDel="00C030EB">
          <w:delText xml:space="preserve">will only be obtained when </w:delText>
        </w:r>
        <w:r w:rsidR="002E53D4" w:rsidDel="00C030EB">
          <w:delText xml:space="preserve">a user-oriented approach will be fully applied. </w:delText>
        </w:r>
      </w:del>
    </w:p>
    <w:p w14:paraId="348C00D1" w14:textId="7C9BFA58" w:rsidR="007A34E4" w:rsidDel="00D45205" w:rsidRDefault="007A34E4">
      <w:pPr>
        <w:rPr>
          <w:del w:id="1015" w:author="Fatima Pillosu" w:date="2021-02-12T22:31:00Z"/>
        </w:rPr>
        <w:pPrChange w:id="1016" w:author="Fatima Pillosu" w:date="2021-03-17T15:46:00Z">
          <w:pPr>
            <w:spacing w:before="360" w:line="360" w:lineRule="auto"/>
          </w:pPr>
        </w:pPrChange>
      </w:pPr>
    </w:p>
    <w:p w14:paraId="2495661F" w14:textId="06E00A31" w:rsidR="007A34E4" w:rsidDel="00D45205" w:rsidRDefault="007A34E4">
      <w:pPr>
        <w:rPr>
          <w:del w:id="1017" w:author="Fatima Pillosu" w:date="2021-02-12T22:31:00Z"/>
        </w:rPr>
        <w:pPrChange w:id="1018" w:author="Fatima Pillosu" w:date="2021-03-17T15:46:00Z">
          <w:pPr>
            <w:spacing w:before="360" w:line="360" w:lineRule="auto"/>
          </w:pPr>
        </w:pPrChange>
      </w:pPr>
    </w:p>
    <w:p w14:paraId="58A76A1D" w14:textId="385F0891" w:rsidR="00AA009D" w:rsidDel="00AA4514" w:rsidRDefault="00AA009D">
      <w:pPr>
        <w:rPr>
          <w:del w:id="1019" w:author="Fatima Pillosu" w:date="2021-02-12T21:24:00Z"/>
        </w:rPr>
        <w:pPrChange w:id="1020" w:author="Fatima Pillosu" w:date="2021-03-17T15:46:00Z">
          <w:pPr>
            <w:spacing w:before="360" w:line="360" w:lineRule="auto"/>
          </w:pPr>
        </w:pPrChange>
      </w:pPr>
      <w:del w:id="1021" w:author="Fatima Pillosu" w:date="2021-02-12T21:24:00Z">
        <w:r w:rsidDel="00AA4514">
          <w:delText>scientific developments will be accompanied by</w:delText>
        </w:r>
        <w:r w:rsidR="000706A3" w:rsidDel="00AA4514">
          <w:delText xml:space="preserve"> the development of efficient communication strategies</w:delText>
        </w:r>
        <w:r w:rsidDel="00AA4514">
          <w:delText xml:space="preserve"> to deliver the benefits that end-users </w:delText>
        </w:r>
      </w:del>
    </w:p>
    <w:p w14:paraId="48F3531D" w14:textId="5BF3B5F8" w:rsidR="00AA009D" w:rsidDel="00D45205" w:rsidRDefault="00AA009D">
      <w:pPr>
        <w:rPr>
          <w:del w:id="1022" w:author="Fatima Pillosu" w:date="2021-02-12T22:31:00Z"/>
        </w:rPr>
        <w:pPrChange w:id="1023" w:author="Fatima Pillosu" w:date="2021-03-17T15:46:00Z">
          <w:pPr>
            <w:spacing w:before="360" w:line="360" w:lineRule="auto"/>
          </w:pPr>
        </w:pPrChange>
      </w:pPr>
    </w:p>
    <w:p w14:paraId="58D6E9FD" w14:textId="1ED0F30C" w:rsidR="00AA009D" w:rsidDel="008B791B" w:rsidRDefault="00AA009D">
      <w:pPr>
        <w:rPr>
          <w:del w:id="1024" w:author="Fatima Pillosu" w:date="2021-02-12T21:46:00Z"/>
        </w:rPr>
        <w:pPrChange w:id="1025" w:author="Fatima Pillosu" w:date="2021-03-17T15:46:00Z">
          <w:pPr>
            <w:spacing w:before="360" w:line="360" w:lineRule="auto"/>
          </w:pPr>
        </w:pPrChange>
      </w:pPr>
    </w:p>
    <w:p w14:paraId="3DAF4633" w14:textId="25DCC82F" w:rsidR="00BD1735" w:rsidDel="008B791B" w:rsidRDefault="000706A3">
      <w:pPr>
        <w:rPr>
          <w:del w:id="1026" w:author="Fatima Pillosu" w:date="2021-02-12T21:46:00Z"/>
        </w:rPr>
        <w:pPrChange w:id="1027" w:author="Fatima Pillosu" w:date="2021-03-17T15:46:00Z">
          <w:pPr>
            <w:spacing w:before="360" w:line="360" w:lineRule="auto"/>
          </w:pPr>
        </w:pPrChange>
      </w:pPr>
      <w:del w:id="1028" w:author="Fatima Pillosu" w:date="2021-02-12T21:46:00Z">
        <w:r w:rsidDel="008B791B">
          <w:delText xml:space="preserve"> </w:delText>
        </w:r>
        <w:r w:rsidR="00A02990" w:rsidDel="008B791B">
          <w:delText xml:space="preserve">that connect all components of the </w:delText>
        </w:r>
        <w:r w:rsidR="00A02990" w:rsidRPr="006137DE" w:rsidDel="008B791B">
          <w:delText>warning chain</w:delText>
        </w:r>
        <w:r w:rsidR="00A02990" w:rsidDel="008B791B">
          <w:delText xml:space="preserve"> </w:delText>
        </w:r>
        <w:r w:rsidR="00A02990" w:rsidRPr="006137DE" w:rsidDel="008B791B">
          <w:delText>(</w:delText>
        </w:r>
        <w:r w:rsidR="00A02990" w:rsidDel="008B791B">
          <w:delText xml:space="preserve">e.g. developers, </w:delText>
        </w:r>
        <w:r w:rsidR="00A02990" w:rsidRPr="006137DE" w:rsidDel="008B791B">
          <w:delText xml:space="preserve">forecasters, decision-makers, emergency responders, </w:delText>
        </w:r>
        <w:r w:rsidR="00A02990" w:rsidDel="008B791B">
          <w:delText xml:space="preserve">and </w:delText>
        </w:r>
        <w:r w:rsidR="00A02990" w:rsidRPr="006137DE" w:rsidDel="008B791B">
          <w:delText>the public)</w:delText>
        </w:r>
        <w:r w:rsidR="00715CDB" w:rsidDel="008B791B">
          <w:delText xml:space="preserve">. </w:delText>
        </w:r>
      </w:del>
      <w:moveFromRangeStart w:id="1029" w:author="Fatima Pillosu" w:date="2021-02-12T21:37:00Z" w:name="move64058255"/>
      <w:moveFrom w:id="1030" w:author="Fatima Pillosu" w:date="2021-02-12T21:37:00Z">
        <w:del w:id="1031" w:author="Fatima Pillosu" w:date="2021-02-12T21:46:00Z">
          <w:r w:rsidR="00FF1801" w:rsidDel="008B791B">
            <w:fldChar w:fldCharType="begin" w:fldLock="1"/>
          </w:r>
          <w:r w:rsidR="00FF1801" w:rsidRPr="008B791B" w:rsidDel="008B791B">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FF1801" w:rsidDel="008B791B">
            <w:fldChar w:fldCharType="separate"/>
          </w:r>
          <w:r w:rsidR="00FF1801" w:rsidRPr="00DF7AD5" w:rsidDel="008B791B">
            <w:rPr>
              <w:noProof/>
            </w:rPr>
            <w:delText>Zhang et al. (2019)</w:delText>
          </w:r>
          <w:r w:rsidR="00FF1801" w:rsidDel="008B791B">
            <w:fldChar w:fldCharType="end"/>
          </w:r>
          <w:r w:rsidR="00FF1801" w:rsidDel="008B791B">
            <w:delText xml:space="preserve"> </w:delText>
          </w:r>
          <w:r w:rsidR="00FB25B3" w:rsidDel="008B791B">
            <w:delText xml:space="preserve">foster </w:delText>
          </w:r>
          <w:r w:rsidR="00EF62A7" w:rsidDel="008B791B">
            <w:delText xml:space="preserve">interdisciplinary collaborations with social, behavioural, and economic scientists to reach that goal. </w:delText>
          </w:r>
        </w:del>
      </w:moveFrom>
      <w:moveFromRangeEnd w:id="1029"/>
    </w:p>
    <w:p w14:paraId="0A75D05E" w14:textId="2F98BF77" w:rsidR="00BD1735" w:rsidDel="00D45205" w:rsidRDefault="00BD1735">
      <w:pPr>
        <w:rPr>
          <w:del w:id="1032" w:author="Fatima Pillosu" w:date="2021-02-12T22:31:00Z"/>
        </w:rPr>
        <w:pPrChange w:id="1033" w:author="Fatima Pillosu" w:date="2021-03-17T15:46:00Z">
          <w:pPr>
            <w:spacing w:before="360" w:line="360" w:lineRule="auto"/>
          </w:pPr>
        </w:pPrChange>
      </w:pPr>
    </w:p>
    <w:p w14:paraId="511EE5C4" w14:textId="11F5FFF1" w:rsidR="00BD1735" w:rsidDel="00D45205" w:rsidRDefault="00BD1735">
      <w:pPr>
        <w:rPr>
          <w:del w:id="1034" w:author="Fatima Pillosu" w:date="2021-02-12T22:31:00Z"/>
        </w:rPr>
        <w:pPrChange w:id="1035" w:author="Fatima Pillosu" w:date="2021-03-17T15:46:00Z">
          <w:pPr>
            <w:spacing w:before="360" w:line="360" w:lineRule="auto"/>
          </w:pPr>
        </w:pPrChange>
      </w:pPr>
    </w:p>
    <w:p w14:paraId="1C44761B" w14:textId="25686D82" w:rsidR="00BD1735" w:rsidDel="00D45205" w:rsidRDefault="00BD1735">
      <w:pPr>
        <w:rPr>
          <w:del w:id="1036" w:author="Fatima Pillosu" w:date="2021-02-12T22:31:00Z"/>
        </w:rPr>
        <w:pPrChange w:id="1037" w:author="Fatima Pillosu" w:date="2021-03-17T15:46:00Z">
          <w:pPr>
            <w:spacing w:before="360" w:line="360" w:lineRule="auto"/>
          </w:pPr>
        </w:pPrChange>
      </w:pPr>
    </w:p>
    <w:p w14:paraId="2781DD5B" w14:textId="0CCBD4E3" w:rsidR="00425272" w:rsidDel="00D45205" w:rsidRDefault="00793406">
      <w:pPr>
        <w:rPr>
          <w:del w:id="1038" w:author="Fatima Pillosu" w:date="2021-02-12T22:31:00Z"/>
        </w:rPr>
        <w:pPrChange w:id="1039" w:author="Fatima Pillosu" w:date="2021-03-17T15:46:00Z">
          <w:pPr>
            <w:spacing w:before="360" w:line="360" w:lineRule="auto"/>
          </w:pPr>
        </w:pPrChange>
      </w:pPr>
      <w:del w:id="1040" w:author="Fatima Pillosu" w:date="2021-02-12T22:31:00Z">
        <w:r w:rsidDel="00D45205">
          <w:delText xml:space="preserve"> </w:delText>
        </w:r>
      </w:del>
    </w:p>
    <w:p w14:paraId="261D0ADB" w14:textId="02B2B61A" w:rsidR="00425272" w:rsidDel="00D45205" w:rsidRDefault="00425272">
      <w:pPr>
        <w:rPr>
          <w:del w:id="1041" w:author="Fatima Pillosu" w:date="2021-02-12T22:31:00Z"/>
        </w:rPr>
        <w:pPrChange w:id="1042" w:author="Fatima Pillosu" w:date="2021-03-17T15:46:00Z">
          <w:pPr>
            <w:spacing w:before="360" w:line="360" w:lineRule="auto"/>
          </w:pPr>
        </w:pPrChange>
      </w:pPr>
    </w:p>
    <w:p w14:paraId="11B1FCDB" w14:textId="1D00A850" w:rsidR="00425272" w:rsidDel="00D45205" w:rsidRDefault="00425272">
      <w:pPr>
        <w:rPr>
          <w:del w:id="1043" w:author="Fatima Pillosu" w:date="2021-02-12T22:31:00Z"/>
        </w:rPr>
        <w:pPrChange w:id="1044" w:author="Fatima Pillosu" w:date="2021-03-17T15:46:00Z">
          <w:pPr>
            <w:spacing w:before="360" w:line="360" w:lineRule="auto"/>
          </w:pPr>
        </w:pPrChange>
      </w:pPr>
    </w:p>
    <w:p w14:paraId="0CFACE1E" w14:textId="3D45C6A1" w:rsidR="00425272" w:rsidDel="00D45205" w:rsidRDefault="00425272">
      <w:pPr>
        <w:rPr>
          <w:del w:id="1045" w:author="Fatima Pillosu" w:date="2021-02-12T22:31:00Z"/>
        </w:rPr>
        <w:pPrChange w:id="1046" w:author="Fatima Pillosu" w:date="2021-03-17T15:46:00Z">
          <w:pPr>
            <w:spacing w:before="360" w:line="360" w:lineRule="auto"/>
          </w:pPr>
        </w:pPrChange>
      </w:pPr>
    </w:p>
    <w:p w14:paraId="20BC265F" w14:textId="2772227E" w:rsidR="001C142E" w:rsidDel="00986421" w:rsidRDefault="00EC4B76">
      <w:pPr>
        <w:rPr>
          <w:del w:id="1047" w:author="Fatima Pillosu" w:date="2021-02-13T00:02:00Z"/>
        </w:rPr>
        <w:pPrChange w:id="1048" w:author="Fatima Pillosu" w:date="2021-03-17T15:46:00Z">
          <w:pPr>
            <w:spacing w:before="360" w:line="360" w:lineRule="auto"/>
          </w:pPr>
        </w:pPrChange>
      </w:pPr>
      <w:del w:id="1049" w:author="Fatima Pillosu" w:date="2021-02-12T22:31:00Z">
        <w:r w:rsidDel="00D45205">
          <w:delText xml:space="preserve"> </w:delText>
        </w:r>
      </w:del>
      <w:del w:id="1050" w:author="Fatima Pillosu" w:date="2021-02-13T00:02:00Z">
        <w:r w:rsidR="002B7CE2" w:rsidDel="00986421">
          <w:fldChar w:fldCharType="begin" w:fldLock="1"/>
        </w:r>
        <w:r w:rsidR="002B7CE2" w:rsidDel="00986421">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2B7CE2" w:rsidDel="00986421">
          <w:fldChar w:fldCharType="separate"/>
        </w:r>
        <w:r w:rsidR="002B7CE2" w:rsidRPr="008C2824" w:rsidDel="00986421">
          <w:rPr>
            <w:noProof/>
          </w:rPr>
          <w:delText xml:space="preserve">Zhang et al. </w:delText>
        </w:r>
        <w:r w:rsidR="002B7CE2" w:rsidDel="00986421">
          <w:rPr>
            <w:noProof/>
          </w:rPr>
          <w:delText>(</w:delText>
        </w:r>
        <w:r w:rsidR="002B7CE2" w:rsidRPr="008C2824" w:rsidDel="00986421">
          <w:rPr>
            <w:noProof/>
          </w:rPr>
          <w:delText>2019)</w:delText>
        </w:r>
        <w:r w:rsidR="002B7CE2" w:rsidDel="00986421">
          <w:fldChar w:fldCharType="end"/>
        </w:r>
        <w:r w:rsidR="002B7CE2" w:rsidDel="00986421">
          <w:delText xml:space="preserve"> stress that interdisciplinary collaborations with social, behavioural, and economic scientists can</w:delText>
        </w:r>
        <w:r w:rsidR="00377985" w:rsidDel="00986421">
          <w:delText xml:space="preserve">not only </w:delText>
        </w:r>
        <w:r w:rsidR="002B7CE2" w:rsidDel="00986421">
          <w:delText>favour forecast-based responses</w:delText>
        </w:r>
        <w:r w:rsidR="00377985" w:rsidDel="00986421">
          <w:delText xml:space="preserve">, </w:delText>
        </w:r>
        <w:r w:rsidR="001C7DE0" w:rsidDel="00986421">
          <w:delText xml:space="preserve">but they can also </w:delText>
        </w:r>
        <w:r w:rsidR="00377985" w:rsidDel="00986421">
          <w:delText xml:space="preserve">establish seamless communication between the </w:delText>
        </w:r>
        <w:r w:rsidR="001C7DE0" w:rsidDel="00986421">
          <w:delText>components of the</w:delText>
        </w:r>
        <w:r w:rsidR="00377985" w:rsidDel="00986421">
          <w:delText xml:space="preserve"> </w:delText>
        </w:r>
        <w:r w:rsidR="00377985" w:rsidRPr="006137DE" w:rsidDel="00986421">
          <w:delText>warning chain</w:delText>
        </w:r>
        <w:r w:rsidR="00377985" w:rsidDel="00986421">
          <w:delText xml:space="preserve"> </w:delText>
        </w:r>
        <w:r w:rsidR="00377985" w:rsidRPr="006137DE" w:rsidDel="00986421">
          <w:delText>(</w:delText>
        </w:r>
        <w:r w:rsidR="00377985" w:rsidDel="00986421">
          <w:delText xml:space="preserve">e.g. developers, </w:delText>
        </w:r>
        <w:r w:rsidR="00377985" w:rsidRPr="006137DE" w:rsidDel="00986421">
          <w:delText xml:space="preserve">forecasters, decision-makers, emergency responders, </w:delText>
        </w:r>
        <w:r w:rsidR="00377985" w:rsidDel="00986421">
          <w:delText xml:space="preserve">and </w:delText>
        </w:r>
        <w:r w:rsidR="00377985" w:rsidRPr="006137DE" w:rsidDel="00986421">
          <w:delText>the public)</w:delText>
        </w:r>
        <w:r w:rsidR="001C142E" w:rsidDel="00986421">
          <w:delText xml:space="preserve"> allowing a two-way education path to occur</w:delText>
        </w:r>
        <w:r w:rsidR="001C7DE0" w:rsidDel="00986421">
          <w:delText xml:space="preserve"> (</w:delText>
        </w:r>
        <w:r w:rsidR="001C142E" w:rsidDel="00986421">
          <w:delText>from research to operations and vice versa</w:delText>
        </w:r>
        <w:r w:rsidR="001C7DE0" w:rsidDel="00986421">
          <w:delText xml:space="preserve">) making more efficient </w:delText>
        </w:r>
        <w:r w:rsidR="001C142E" w:rsidDel="00986421">
          <w:delText>.</w:delText>
        </w:r>
      </w:del>
    </w:p>
    <w:p w14:paraId="15DC8A69" w14:textId="5CBDF92D" w:rsidR="00DE22D1" w:rsidDel="00B71480" w:rsidRDefault="00DE22D1">
      <w:pPr>
        <w:rPr>
          <w:del w:id="1051" w:author="Fatima Pillosu" w:date="2021-02-14T14:53:00Z"/>
        </w:rPr>
        <w:pPrChange w:id="1052" w:author="Fatima Pillosu" w:date="2021-03-17T15:46:00Z">
          <w:pPr>
            <w:spacing w:line="360" w:lineRule="auto"/>
          </w:pPr>
        </w:pPrChange>
      </w:pPr>
    </w:p>
    <w:p w14:paraId="7F0D150D" w14:textId="33ED8E88" w:rsidR="00104087" w:rsidDel="00B71480" w:rsidRDefault="00104087">
      <w:pPr>
        <w:rPr>
          <w:del w:id="1053" w:author="Fatima Pillosu" w:date="2021-02-14T14:53:00Z"/>
        </w:rPr>
        <w:pPrChange w:id="1054" w:author="Fatima Pillosu" w:date="2021-03-17T15:46:00Z">
          <w:pPr>
            <w:spacing w:line="360" w:lineRule="auto"/>
          </w:pPr>
        </w:pPrChange>
      </w:pPr>
    </w:p>
    <w:p w14:paraId="3B81C628" w14:textId="77777777" w:rsidR="00104087" w:rsidDel="00B71480" w:rsidRDefault="00104087">
      <w:pPr>
        <w:rPr>
          <w:del w:id="1055" w:author="Fatima Pillosu" w:date="2021-02-14T14:53:00Z"/>
        </w:rPr>
        <w:pPrChange w:id="1056" w:author="Fatima Pillosu" w:date="2021-03-17T15:46:00Z">
          <w:pPr>
            <w:spacing w:line="360" w:lineRule="auto"/>
          </w:pPr>
        </w:pPrChange>
      </w:pPr>
    </w:p>
    <w:p w14:paraId="125881C6" w14:textId="6877526F" w:rsidR="002B7CE2" w:rsidDel="00B71480" w:rsidRDefault="002B7CE2">
      <w:pPr>
        <w:rPr>
          <w:del w:id="1057" w:author="Fatima Pillosu" w:date="2021-02-14T14:53:00Z"/>
        </w:rPr>
        <w:pPrChange w:id="1058" w:author="Fatima Pillosu" w:date="2021-03-17T15:46:00Z">
          <w:pPr>
            <w:spacing w:line="360" w:lineRule="auto"/>
          </w:pPr>
        </w:pPrChange>
      </w:pPr>
    </w:p>
    <w:p w14:paraId="44A24D6E" w14:textId="21815E63" w:rsidR="002B7CE2" w:rsidDel="00B71480" w:rsidRDefault="002B7CE2">
      <w:pPr>
        <w:rPr>
          <w:del w:id="1059" w:author="Fatima Pillosu" w:date="2021-02-14T14:53:00Z"/>
        </w:rPr>
        <w:pPrChange w:id="1060" w:author="Fatima Pillosu" w:date="2021-03-17T15:46:00Z">
          <w:pPr>
            <w:spacing w:line="360" w:lineRule="auto"/>
          </w:pPr>
        </w:pPrChange>
      </w:pPr>
    </w:p>
    <w:p w14:paraId="7B0EC53E" w14:textId="0778DC44" w:rsidR="002B7CE2" w:rsidDel="00E14302" w:rsidRDefault="002B7CE2">
      <w:pPr>
        <w:rPr>
          <w:del w:id="1061" w:author="Fatima Pillosu" w:date="2021-02-14T15:41:00Z"/>
        </w:rPr>
        <w:pPrChange w:id="1062" w:author="Fatima Pillosu" w:date="2021-03-17T15:46:00Z">
          <w:pPr>
            <w:spacing w:line="360" w:lineRule="auto"/>
          </w:pPr>
        </w:pPrChange>
      </w:pPr>
    </w:p>
    <w:p w14:paraId="193BF8FE" w14:textId="34E020F5" w:rsidR="00B506C2" w:rsidDel="00480CF8" w:rsidRDefault="00EC2FB7">
      <w:pPr>
        <w:rPr>
          <w:del w:id="1063" w:author="Fatima Pillosu" w:date="2021-02-14T14:54:00Z"/>
        </w:rPr>
        <w:pPrChange w:id="1064" w:author="Fatima Pillosu" w:date="2021-03-17T15:46:00Z">
          <w:pPr>
            <w:spacing w:before="360" w:line="360" w:lineRule="auto"/>
          </w:pPr>
        </w:pPrChange>
      </w:pPr>
      <w:del w:id="1065" w:author="Fatima Pillosu" w:date="2021-02-14T14:54:00Z">
        <w:r w:rsidDel="00480CF8">
          <w:delText>At the basis of th</w:delText>
        </w:r>
        <w:r w:rsidR="00B61933" w:rsidDel="00480CF8">
          <w:delText>is</w:delText>
        </w:r>
        <w:r w:rsidDel="00480CF8">
          <w:delText xml:space="preserve"> two-way education</w:delText>
        </w:r>
        <w:r w:rsidR="00B61933" w:rsidDel="00480CF8">
          <w:delText xml:space="preserve"> path</w:delText>
        </w:r>
        <w:r w:rsidDel="00480CF8">
          <w:delText xml:space="preserve"> there is the concept of user-oriented product </w:delText>
        </w:r>
        <w:r w:rsidDel="00480CF8">
          <w:fldChar w:fldCharType="begin" w:fldLock="1"/>
        </w:r>
        <w:r w:rsidR="00160D2F" w:rsidRPr="00480CF8" w:rsidDel="00480CF8">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Del="00480CF8">
          <w:fldChar w:fldCharType="separate"/>
        </w:r>
        <w:r w:rsidRPr="00480CF8" w:rsidDel="00480CF8">
          <w:delText>(Demuth et al. 2020)</w:delText>
        </w:r>
        <w:r w:rsidDel="00480CF8">
          <w:fldChar w:fldCharType="end"/>
        </w:r>
        <w:r w:rsidDel="00480CF8">
          <w:delText xml:space="preserve">. </w:delText>
        </w:r>
        <w:r w:rsidR="00B506C2" w:rsidDel="00480CF8">
          <w:delText xml:space="preserve">Such concept not only promotes the development of better </w:delText>
        </w:r>
        <w:r w:rsidR="00C47573" w:rsidDel="00480CF8">
          <w:delText>forecasts,</w:delText>
        </w:r>
        <w:r w:rsidR="00B506C2" w:rsidDel="00480CF8">
          <w:delText xml:space="preserve"> but it</w:delText>
        </w:r>
        <w:r w:rsidR="00C47573" w:rsidDel="00480CF8">
          <w:delText xml:space="preserve"> </w:delText>
        </w:r>
        <w:r w:rsidR="00B506C2" w:rsidDel="00480CF8">
          <w:delText xml:space="preserve">also </w:delText>
        </w:r>
        <w:r w:rsidR="00C47573" w:rsidDel="00480CF8">
          <w:delText>promotes their improvement in usability</w:delText>
        </w:r>
        <w:r w:rsidR="00B506C2" w:rsidDel="00480CF8">
          <w:delText xml:space="preserve"> rather than simply increas</w:delText>
        </w:r>
        <w:r w:rsidR="00B042CC" w:rsidDel="00480CF8">
          <w:delText>e</w:delText>
        </w:r>
        <w:r w:rsidR="00B506C2" w:rsidDel="00480CF8">
          <w:delText xml:space="preserve"> </w:delText>
        </w:r>
        <w:r w:rsidR="00B042CC" w:rsidDel="00480CF8">
          <w:delText>forecasts products</w:delText>
        </w:r>
        <w:r w:rsidR="00B506C2" w:rsidDel="00480CF8">
          <w:delText xml:space="preserve"> supply.</w:delText>
        </w:r>
        <w:r w:rsidR="00B61933" w:rsidDel="00480CF8">
          <w:delText xml:space="preserve"> </w:delText>
        </w:r>
      </w:del>
      <w:del w:id="1066" w:author="Fatima Pillosu" w:date="2021-02-14T14:50:00Z">
        <w:r w:rsidR="00B61933" w:rsidDel="0098635B">
          <w:delText xml:space="preserve">An iterative dialogue between researchers and end-users is, therefore, crucial. Indeed, such dialogue allows researchers to </w:delText>
        </w:r>
        <w:r w:rsidR="00B61933" w:rsidDel="0023005D">
          <w:delText xml:space="preserve">collect information on users’ goals, barriers, needs, experiences </w:delText>
        </w:r>
        <w:r w:rsidR="00B61933" w:rsidDel="0098635B">
          <w:delText xml:space="preserve">(operations-to-research), to later use it to develop forecasts that are </w:delText>
        </w:r>
        <w:r w:rsidR="005D6D4A" w:rsidDel="0098635B">
          <w:delText xml:space="preserve">actually </w:delText>
        </w:r>
        <w:r w:rsidR="00B61933" w:rsidDel="0098635B">
          <w:delText>useful to them (research-to-operations).</w:delText>
        </w:r>
      </w:del>
    </w:p>
    <w:p w14:paraId="47D2281D" w14:textId="42A6E47C" w:rsidR="00B506C2" w:rsidDel="00E14302" w:rsidRDefault="00B506C2">
      <w:pPr>
        <w:rPr>
          <w:del w:id="1067" w:author="Fatima Pillosu" w:date="2021-02-14T15:41:00Z"/>
        </w:rPr>
        <w:pPrChange w:id="1068" w:author="Fatima Pillosu" w:date="2021-03-17T15:46:00Z">
          <w:pPr>
            <w:spacing w:line="360" w:lineRule="auto"/>
          </w:pPr>
        </w:pPrChange>
      </w:pPr>
    </w:p>
    <w:p w14:paraId="642705D3" w14:textId="17984357" w:rsidR="00B506C2" w:rsidDel="00E14302" w:rsidRDefault="00B506C2">
      <w:pPr>
        <w:rPr>
          <w:del w:id="1069" w:author="Fatima Pillosu" w:date="2021-02-14T15:41:00Z"/>
        </w:rPr>
        <w:pPrChange w:id="1070" w:author="Fatima Pillosu" w:date="2021-03-17T15:46:00Z">
          <w:pPr>
            <w:spacing w:line="360" w:lineRule="auto"/>
          </w:pPr>
        </w:pPrChange>
      </w:pPr>
    </w:p>
    <w:p w14:paraId="27B6E29C" w14:textId="475C0F5C" w:rsidR="00731FC6" w:rsidDel="00E14302" w:rsidRDefault="00731FC6">
      <w:pPr>
        <w:rPr>
          <w:del w:id="1071" w:author="Fatima Pillosu" w:date="2021-02-14T15:41:00Z"/>
        </w:rPr>
        <w:pPrChange w:id="1072" w:author="Fatima Pillosu" w:date="2021-03-17T15:46:00Z">
          <w:pPr>
            <w:spacing w:line="360" w:lineRule="auto"/>
          </w:pPr>
        </w:pPrChange>
      </w:pPr>
    </w:p>
    <w:p w14:paraId="28E9BC2E" w14:textId="31C62373" w:rsidR="00731FC6" w:rsidDel="00E14302" w:rsidRDefault="00731FC6">
      <w:pPr>
        <w:rPr>
          <w:del w:id="1073" w:author="Fatima Pillosu" w:date="2021-02-14T15:41:00Z"/>
        </w:rPr>
        <w:pPrChange w:id="1074" w:author="Fatima Pillosu" w:date="2021-03-17T15:46:00Z">
          <w:pPr>
            <w:spacing w:line="360" w:lineRule="auto"/>
          </w:pPr>
        </w:pPrChange>
      </w:pPr>
    </w:p>
    <w:p w14:paraId="4D7A5274" w14:textId="194AC341" w:rsidR="00731FC6" w:rsidDel="00E14302" w:rsidRDefault="00731FC6">
      <w:pPr>
        <w:rPr>
          <w:del w:id="1075" w:author="Fatima Pillosu" w:date="2021-02-14T15:41:00Z"/>
        </w:rPr>
        <w:pPrChange w:id="1076" w:author="Fatima Pillosu" w:date="2021-03-17T15:46:00Z">
          <w:pPr>
            <w:spacing w:line="360" w:lineRule="auto"/>
          </w:pPr>
        </w:pPrChange>
      </w:pPr>
    </w:p>
    <w:p w14:paraId="348433AF" w14:textId="64314B3C" w:rsidR="007C350A" w:rsidDel="00E14302" w:rsidRDefault="007C350A">
      <w:pPr>
        <w:rPr>
          <w:del w:id="1077" w:author="Fatima Pillosu" w:date="2021-02-14T15:41:00Z"/>
        </w:rPr>
        <w:pPrChange w:id="1078" w:author="Fatima Pillosu" w:date="2021-03-17T15:46:00Z">
          <w:pPr>
            <w:spacing w:line="360" w:lineRule="auto"/>
          </w:pPr>
        </w:pPrChange>
      </w:pPr>
    </w:p>
    <w:p w14:paraId="2774079B" w14:textId="52202698" w:rsidR="007C350A" w:rsidDel="00E14302" w:rsidRDefault="007C350A">
      <w:pPr>
        <w:rPr>
          <w:del w:id="1079" w:author="Fatima Pillosu" w:date="2021-02-14T15:41:00Z"/>
        </w:rPr>
        <w:pPrChange w:id="1080" w:author="Fatima Pillosu" w:date="2021-03-17T15:46:00Z">
          <w:pPr>
            <w:spacing w:line="360" w:lineRule="auto"/>
          </w:pPr>
        </w:pPrChange>
      </w:pPr>
    </w:p>
    <w:p w14:paraId="443677D6" w14:textId="36758157" w:rsidR="00731FC6" w:rsidDel="00E14302" w:rsidRDefault="00731FC6">
      <w:pPr>
        <w:rPr>
          <w:del w:id="1081" w:author="Fatima Pillosu" w:date="2021-02-14T15:41:00Z"/>
        </w:rPr>
        <w:pPrChange w:id="1082" w:author="Fatima Pillosu" w:date="2021-03-17T15:46:00Z">
          <w:pPr>
            <w:spacing w:line="360" w:lineRule="auto"/>
          </w:pPr>
        </w:pPrChange>
      </w:pPr>
    </w:p>
    <w:p w14:paraId="34D7DE13" w14:textId="54EFC491" w:rsidR="00731FC6" w:rsidDel="00E14302" w:rsidRDefault="00731FC6">
      <w:pPr>
        <w:rPr>
          <w:del w:id="1083" w:author="Fatima Pillosu" w:date="2021-02-14T15:41:00Z"/>
        </w:rPr>
        <w:pPrChange w:id="1084" w:author="Fatima Pillosu" w:date="2021-03-17T15:46:00Z">
          <w:pPr>
            <w:spacing w:line="360" w:lineRule="auto"/>
          </w:pPr>
        </w:pPrChange>
      </w:pPr>
    </w:p>
    <w:p w14:paraId="46C2F539" w14:textId="0D54BFFA" w:rsidR="00731FC6" w:rsidDel="00E14302" w:rsidRDefault="00731FC6">
      <w:pPr>
        <w:rPr>
          <w:del w:id="1085" w:author="Fatima Pillosu" w:date="2021-02-14T15:41:00Z"/>
        </w:rPr>
        <w:pPrChange w:id="1086" w:author="Fatima Pillosu" w:date="2021-03-17T15:46:00Z">
          <w:pPr>
            <w:spacing w:line="360" w:lineRule="auto"/>
          </w:pPr>
        </w:pPrChange>
      </w:pPr>
    </w:p>
    <w:p w14:paraId="6A5E9EC0" w14:textId="0755905F" w:rsidR="00731FC6" w:rsidDel="00E14302" w:rsidRDefault="00731FC6">
      <w:pPr>
        <w:rPr>
          <w:del w:id="1087" w:author="Fatima Pillosu" w:date="2021-02-14T15:41:00Z"/>
        </w:rPr>
        <w:pPrChange w:id="1088" w:author="Fatima Pillosu" w:date="2021-03-17T15:46:00Z">
          <w:pPr>
            <w:spacing w:line="360" w:lineRule="auto"/>
          </w:pPr>
        </w:pPrChange>
      </w:pPr>
    </w:p>
    <w:p w14:paraId="6A392797" w14:textId="789048FA" w:rsidR="00731FC6" w:rsidDel="00E14302" w:rsidRDefault="00731FC6">
      <w:pPr>
        <w:rPr>
          <w:del w:id="1089" w:author="Fatima Pillosu" w:date="2021-02-14T15:41:00Z"/>
        </w:rPr>
        <w:pPrChange w:id="1090" w:author="Fatima Pillosu" w:date="2021-03-17T15:46:00Z">
          <w:pPr>
            <w:spacing w:line="360" w:lineRule="auto"/>
          </w:pPr>
        </w:pPrChange>
      </w:pPr>
    </w:p>
    <w:p w14:paraId="7154FB58" w14:textId="524C8F10" w:rsidR="00731FC6" w:rsidDel="00E14302" w:rsidRDefault="00731FC6">
      <w:pPr>
        <w:rPr>
          <w:del w:id="1091" w:author="Fatima Pillosu" w:date="2021-02-14T15:41:00Z"/>
        </w:rPr>
        <w:pPrChange w:id="1092" w:author="Fatima Pillosu" w:date="2021-03-17T15:46:00Z">
          <w:pPr>
            <w:spacing w:line="360" w:lineRule="auto"/>
          </w:pPr>
        </w:pPrChange>
      </w:pPr>
    </w:p>
    <w:p w14:paraId="539F79AA" w14:textId="5A99625C" w:rsidR="00731FC6" w:rsidDel="00B64C34" w:rsidRDefault="00731FC6">
      <w:pPr>
        <w:rPr>
          <w:del w:id="1093" w:author="Fatima Pillosu" w:date="2021-02-14T16:00:00Z"/>
        </w:rPr>
        <w:pPrChange w:id="1094" w:author="Fatima Pillosu" w:date="2021-03-17T15:46:00Z">
          <w:pPr>
            <w:spacing w:line="360" w:lineRule="auto"/>
          </w:pPr>
        </w:pPrChange>
      </w:pPr>
    </w:p>
    <w:p w14:paraId="536B8D13" w14:textId="3EEA3C14" w:rsidR="00731FC6" w:rsidDel="00614924" w:rsidRDefault="00731FC6">
      <w:pPr>
        <w:rPr>
          <w:del w:id="1095" w:author="Fatima Pillosu" w:date="2021-02-15T05:18:00Z"/>
        </w:rPr>
        <w:pPrChange w:id="1096" w:author="Fatima Pillosu" w:date="2021-03-17T15:46:00Z">
          <w:pPr>
            <w:spacing w:line="360" w:lineRule="auto"/>
          </w:pPr>
        </w:pPrChange>
      </w:pPr>
    </w:p>
    <w:p w14:paraId="7923AEC6" w14:textId="59688313" w:rsidR="009D79AC" w:rsidDel="00614924" w:rsidRDefault="002C141E">
      <w:pPr>
        <w:rPr>
          <w:del w:id="1097" w:author="Fatima Pillosu" w:date="2021-02-15T05:18:00Z"/>
        </w:rPr>
        <w:pPrChange w:id="1098" w:author="Fatima Pillosu" w:date="2021-03-17T15:46:00Z">
          <w:pPr>
            <w:spacing w:line="360" w:lineRule="auto"/>
          </w:pPr>
        </w:pPrChange>
      </w:pPr>
      <w:del w:id="1099" w:author="Fatima Pillosu" w:date="2021-02-15T05:18:00Z">
        <w:r w:rsidRPr="002C141E" w:rsidDel="00614924">
          <w:delText xml:space="preserve">However, none of these strategies could be successfully implemented if forecasts are </w:delText>
        </w:r>
        <w:r w:rsidR="005211F7" w:rsidDel="00614924">
          <w:delText>mis</w:delText>
        </w:r>
        <w:r w:rsidRPr="002C141E" w:rsidDel="00614924">
          <w:delText xml:space="preserve">understood or </w:delText>
        </w:r>
        <w:r w:rsidR="005211F7" w:rsidDel="00614924">
          <w:delText>mis</w:delText>
        </w:r>
        <w:r w:rsidRPr="002C141E" w:rsidDel="00614924">
          <w:delText xml:space="preserve">applied in the first </w:delText>
        </w:r>
        <w:r w:rsidR="00454A78" w:rsidRPr="002C141E" w:rsidDel="00614924">
          <w:delText>place</w:delText>
        </w:r>
        <w:r w:rsidR="00454A78" w:rsidDel="00614924">
          <w:delText xml:space="preserve"> or</w:delText>
        </w:r>
        <w:r w:rsidR="00222476" w:rsidDel="00614924">
          <w:delText xml:space="preserve"> are not easily accessible to users</w:delText>
        </w:r>
        <w:r w:rsidRPr="002C141E" w:rsidDel="00614924">
          <w:delText xml:space="preserve">. </w:delText>
        </w:r>
      </w:del>
    </w:p>
    <w:p w14:paraId="55E4985E" w14:textId="0CF71AFF" w:rsidR="009D79AC" w:rsidDel="00AF515F" w:rsidRDefault="009D79AC">
      <w:pPr>
        <w:rPr>
          <w:del w:id="1100" w:author="Fatima Pillosu" w:date="2021-02-15T05:51:00Z"/>
        </w:rPr>
        <w:pPrChange w:id="1101" w:author="Fatima Pillosu" w:date="2021-03-17T15:46:00Z">
          <w:pPr>
            <w:spacing w:line="360" w:lineRule="auto"/>
          </w:pPr>
        </w:pPrChange>
      </w:pPr>
    </w:p>
    <w:p w14:paraId="5B90E3DC" w14:textId="7ED36F37" w:rsidR="00222476" w:rsidDel="00AF515F" w:rsidRDefault="00222476">
      <w:pPr>
        <w:rPr>
          <w:del w:id="1102" w:author="Fatima Pillosu" w:date="2021-02-15T05:51:00Z"/>
        </w:rPr>
        <w:pPrChange w:id="1103" w:author="Fatima Pillosu" w:date="2021-03-17T15:46:00Z">
          <w:pPr>
            <w:spacing w:line="360" w:lineRule="auto"/>
          </w:pPr>
        </w:pPrChange>
      </w:pPr>
    </w:p>
    <w:p w14:paraId="02CEFFC3" w14:textId="6180CB47" w:rsidR="00222476" w:rsidDel="000C0A2C" w:rsidRDefault="00222476">
      <w:pPr>
        <w:rPr>
          <w:del w:id="1104" w:author="Fatima Pillosu" w:date="2021-02-15T05:48:00Z"/>
        </w:rPr>
        <w:pPrChange w:id="1105" w:author="Fatima Pillosu" w:date="2021-03-17T15:46:00Z">
          <w:pPr>
            <w:spacing w:line="360" w:lineRule="auto"/>
          </w:pPr>
        </w:pPrChange>
      </w:pPr>
    </w:p>
    <w:p w14:paraId="54035325" w14:textId="474268AF" w:rsidR="00233547" w:rsidDel="000C0A2C" w:rsidRDefault="002C141E">
      <w:pPr>
        <w:rPr>
          <w:del w:id="1106" w:author="Fatima Pillosu" w:date="2021-02-15T05:48:00Z"/>
        </w:rPr>
        <w:pPrChange w:id="1107" w:author="Fatima Pillosu" w:date="2021-03-17T15:46:00Z">
          <w:pPr>
            <w:spacing w:line="360" w:lineRule="auto"/>
          </w:pPr>
        </w:pPrChange>
      </w:pPr>
      <w:del w:id="1108" w:author="Fatima Pillosu" w:date="2021-02-15T05:48:00Z">
        <w:r w:rsidRPr="002C141E" w:rsidDel="000C0A2C">
          <w:delText xml:space="preserve">The role of </w:delText>
        </w:r>
        <w:r w:rsidR="00AE06DB" w:rsidDel="000C0A2C">
          <w:delText>training</w:delText>
        </w:r>
        <w:r w:rsidRPr="002C141E" w:rsidDel="000C0A2C">
          <w:delText xml:space="preserve"> is crucial to ensure the science behind new developments is understood correctly</w:delText>
        </w:r>
        <w:r w:rsidR="00B03A41" w:rsidDel="000C0A2C">
          <w:delText xml:space="preserve"> by all parties involved in the </w:delText>
        </w:r>
        <w:r w:rsidR="00B03A41" w:rsidRPr="006137DE" w:rsidDel="000C0A2C">
          <w:delText>warning chain</w:delText>
        </w:r>
        <w:r w:rsidR="00B03A41" w:rsidDel="000C0A2C">
          <w:delText xml:space="preserve">. </w:delText>
        </w:r>
        <w:r w:rsidR="008A1E16" w:rsidDel="000C0A2C">
          <w:delText>To the</w:delText>
        </w:r>
        <w:r w:rsidR="004637C9" w:rsidDel="000C0A2C">
          <w:delText xml:space="preserve"> authors’</w:delText>
        </w:r>
        <w:r w:rsidR="008A1E16" w:rsidDel="000C0A2C">
          <w:delText xml:space="preserve"> knowledge, the literature</w:delText>
        </w:r>
        <w:r w:rsidR="004637C9" w:rsidDel="000C0A2C">
          <w:delText xml:space="preserve"> tends to</w:delText>
        </w:r>
        <w:r w:rsidR="008A1E16" w:rsidDel="000C0A2C">
          <w:delText xml:space="preserve"> focus mainly on </w:delText>
        </w:r>
        <w:r w:rsidR="009D0F8A" w:rsidDel="000C0A2C">
          <w:delText>the theory behind scientific development</w:delText>
        </w:r>
        <w:r w:rsidR="00380A2C" w:rsidDel="000C0A2C">
          <w:delText>s</w:delText>
        </w:r>
        <w:r w:rsidR="007C7E04" w:rsidDel="00C93C58">
          <w:delText xml:space="preserve"> </w:delText>
        </w:r>
        <w:r w:rsidR="00827F3A" w:rsidDel="00C93C58">
          <w:fldChar w:fldCharType="begin" w:fldLock="1"/>
        </w:r>
        <w:r w:rsidR="00160D2F" w:rsidRPr="000C0A2C" w:rsidDel="00C93C58">
          <w:delInstrText>ADDIN CSL_CITATION {"citationItems":[{"id":"ITEM-1","itemData":{"DOI":"10.1002/met.1974","author":[{"dropping-particle":"","family":"Javanshiri","given":"Zohreh","non-dropping-particle":"","parse-names":false,"suffix":""},{"dropping-particle":"","family":"Fathi","given":"Maede","non-dropping-particle":"","parse-names":false,"suffix":""},{"dropping-particle":"","family":"Mohammadi","given":"Seyedeh Atefeh","non-dropping-particle":"","parse-names":false,"suffix":""}],"container-title":"Meteorological Applications","id":"ITEM-1","issue":"1","issued":{"date-parts":[["2021"]]},"page":"e1974","title":"Comparison of the BMA and EMOS statistical methods for probabilistic quantitative precipitation forecasting","type":"article-journal","volume":"28"},"uris":["http://www.mendeley.com/documents/?uuid=fcdad0b7-5876-3cd2-b0a5-bbedb885ef41"]},{"id":"ITEM-2","itemData":{"DOI":"10.1016/j.envint.2019.105375","author":[{"dropping-particle":"","family":"Ritter","given":"Josias","non-dropping-particle":"","parse-names":false,"suffix":""},{"dropping-particle":"","family":"Berenguer","given":"Marc","non-dropping-particle":"","parse-names":false,"suffix":""},{"dropping-particle":"","family":"Corral","given":"Carles","non-dropping-particle":"","parse-names":false,"suffix":""},{"dropping-particle":"","family":"Park","given":"Shinju","non-dropping-particle":"","parse-names":false,"suffix":""},{"dropping-particle":"","family":"Sempere-Torres","given":"Daniel","non-dropping-particle":"","parse-names":false,"suffix":""}],"container-title":"Environment International","id":"ITEM-2","issued":{"date-parts":[["2020"]]},"page":"105375","title":"ReAFFIRM: Real-time Assessment of Flash Flood Impacts – a Regional high-resolution Method","type":"article-journal","volume":"136"},"uris":["http://www.mendeley.com/documents/?uuid=8d323ba0-ff7b-3cc6-9c31-4e8081e62ee8"]},{"id":"ITEM-3","itemData":{"DOI":"https://doi.org/10.1007/978-94-010-0918-8_25","author":[{"dropping-particle":"","family":"Larsen","given":"Matthew C.","non-dropping-particle":"","parse-names":false,"suffix":""},{"dropping-particle":"","family":"VÁzquez Conde","given":"Maria Tresa","non-dropping-particle":"","parse-names":false,"suffix":""},{"dropping-particle":"","family":"Clark","given":"Robert A.","non-dropping-particle":"","parse-names":false,"suffix":""}],"container-title":"Coping With Flash Floods","id":"ITEM-3","issued":{"date-parts":[["2011"]]},"page":"259-275","publisher":"Springer Netherlands","title":"Landslide Hazards Associated With Flash-Floods, with Examples from The December 1999 Disaster in Venezuela","type":"chapter"},"uris":["http://www.mendeley.com/documents/?uuid=62381b6a-ab0a-3b7f-aaba-eacd6a233f77"]},{"id":"ITEM-4","itemData":{"DOI":"10.1002/met.1538","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Applications","id":"ITEM-4","issue":"2","issued":{"date-parts":[["2016"]]},"page":"165-181","title":"Convection-permitting models: A step-change in rainfall forecasting","type":"article","volume":"23"},"uris":["http://www.mendeley.com/documents/?uuid=27ed362f-da29-3546-a5fc-8c0d56198a51"]}],"mendeley":{"formattedCitation":"(Javanshiri et al. 2021; Ritter et al. 2020; Larsen et al. 2011; Clark et al. 2016)","plainTextFormattedCitation":"(Javanshiri et al. 2021; Ritter et al. 2020; Larsen et al. 2011; Clark et al. 2016)","previouslyFormattedCitation":"(Javanshiri et al. 2021; Ritter et al. 2020; Larsen et al. 2011; Clark et al. 2016)"},"properties":{"noteIndex":0},"schema":"https://github.com/citation-style-language/schema/raw/master/csl-citation.json"}</w:delInstrText>
        </w:r>
        <w:r w:rsidR="00827F3A" w:rsidDel="00C93C58">
          <w:fldChar w:fldCharType="separate"/>
        </w:r>
        <w:r w:rsidR="00926FAD" w:rsidRPr="00C93C58" w:rsidDel="00C93C58">
          <w:delText>(Javanshiri et al. 2021; Ritter et al. 2020; Larsen et al. 2011; Clark et al. 2016)</w:delText>
        </w:r>
        <w:r w:rsidR="00827F3A" w:rsidDel="00C93C58">
          <w:fldChar w:fldCharType="end"/>
        </w:r>
        <w:r w:rsidR="00DC119D" w:rsidDel="000C0A2C">
          <w:delText xml:space="preserve">, and very little is published on </w:delText>
        </w:r>
        <w:r w:rsidR="00542328" w:rsidDel="000C0A2C">
          <w:delText xml:space="preserve">how innovative products could/should be used by the community. </w:delText>
        </w:r>
        <w:r w:rsidR="0079338E" w:rsidDel="000C0A2C">
          <w:delText xml:space="preserve">For example, </w:delText>
        </w:r>
        <w:r w:rsidR="0079338E" w:rsidDel="000C0A2C">
          <w:fldChar w:fldCharType="begin" w:fldLock="1"/>
        </w:r>
        <w:r w:rsidR="00865254" w:rsidDel="000C0A2C">
          <w:del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response","type":"article-journal","volume":"50"},"uris":["http://www.mendeley.com/documents/?uuid=c1457f1a-30a2-3bda-b518-c558842cf979"]}],"mendeley":{"formattedCitation":"(Emerton et al. 2020)","manualFormatting":"Emerton et al. (2020)","plainTextFormattedCitation":"(Emerton et al. 2020)","previouslyFormattedCitation":"(Emerton et al. 2020)"},"properties":{"noteIndex":0},"schema":"https://github.com/citation-style-language/schema/raw/master/csl-citation.json"}</w:delInstrText>
        </w:r>
        <w:r w:rsidR="0079338E" w:rsidDel="000C0A2C">
          <w:fldChar w:fldCharType="separate"/>
        </w:r>
        <w:r w:rsidR="0079338E" w:rsidRPr="0079338E" w:rsidDel="000C0A2C">
          <w:rPr>
            <w:noProof/>
          </w:rPr>
          <w:delText xml:space="preserve">Emerton et al. </w:delText>
        </w:r>
        <w:r w:rsidR="0079338E" w:rsidDel="000C0A2C">
          <w:rPr>
            <w:noProof/>
          </w:rPr>
          <w:delText>(</w:delText>
        </w:r>
        <w:r w:rsidR="0079338E" w:rsidRPr="0079338E" w:rsidDel="000C0A2C">
          <w:rPr>
            <w:noProof/>
          </w:rPr>
          <w:delText>2020)</w:delText>
        </w:r>
        <w:r w:rsidR="0079338E" w:rsidDel="000C0A2C">
          <w:fldChar w:fldCharType="end"/>
        </w:r>
        <w:r w:rsidR="0079338E" w:rsidDel="000C0A2C">
          <w:delText xml:space="preserve"> </w:delText>
        </w:r>
        <w:r w:rsidR="00A528C0" w:rsidDel="000C0A2C">
          <w:delText xml:space="preserve">published an article about </w:delText>
        </w:r>
        <w:r w:rsidR="00231BB5" w:rsidDel="000C0A2C">
          <w:delText xml:space="preserve">lessons learnt and future recommendations </w:delText>
        </w:r>
        <w:r w:rsidR="00513A00" w:rsidDel="000C0A2C">
          <w:delText>to enable better collaboration between producers and users of forecasts information</w:delText>
        </w:r>
        <w:r w:rsidR="00C416D3" w:rsidDel="000C0A2C">
          <w:delText xml:space="preserve"> (i.e. </w:delText>
        </w:r>
        <w:r w:rsidR="00A344AB" w:rsidDel="000C0A2C">
          <w:delText>probabilistic real-time flood forecasts and risk bulletins</w:delText>
        </w:r>
        <w:r w:rsidR="00C416D3" w:rsidDel="000C0A2C">
          <w:delText>)</w:delText>
        </w:r>
        <w:r w:rsidR="00270DDA" w:rsidDel="000C0A2C">
          <w:delText xml:space="preserve"> </w:delText>
        </w:r>
        <w:r w:rsidR="00AD0228" w:rsidDel="000C0A2C">
          <w:delText>for humanitarian anticipatory action</w:delText>
        </w:r>
        <w:r w:rsidR="00513A00" w:rsidDel="000C0A2C">
          <w:delText xml:space="preserve"> </w:delText>
        </w:r>
        <w:r w:rsidR="00B57A6D" w:rsidDel="000C0A2C">
          <w:delText>for Cyclone Idai and Kenneth, which impacted Mozambique in 2019.</w:delText>
        </w:r>
        <w:r w:rsidR="00041D52" w:rsidDel="000C0A2C">
          <w:delText xml:space="preserve"> </w:delText>
        </w:r>
        <w:r w:rsidR="00655A18" w:rsidDel="000C0A2C">
          <w:delText>They used</w:delText>
        </w:r>
      </w:del>
    </w:p>
    <w:p w14:paraId="0418A8F0" w14:textId="5064A21B" w:rsidR="00770176" w:rsidDel="00B64C34" w:rsidRDefault="00770176">
      <w:pPr>
        <w:rPr>
          <w:del w:id="1109" w:author="Fatima Pillosu" w:date="2021-02-14T16:00:00Z"/>
        </w:rPr>
        <w:pPrChange w:id="1110" w:author="Fatima Pillosu" w:date="2021-03-17T15:46:00Z">
          <w:pPr>
            <w:spacing w:line="360" w:lineRule="auto"/>
          </w:pPr>
        </w:pPrChange>
      </w:pPr>
    </w:p>
    <w:p w14:paraId="3FABBADA" w14:textId="495F4C79" w:rsidR="00A96FDD" w:rsidDel="00B64C34" w:rsidRDefault="00A96FDD">
      <w:pPr>
        <w:rPr>
          <w:del w:id="1111" w:author="Fatima Pillosu" w:date="2021-02-14T16:00:00Z"/>
        </w:rPr>
        <w:pPrChange w:id="1112" w:author="Fatima Pillosu" w:date="2021-03-17T15:46:00Z">
          <w:pPr>
            <w:spacing w:line="360" w:lineRule="auto"/>
          </w:pPr>
        </w:pPrChange>
      </w:pPr>
    </w:p>
    <w:p w14:paraId="496B1B35" w14:textId="68058AC2" w:rsidR="00A96FDD" w:rsidDel="00B64C34" w:rsidRDefault="00A96FDD">
      <w:pPr>
        <w:rPr>
          <w:del w:id="1113" w:author="Fatima Pillosu" w:date="2021-02-14T16:00:00Z"/>
        </w:rPr>
        <w:pPrChange w:id="1114" w:author="Fatima Pillosu" w:date="2021-03-17T15:46:00Z">
          <w:pPr>
            <w:spacing w:line="360" w:lineRule="auto"/>
          </w:pPr>
        </w:pPrChange>
      </w:pPr>
    </w:p>
    <w:p w14:paraId="22375FFD" w14:textId="37A91549" w:rsidR="00A96FDD" w:rsidDel="00B64C34" w:rsidRDefault="00A96FDD">
      <w:pPr>
        <w:rPr>
          <w:del w:id="1115" w:author="Fatima Pillosu" w:date="2021-02-14T16:00:00Z"/>
        </w:rPr>
        <w:pPrChange w:id="1116" w:author="Fatima Pillosu" w:date="2021-03-17T15:46:00Z">
          <w:pPr>
            <w:spacing w:line="360" w:lineRule="auto"/>
          </w:pPr>
        </w:pPrChange>
      </w:pPr>
    </w:p>
    <w:p w14:paraId="1FF06190" w14:textId="6CA25F11" w:rsidR="00A96FDD" w:rsidDel="00B64C34" w:rsidRDefault="00A96FDD">
      <w:pPr>
        <w:rPr>
          <w:del w:id="1117" w:author="Fatima Pillosu" w:date="2021-02-14T16:00:00Z"/>
        </w:rPr>
        <w:pPrChange w:id="1118" w:author="Fatima Pillosu" w:date="2021-03-17T15:46:00Z">
          <w:pPr>
            <w:spacing w:line="360" w:lineRule="auto"/>
          </w:pPr>
        </w:pPrChange>
      </w:pPr>
    </w:p>
    <w:p w14:paraId="7728EF10" w14:textId="2C260F4E" w:rsidR="00A96FDD" w:rsidDel="00B64C34" w:rsidRDefault="00A96FDD">
      <w:pPr>
        <w:rPr>
          <w:del w:id="1119" w:author="Fatima Pillosu" w:date="2021-02-14T16:00:00Z"/>
        </w:rPr>
        <w:pPrChange w:id="1120" w:author="Fatima Pillosu" w:date="2021-03-17T15:46:00Z">
          <w:pPr>
            <w:spacing w:line="360" w:lineRule="auto"/>
          </w:pPr>
        </w:pPrChange>
      </w:pPr>
    </w:p>
    <w:p w14:paraId="4D74ED69" w14:textId="4B25EE30" w:rsidR="00A96FDD" w:rsidDel="00B64C34" w:rsidRDefault="00A96FDD">
      <w:pPr>
        <w:rPr>
          <w:del w:id="1121" w:author="Fatima Pillosu" w:date="2021-02-14T16:00:00Z"/>
        </w:rPr>
        <w:pPrChange w:id="1122" w:author="Fatima Pillosu" w:date="2021-03-17T15:46:00Z">
          <w:pPr>
            <w:spacing w:line="360" w:lineRule="auto"/>
          </w:pPr>
        </w:pPrChange>
      </w:pPr>
    </w:p>
    <w:p w14:paraId="2893D591" w14:textId="092F92E3" w:rsidR="00A96FDD" w:rsidDel="00B64C34" w:rsidRDefault="00A96FDD">
      <w:pPr>
        <w:rPr>
          <w:del w:id="1123" w:author="Fatima Pillosu" w:date="2021-02-14T16:00:00Z"/>
        </w:rPr>
        <w:pPrChange w:id="1124" w:author="Fatima Pillosu" w:date="2021-03-17T15:46:00Z">
          <w:pPr>
            <w:spacing w:line="360" w:lineRule="auto"/>
          </w:pPr>
        </w:pPrChange>
      </w:pPr>
    </w:p>
    <w:p w14:paraId="0194764E" w14:textId="222825AA" w:rsidR="00A96FDD" w:rsidDel="00B64C34" w:rsidRDefault="00A96FDD">
      <w:pPr>
        <w:rPr>
          <w:del w:id="1125" w:author="Fatima Pillosu" w:date="2021-02-14T15:59:00Z"/>
        </w:rPr>
        <w:pPrChange w:id="1126" w:author="Fatima Pillosu" w:date="2021-03-17T15:46:00Z">
          <w:pPr>
            <w:spacing w:line="360" w:lineRule="auto"/>
          </w:pPr>
        </w:pPrChange>
      </w:pPr>
    </w:p>
    <w:p w14:paraId="74461BC9" w14:textId="7939B35C" w:rsidR="00A96FDD" w:rsidDel="00B64C34" w:rsidRDefault="00A96FDD">
      <w:pPr>
        <w:rPr>
          <w:del w:id="1127" w:author="Fatima Pillosu" w:date="2021-02-14T15:59:00Z"/>
        </w:rPr>
        <w:pPrChange w:id="1128" w:author="Fatima Pillosu" w:date="2021-03-17T15:46:00Z">
          <w:pPr>
            <w:spacing w:line="360" w:lineRule="auto"/>
          </w:pPr>
        </w:pPrChange>
      </w:pPr>
    </w:p>
    <w:p w14:paraId="0FE40E98" w14:textId="35A2D100" w:rsidR="00A96FDD" w:rsidDel="00B64C34" w:rsidRDefault="00A96FDD">
      <w:pPr>
        <w:rPr>
          <w:del w:id="1129" w:author="Fatima Pillosu" w:date="2021-02-14T15:59:00Z"/>
        </w:rPr>
        <w:pPrChange w:id="1130" w:author="Fatima Pillosu" w:date="2021-03-17T15:46:00Z">
          <w:pPr>
            <w:spacing w:line="360" w:lineRule="auto"/>
          </w:pPr>
        </w:pPrChange>
      </w:pPr>
    </w:p>
    <w:p w14:paraId="095A4280" w14:textId="4238BB27" w:rsidR="00A96FDD" w:rsidDel="00B64C34" w:rsidRDefault="00A96FDD">
      <w:pPr>
        <w:rPr>
          <w:del w:id="1131" w:author="Fatima Pillosu" w:date="2021-02-14T15:59:00Z"/>
        </w:rPr>
        <w:pPrChange w:id="1132" w:author="Fatima Pillosu" w:date="2021-03-17T15:46:00Z">
          <w:pPr>
            <w:spacing w:line="360" w:lineRule="auto"/>
          </w:pPr>
        </w:pPrChange>
      </w:pPr>
    </w:p>
    <w:p w14:paraId="674F53D0" w14:textId="15708BF4" w:rsidR="00A96FDD" w:rsidDel="00B64C34" w:rsidRDefault="00A96FDD">
      <w:pPr>
        <w:rPr>
          <w:del w:id="1133" w:author="Fatima Pillosu" w:date="2021-02-14T15:59:00Z"/>
        </w:rPr>
        <w:pPrChange w:id="1134" w:author="Fatima Pillosu" w:date="2021-03-17T15:46:00Z">
          <w:pPr>
            <w:spacing w:line="360" w:lineRule="auto"/>
          </w:pPr>
        </w:pPrChange>
      </w:pPr>
    </w:p>
    <w:p w14:paraId="205B3B14" w14:textId="19B5DFBE" w:rsidR="00A96FDD" w:rsidDel="00B64C34" w:rsidRDefault="00A96FDD">
      <w:pPr>
        <w:rPr>
          <w:del w:id="1135" w:author="Fatima Pillosu" w:date="2021-02-14T15:59:00Z"/>
        </w:rPr>
        <w:pPrChange w:id="1136" w:author="Fatima Pillosu" w:date="2021-03-17T15:46:00Z">
          <w:pPr>
            <w:spacing w:line="360" w:lineRule="auto"/>
          </w:pPr>
        </w:pPrChange>
      </w:pPr>
    </w:p>
    <w:p w14:paraId="0FB4F6F1" w14:textId="7155362A" w:rsidR="00A96FDD" w:rsidDel="00B64C34" w:rsidRDefault="00A96FDD">
      <w:pPr>
        <w:rPr>
          <w:del w:id="1137" w:author="Fatima Pillosu" w:date="2021-02-14T15:59:00Z"/>
        </w:rPr>
        <w:pPrChange w:id="1138" w:author="Fatima Pillosu" w:date="2021-03-17T15:46:00Z">
          <w:pPr>
            <w:spacing w:line="360" w:lineRule="auto"/>
          </w:pPr>
        </w:pPrChange>
      </w:pPr>
    </w:p>
    <w:p w14:paraId="365470C1" w14:textId="6D0BE7A9" w:rsidR="00A96FDD" w:rsidDel="00B64C34" w:rsidRDefault="00A96FDD">
      <w:pPr>
        <w:rPr>
          <w:del w:id="1139" w:author="Fatima Pillosu" w:date="2021-02-14T15:59:00Z"/>
        </w:rPr>
        <w:pPrChange w:id="1140" w:author="Fatima Pillosu" w:date="2021-03-17T15:46:00Z">
          <w:pPr>
            <w:spacing w:line="360" w:lineRule="auto"/>
          </w:pPr>
        </w:pPrChange>
      </w:pPr>
    </w:p>
    <w:p w14:paraId="3BBD41A2" w14:textId="7CC328B7" w:rsidR="00A96FDD" w:rsidDel="00B64C34" w:rsidRDefault="00A96FDD">
      <w:pPr>
        <w:rPr>
          <w:del w:id="1141" w:author="Fatima Pillosu" w:date="2021-02-14T15:59:00Z"/>
        </w:rPr>
        <w:pPrChange w:id="1142" w:author="Fatima Pillosu" w:date="2021-03-17T15:46:00Z">
          <w:pPr>
            <w:spacing w:line="360" w:lineRule="auto"/>
          </w:pPr>
        </w:pPrChange>
      </w:pPr>
    </w:p>
    <w:p w14:paraId="17A03C01" w14:textId="65FDEB17" w:rsidR="00A96FDD" w:rsidDel="00B64C34" w:rsidRDefault="00A96FDD">
      <w:pPr>
        <w:rPr>
          <w:del w:id="1143" w:author="Fatima Pillosu" w:date="2021-02-14T15:59:00Z"/>
        </w:rPr>
        <w:pPrChange w:id="1144" w:author="Fatima Pillosu" w:date="2021-03-17T15:46:00Z">
          <w:pPr>
            <w:spacing w:line="360" w:lineRule="auto"/>
          </w:pPr>
        </w:pPrChange>
      </w:pPr>
    </w:p>
    <w:p w14:paraId="76AFBDAD" w14:textId="4C836AD7" w:rsidR="00A96FDD" w:rsidDel="00F86B9F" w:rsidRDefault="00A96FDD">
      <w:pPr>
        <w:rPr>
          <w:del w:id="1145" w:author="Fatima Pillosu" w:date="2021-02-15T05:54:00Z"/>
        </w:rPr>
        <w:pPrChange w:id="1146" w:author="Fatima Pillosu" w:date="2021-03-17T15:46:00Z">
          <w:pPr>
            <w:spacing w:line="360" w:lineRule="auto"/>
          </w:pPr>
        </w:pPrChange>
      </w:pPr>
    </w:p>
    <w:p w14:paraId="23359727" w14:textId="0FB2DB9C" w:rsidR="00287C36" w:rsidDel="00F86928" w:rsidRDefault="004A60E5" w:rsidP="002B4600">
      <w:pPr>
        <w:rPr>
          <w:del w:id="1147" w:author="Fatima Pillosu" w:date="2021-02-15T05:54:00Z"/>
        </w:rPr>
      </w:pPr>
      <w:del w:id="1148" w:author="Fatima Pillosu" w:date="2021-02-15T05:54:00Z">
        <w:r w:rsidDel="00F86B9F">
          <w:delText xml:space="preserve">The change in the forecasters’ role toward providing </w:delText>
        </w:r>
        <w:r w:rsidR="00D50D00" w:rsidDel="00F86B9F">
          <w:delText xml:space="preserve">impact forecasts is significant and salient. Forecasters are increasingly asked to provide information about the possibility of different high-impact weather threats </w:delText>
        </w:r>
        <w:r w:rsidR="00D50D00" w:rsidDel="00F86B9F">
          <w:fldChar w:fldCharType="begin" w:fldLock="1"/>
        </w:r>
        <w:r w:rsidR="00A4612D" w:rsidDel="00F86B9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R="00D50D00" w:rsidDel="00F86B9F">
          <w:fldChar w:fldCharType="separate"/>
        </w:r>
        <w:r w:rsidR="00D50D00" w:rsidRPr="00D50D00" w:rsidDel="00F86B9F">
          <w:rPr>
            <w:noProof/>
          </w:rPr>
          <w:delText>(Demuth et al. 2020)</w:delText>
        </w:r>
        <w:r w:rsidR="00D50D00" w:rsidDel="00F86B9F">
          <w:fldChar w:fldCharType="end"/>
        </w:r>
        <w:r w:rsidR="00D50D00" w:rsidDel="00F86B9F">
          <w:delText xml:space="preserve">. </w:delText>
        </w:r>
        <w:r w:rsidR="00D50D00" w:rsidDel="00F86B9F">
          <w:rPr>
            <w:color w:val="FF0000"/>
          </w:rPr>
          <w:delText xml:space="preserve">More citations on the change of the forecasters’ role in the process of providing impact forecasts. </w:delText>
        </w:r>
      </w:del>
      <w:del w:id="1149" w:author="Fatima Pillosu" w:date="2021-02-15T17:05:00Z">
        <w:r w:rsidR="00D86EBA" w:rsidDel="00BD3137">
          <w:delText xml:space="preserve">If training is done properly, </w:delText>
        </w:r>
      </w:del>
      <w:del w:id="1150" w:author="Fatima Pillosu" w:date="2021-02-15T17:04:00Z">
        <w:r w:rsidR="00D86EBA" w:rsidDel="00D7142E">
          <w:delText xml:space="preserve">forecasters would be </w:delText>
        </w:r>
        <w:r w:rsidR="00E9236E" w:rsidDel="00D7142E">
          <w:delText>able to assess and convey confidence in the forecasts to their partner</w:delText>
        </w:r>
        <w:r w:rsidR="00A4612D" w:rsidDel="00D7142E">
          <w:delText xml:space="preserve">s </w:delText>
        </w:r>
      </w:del>
      <w:del w:id="1151" w:author="Fatima Pillosu" w:date="2021-02-15T17:05:00Z">
        <w:r w:rsidR="00A4612D" w:rsidDel="00BD3137">
          <w:fldChar w:fldCharType="begin" w:fldLock="1"/>
        </w:r>
        <w:r w:rsidR="00D27004" w:rsidDel="00BD313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(Switzerland)","id":"ITEM-3","issue":"7","issued":{"date-parts":[["2018"]]},"title":"Real-time early warning system design for pluvial flash floods. A review.","type":"article-journal","volume":"18"},"uris":["http://www.mendeley.com/documents/?uuid=38c0a842-f310-35a6-9689-25a73a2d10d7"]},{"id":"ITEM-4","itemData":{"DOI":"10.3390/W8060258","author":[{"dropping-particle":"","family":"Jubach","given":"Robert","non-dropping-particle":"","parse-names":false,"suffix":""},{"dropping-particle":"","family":"Sezin Tokar","given":"A.","non-dropping-particle":"","parse-names":false,"suffix":""}],"container-title":"Water (Switzerland)","id":"ITEM-4","issue":"6","issued":{"date-parts":[["2016"]]},"page":"258","title":"International severe weather and flash flood hazard early warning systems-leveraging coordination, cooperation, and partnerships through a hydrometeorological project in Southern Africa","type":"article-journal","volume":"8"},"uris":["http://www.mendeley.com/documents/?uuid=46d590c6-2df8-3ad9-b87a-189732894a2d"]},{"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Hazards","id":"ITEM-6","issue":"3","issued":{"date-parts":[["2016"]]},"page":"2121-2144","title":"Stakeholders’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Asia","type":"article-journal","volume":"84"},"uris":["http://www.mendeley.com/documents/?uuid=5f9c7b45-7022-34c6-8c0f-8d00fb15a59a"]},{"id":"ITEM-7","itemData":{"DOI":"10.1175/BAMS-88-11-1729","author":[{"dropping-particle":"","family":"Demuth","given":"Julie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Society","id":"ITEM-7","issue":"11","issued":{"date-parts":[["2007"]]},"page":"1729-1737","title":"WAS*IS: Building a community for integrating meteorology and social science","type":"article-journal","volume":"88"},"uris":["http://www.mendeley.com/documents/?uuid=8661c61d-e617-394a-86c2-cecd921be6fb"]},{"id":"ITEM-8","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Reduction","id":"ITEM-8","issued":{"date-parts":[["2020","11","1"]]},"page":"101811","publisher":"Elsevier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-9","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Communication","id":"ITEM-9","issue":"2","issued":{"date-parts":[["2020"]]},"page":"203-232","title":"“Are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England","type":"article-journal","volume":"3"},"uris":["http://www.mendeley.com/documents/?uuid=66d9fbef-3e72-3699-91d7-ff3efea4b070"]}],"mendeley":{"formattedCitation":"(Demuth et al. 2020; Evans et al. 2014; Acosta-Coll et al. 2018; Jubach and Sezin Tokar 2016; Alfieri et al. 2012; Lumbroso et al. 2016; Demuth et al. 2007; Emerton et al. 2020; Arnal et al. 2020)","manualFormatting":"(Demuth et al. 2020; Evans et al. 2014)","plainTextFormattedCitation":"(Demuth et al. 2020; Evans et al. 2014; Acosta-Coll et al. 2018; Jubach and Sezin Tokar 2016; Alfieri et al. 2012; Lumbroso et al. 2016; Demuth et al. 2007; Emerton et al. 2020; Arnal et al. 2020)","previouslyFormattedCitation":"(Demuth et al. 2020; Evans et al. 2014; Acosta-Coll et al. 2018; Jubach and Sezin Tokar 2016; Alfieri et al. 2012; Lumbroso et al. 2016; Demuth et al. 2007; Emerton et al. 2020; Arnal et al. 2020)"},"properties":{"noteIndex":0},"schema":"https://github.com/citation-style-language/schema/raw/master/csl-citation.json"}</w:delInstrText>
        </w:r>
        <w:r w:rsidR="00A4612D" w:rsidDel="00BD3137">
          <w:fldChar w:fldCharType="separate"/>
        </w:r>
        <w:r w:rsidR="00171C35" w:rsidRPr="007846ED" w:rsidDel="00BD3137">
          <w:rPr>
            <w:noProof/>
            <w:rPrChange w:id="1152" w:author="Fatima Pillosu" w:date="2021-02-15T17:06:00Z">
              <w:rPr>
                <w:noProof/>
                <w:szCs w:val="24"/>
                <w:lang w:val="es-ES"/>
              </w:rPr>
            </w:rPrChange>
          </w:rPr>
          <w:delText>(Demuth et al. 2020; Evans et al. 2014</w:delText>
        </w:r>
      </w:del>
      <w:del w:id="1153" w:author="Fatima Pillosu" w:date="2021-02-15T15:38:00Z">
        <w:r w:rsidR="00171C35" w:rsidRPr="007846ED" w:rsidDel="005562E6">
          <w:rPr>
            <w:noProof/>
            <w:rPrChange w:id="1154" w:author="Fatima Pillosu" w:date="2021-02-15T17:06:00Z">
              <w:rPr>
                <w:noProof/>
                <w:szCs w:val="24"/>
                <w:lang w:val="es-ES"/>
              </w:rPr>
            </w:rPrChange>
          </w:rPr>
          <w:delText>;</w:delText>
        </w:r>
        <w:r w:rsidR="00171C35" w:rsidRPr="007846ED" w:rsidDel="007C0596">
          <w:rPr>
            <w:noProof/>
            <w:rPrChange w:id="1155" w:author="Fatima Pillosu" w:date="2021-02-15T17:06:00Z">
              <w:rPr>
                <w:noProof/>
                <w:szCs w:val="24"/>
                <w:lang w:val="es-ES"/>
              </w:rPr>
            </w:rPrChange>
          </w:rPr>
          <w:delText xml:space="preserve"> Acosta-Coll et al. 2018; Jubach and Sezin Tokar 2016; Alfieri et al. 2012; Lumbroso et al. 2016; Demuth et al. 2007; Emerton et al. 2020; Arnal et al. 2020</w:delText>
        </w:r>
      </w:del>
      <w:del w:id="1156" w:author="Fatima Pillosu" w:date="2021-02-15T17:05:00Z">
        <w:r w:rsidR="00171C35" w:rsidRPr="007846ED" w:rsidDel="00BD3137">
          <w:rPr>
            <w:noProof/>
            <w:rPrChange w:id="1157" w:author="Fatima Pillosu" w:date="2021-02-15T17:06:00Z">
              <w:rPr>
                <w:noProof/>
                <w:szCs w:val="24"/>
                <w:lang w:val="es-ES"/>
              </w:rPr>
            </w:rPrChange>
          </w:rPr>
          <w:delText>)</w:delText>
        </w:r>
        <w:r w:rsidR="00A4612D" w:rsidDel="00BD3137">
          <w:fldChar w:fldCharType="end"/>
        </w:r>
        <w:r w:rsidR="00A4612D" w:rsidRPr="007846ED" w:rsidDel="00BD3137">
          <w:delText>.</w:delText>
        </w:r>
        <w:r w:rsidR="003A0FC0" w:rsidRPr="007846ED" w:rsidDel="00BD3137">
          <w:delText xml:space="preserve"> </w:delText>
        </w:r>
        <w:r w:rsidR="003A0FC0" w:rsidDel="007846ED">
          <w:delText>Forecaster</w:delText>
        </w:r>
      </w:del>
      <w:del w:id="1158" w:author="Fatima Pillosu" w:date="2021-02-15T17:06:00Z">
        <w:r w:rsidR="003A0FC0" w:rsidDel="007846ED">
          <w:delText>s</w:delText>
        </w:r>
      </w:del>
      <w:ins w:id="1159" w:author="Fatima Pillosu" w:date="2021-02-15T17:06:00Z">
        <w:r w:rsidR="007846ED">
          <w:t>end-users</w:t>
        </w:r>
      </w:ins>
      <w:del w:id="1160" w:author="Fatima Pillosu" w:date="2021-02-15T17:06:00Z">
        <w:r w:rsidR="003A0FC0" w:rsidDel="007846ED">
          <w:delText xml:space="preserve"> need to know </w:delText>
        </w:r>
      </w:del>
      <w:ins w:id="1161" w:author="Fatima Pillosu" w:date="2021-02-15T17:06:00Z">
        <w:r w:rsidR="007846ED">
          <w:t xml:space="preserve"> </w:t>
        </w:r>
        <w:del w:id="1162" w:author="Fatima Maria Pillosu" w:date="2021-02-16T22:52:00Z">
          <w:r w:rsidR="007846ED" w:rsidDel="00596DBB">
            <w:delText>on</w:delText>
          </w:r>
        </w:del>
      </w:ins>
      <w:ins w:id="1163" w:author="Fatima Maria Pillosu" w:date="2021-02-16T22:52:00Z">
        <w:r w:rsidR="00596DBB">
          <w:t>about</w:t>
        </w:r>
      </w:ins>
      <w:ins w:id="1164" w:author="Fatima Pillosu" w:date="2021-02-15T17:06:00Z">
        <w:r w:rsidR="007846ED">
          <w:t xml:space="preserve"> </w:t>
        </w:r>
      </w:ins>
      <w:r w:rsidR="002728A0">
        <w:t xml:space="preserve">what </w:t>
      </w:r>
      <w:del w:id="1165" w:author="Fatima Pillosu" w:date="2021-02-15T17:22:00Z">
        <w:r w:rsidR="002728A0" w:rsidDel="00BB706B">
          <w:delText xml:space="preserve">information </w:delText>
        </w:r>
      </w:del>
      <w:ins w:id="1166" w:author="Fatima Pillosu" w:date="2021-02-15T17:22:00Z">
        <w:r w:rsidR="00BB706B">
          <w:t>forecast products are</w:t>
        </w:r>
      </w:ins>
      <w:del w:id="1167" w:author="Fatima Pillosu" w:date="2021-02-15T17:22:00Z">
        <w:r w:rsidR="002728A0" w:rsidDel="00BB706B">
          <w:delText>is</w:delText>
        </w:r>
      </w:del>
      <w:r w:rsidR="002728A0">
        <w:t xml:space="preserve"> available</w:t>
      </w:r>
      <w:del w:id="1168" w:author="Fatima Pillosu" w:date="2021-02-15T17:06:00Z">
        <w:r w:rsidR="002728A0" w:rsidDel="007846ED">
          <w:delText>,</w:delText>
        </w:r>
      </w:del>
      <w:ins w:id="1169" w:author="Fatima Pillosu" w:date="2021-02-15T17:06:00Z">
        <w:r w:rsidR="007846ED">
          <w:t xml:space="preserve"> and</w:t>
        </w:r>
      </w:ins>
      <w:r w:rsidR="002728A0">
        <w:t xml:space="preserve"> how to access </w:t>
      </w:r>
      <w:ins w:id="1170" w:author="Fatima Pillosu" w:date="2021-02-15T17:39:00Z">
        <w:r w:rsidR="00D06D30">
          <w:t>them</w:t>
        </w:r>
      </w:ins>
      <w:del w:id="1171" w:author="Fatima Pillosu" w:date="2021-02-15T17:39:00Z">
        <w:r w:rsidR="002728A0" w:rsidDel="00D06D30">
          <w:delText>it</w:delText>
        </w:r>
      </w:del>
      <w:del w:id="1172" w:author="Fatima Pillosu" w:date="2021-02-15T17:06:00Z">
        <w:r w:rsidR="002728A0" w:rsidDel="007846ED">
          <w:delText>, and what it means</w:delText>
        </w:r>
      </w:del>
      <w:r w:rsidR="002728A0">
        <w:t>.</w:t>
      </w:r>
      <w:del w:id="1173" w:author="Fatima Pillosu" w:date="2021-03-17T14:42:00Z">
        <w:r w:rsidR="002728A0" w:rsidDel="00FF6BD7">
          <w:delText xml:space="preserve"> </w:delText>
        </w:r>
      </w:del>
      <w:ins w:id="1174" w:author="Fatima Maria Pillosu" w:date="2021-02-16T17:01:00Z">
        <w:del w:id="1175" w:author="Fatima Pillosu" w:date="2021-03-17T14:42:00Z">
          <w:r w:rsidR="00051990" w:rsidDel="00FF6BD7">
            <w:delText>A</w:delText>
          </w:r>
        </w:del>
      </w:ins>
      <w:ins w:id="1176" w:author="Fatima Pillosu" w:date="2021-03-17T15:16:00Z">
        <w:r w:rsidR="000A46F3">
          <w:t xml:space="preserve"> </w:t>
        </w:r>
      </w:ins>
      <w:ins w:id="1177" w:author="Fatima Pillosu" w:date="2021-03-17T15:40:00Z">
        <w:r w:rsidR="007451B8">
          <w:t>Since users will</w:t>
        </w:r>
      </w:ins>
      <w:ins w:id="1178" w:author="Fatima Pillosu" w:date="2021-03-17T15:39:00Z">
        <w:r w:rsidR="00EE3B27">
          <w:t xml:space="preserve"> naturally tend </w:t>
        </w:r>
      </w:ins>
      <w:ins w:id="1179" w:author="Fatima Pillosu" w:date="2021-03-17T15:40:00Z">
        <w:r w:rsidR="00B97BD8">
          <w:t xml:space="preserve">to </w:t>
        </w:r>
      </w:ins>
      <w:ins w:id="1180" w:author="Fatima Pillosu" w:date="2021-03-17T15:39:00Z">
        <w:r w:rsidR="00EE3B27">
          <w:t xml:space="preserve">inspect outputs from sources they are better </w:t>
        </w:r>
        <w:r w:rsidR="00EE3B27" w:rsidRPr="00DE17C2">
          <w:t xml:space="preserve">acquainted with their strengths and weaknesses </w:t>
        </w:r>
        <w:r w:rsidR="00EE3B27" w:rsidRPr="00DE17C2">
          <w:fldChar w:fldCharType="begin" w:fldLock="1"/>
        </w:r>
        <w:r w:rsidR="00EE3B27" w:rsidRPr="00DE17C2">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EE3B27" w:rsidRPr="00DE17C2">
          <w:fldChar w:fldCharType="separate"/>
        </w:r>
        <w:r w:rsidR="00EE3B27" w:rsidRPr="00DE17C2">
          <w:rPr>
            <w:noProof/>
          </w:rPr>
          <w:t>(Herman and Schumacher 2016)</w:t>
        </w:r>
        <w:r w:rsidR="00EE3B27" w:rsidRPr="00DE17C2">
          <w:fldChar w:fldCharType="end"/>
        </w:r>
      </w:ins>
      <w:ins w:id="1181" w:author="Fatima Pillosu" w:date="2021-03-17T15:40:00Z">
        <w:r w:rsidR="00B97BD8">
          <w:t xml:space="preserve">, </w:t>
        </w:r>
      </w:ins>
      <w:ins w:id="1182" w:author="Fatima Pillosu" w:date="2021-03-17T15:42:00Z">
        <w:r w:rsidR="001E3181">
          <w:t xml:space="preserve">a </w:t>
        </w:r>
      </w:ins>
      <w:ins w:id="1183" w:author="Fatima Pillosu" w:date="2021-03-17T15:40:00Z">
        <w:r w:rsidR="00B97BD8">
          <w:t xml:space="preserve">not appropriate training </w:t>
        </w:r>
      </w:ins>
      <w:ins w:id="1184" w:author="Fatima Maria Pillosu" w:date="2021-02-16T17:01:00Z">
        <w:del w:id="1185" w:author="Fatima Pillosu" w:date="2021-03-17T14:43:00Z">
          <w:r w:rsidR="00051990" w:rsidDel="00FF6BD7">
            <w:delText>ll</w:delText>
          </w:r>
        </w:del>
        <w:del w:id="1186" w:author="Fatima Pillosu" w:date="2021-03-17T15:41:00Z">
          <w:r w:rsidR="00051990" w:rsidDel="00DC68C3">
            <w:delText xml:space="preserve"> these issues </w:delText>
          </w:r>
        </w:del>
        <w:r w:rsidR="00051990">
          <w:t>can contribute to slow</w:t>
        </w:r>
      </w:ins>
      <w:ins w:id="1187" w:author="Fatima Maria Pillosu" w:date="2021-02-16T17:04:00Z">
        <w:r w:rsidR="00051990">
          <w:t xml:space="preserve"> down or</w:t>
        </w:r>
      </w:ins>
      <w:ins w:id="1188" w:author="Fatima Pillosu" w:date="2021-03-17T15:41:00Z">
        <w:r w:rsidR="00DC68C3">
          <w:t xml:space="preserve"> </w:t>
        </w:r>
      </w:ins>
      <w:ins w:id="1189" w:author="Fatima Maria Pillosu" w:date="2021-02-16T17:04:00Z">
        <w:del w:id="1190" w:author="Fatima Pillosu" w:date="2021-03-17T15:41:00Z">
          <w:r w:rsidR="00051990" w:rsidDel="00DC68C3">
            <w:delText xml:space="preserve">, in the </w:delText>
          </w:r>
        </w:del>
      </w:ins>
      <w:ins w:id="1191" w:author="Fatima Maria Pillosu" w:date="2021-02-16T17:07:00Z">
        <w:del w:id="1192" w:author="Fatima Pillosu" w:date="2021-03-17T15:41:00Z">
          <w:r w:rsidR="00051990" w:rsidDel="00DC68C3">
            <w:delText>worst-case</w:delText>
          </w:r>
        </w:del>
      </w:ins>
      <w:ins w:id="1193" w:author="Fatima Maria Pillosu" w:date="2021-02-16T17:04:00Z">
        <w:del w:id="1194" w:author="Fatima Pillosu" w:date="2021-03-17T15:41:00Z">
          <w:r w:rsidR="00051990" w:rsidDel="00DC68C3">
            <w:delText xml:space="preserve"> scenario, </w:delText>
          </w:r>
        </w:del>
        <w:r w:rsidR="00051990">
          <w:t>inhibit the</w:t>
        </w:r>
      </w:ins>
      <w:ins w:id="1195" w:author="Fatima Maria Pillosu" w:date="2021-02-16T17:01:00Z">
        <w:r w:rsidR="00051990">
          <w:t xml:space="preserve"> </w:t>
        </w:r>
      </w:ins>
      <w:ins w:id="1196" w:author="Fatima Maria Pillosu" w:date="2021-02-16T17:02:00Z">
        <w:r w:rsidR="00051990">
          <w:t xml:space="preserve">adoption </w:t>
        </w:r>
      </w:ins>
      <w:ins w:id="1197" w:author="Fatima Maria Pillosu" w:date="2021-02-16T17:01:00Z">
        <w:r w:rsidR="00051990">
          <w:t>p</w:t>
        </w:r>
      </w:ins>
      <w:ins w:id="1198" w:author="Fatima Maria Pillosu" w:date="2021-02-16T17:02:00Z">
        <w:r w:rsidR="00051990">
          <w:t>rocess</w:t>
        </w:r>
      </w:ins>
      <w:ins w:id="1199" w:author="Fatima Pillosu" w:date="2021-03-17T15:42:00Z">
        <w:r w:rsidR="001E3181">
          <w:t xml:space="preserve"> of new forecast products</w:t>
        </w:r>
      </w:ins>
      <w:ins w:id="1200" w:author="Fatima Maria Pillosu" w:date="2021-02-16T17:02:00Z">
        <w:del w:id="1201" w:author="Fatima Pillosu" w:date="2021-03-17T15:41:00Z">
          <w:r w:rsidR="00051990" w:rsidDel="00BC7B01">
            <w:delText xml:space="preserve"> of</w:delText>
          </w:r>
        </w:del>
      </w:ins>
      <w:ins w:id="1202" w:author="Fatima Maria Pillosu" w:date="2021-02-16T17:08:00Z">
        <w:del w:id="1203" w:author="Fatima Pillosu" w:date="2021-03-17T15:41:00Z">
          <w:r w:rsidR="00A3568B" w:rsidDel="00BC7B01">
            <w:delText xml:space="preserve"> new</w:delText>
          </w:r>
        </w:del>
      </w:ins>
      <w:ins w:id="1204" w:author="Fatima Maria Pillosu" w:date="2021-02-16T17:02:00Z">
        <w:del w:id="1205" w:author="Fatima Pillosu" w:date="2021-03-17T15:41:00Z">
          <w:r w:rsidR="00051990" w:rsidDel="00BC7B01">
            <w:delText xml:space="preserve"> </w:delText>
          </w:r>
        </w:del>
      </w:ins>
      <w:ins w:id="1206" w:author="Fatima Maria Pillosu" w:date="2021-02-16T17:03:00Z">
        <w:del w:id="1207" w:author="Fatima Pillosu" w:date="2021-03-17T15:41:00Z">
          <w:r w:rsidR="00051990" w:rsidDel="00BC7B01">
            <w:delText>forecast</w:delText>
          </w:r>
        </w:del>
      </w:ins>
      <w:ins w:id="1208" w:author="Fatima Maria Pillosu" w:date="2021-02-16T17:08:00Z">
        <w:del w:id="1209" w:author="Fatima Pillosu" w:date="2021-03-17T15:41:00Z">
          <w:r w:rsidR="00A3568B" w:rsidDel="00BC7B01">
            <w:delText xml:space="preserve"> products</w:delText>
          </w:r>
        </w:del>
      </w:ins>
      <w:ins w:id="1210" w:author="Fatima Maria Pillosu" w:date="2021-02-16T17:03:00Z">
        <w:del w:id="1211" w:author="Fatima Pillosu" w:date="2021-03-17T15:16:00Z">
          <w:r w:rsidR="00051990" w:rsidDel="00C87017">
            <w:delText xml:space="preserve"> </w:delText>
          </w:r>
        </w:del>
      </w:ins>
      <w:ins w:id="1212" w:author="Fatima Maria Pillosu" w:date="2021-02-16T17:04:00Z">
        <w:del w:id="1213" w:author="Fatima Pillosu" w:date="2021-03-17T15:16:00Z">
          <w:r w:rsidR="00051990" w:rsidDel="00C87017">
            <w:delText xml:space="preserve">in forecasting </w:delText>
          </w:r>
        </w:del>
      </w:ins>
      <w:ins w:id="1214" w:author="Fatima Maria Pillosu" w:date="2021-02-16T17:05:00Z">
        <w:del w:id="1215" w:author="Fatima Pillosu" w:date="2021-03-17T15:16:00Z">
          <w:r w:rsidR="00051990" w:rsidDel="00C87017">
            <w:delText xml:space="preserve">or </w:delText>
          </w:r>
        </w:del>
      </w:ins>
      <w:ins w:id="1216" w:author="Fatima Maria Pillosu" w:date="2021-02-16T17:04:00Z">
        <w:del w:id="1217" w:author="Fatima Pillosu" w:date="2021-03-17T15:16:00Z">
          <w:r w:rsidR="00051990" w:rsidDel="00C87017">
            <w:delText>warning</w:delText>
          </w:r>
        </w:del>
      </w:ins>
      <w:ins w:id="1218" w:author="Fatima Maria Pillosu" w:date="2021-02-16T17:03:00Z">
        <w:del w:id="1219" w:author="Fatima Pillosu" w:date="2021-03-17T15:16:00Z">
          <w:r w:rsidR="00051990" w:rsidDel="00C87017">
            <w:delText xml:space="preserve"> systems</w:delText>
          </w:r>
        </w:del>
      </w:ins>
      <w:ins w:id="1220" w:author="Fatima Maria Pillosu" w:date="2021-02-16T17:05:00Z">
        <w:del w:id="1221" w:author="Fatima Pillosu" w:date="2021-03-17T15:16:00Z">
          <w:r w:rsidR="00051990" w:rsidDel="00C87017">
            <w:delText>.</w:delText>
          </w:r>
        </w:del>
      </w:ins>
      <w:ins w:id="1222" w:author="Fatima Pillosu" w:date="2021-03-17T15:17:00Z">
        <w:r w:rsidR="00FA7BC9">
          <w:t xml:space="preserve">. </w:t>
        </w:r>
      </w:ins>
      <w:ins w:id="1223" w:author="Fatima Maria Pillosu" w:date="2021-02-16T17:05:00Z">
        <w:del w:id="1224" w:author="Fatima Pillosu" w:date="2021-03-17T14:42:00Z">
          <w:r w:rsidR="00051990" w:rsidDel="00C0763A">
            <w:delText xml:space="preserve"> </w:delText>
          </w:r>
        </w:del>
        <w:del w:id="1225" w:author="Fatima Pillosu" w:date="2021-03-17T15:16:00Z">
          <w:r w:rsidR="00051990" w:rsidDel="00C87017">
            <w:delText>E</w:delText>
          </w:r>
        </w:del>
        <w:del w:id="1226" w:author="Fatima Pillosu" w:date="2021-03-17T15:39:00Z">
          <w:r w:rsidR="00051990" w:rsidDel="00EE3B27">
            <w:delText xml:space="preserve">nd-users </w:delText>
          </w:r>
        </w:del>
        <w:del w:id="1227" w:author="Fatima Pillosu" w:date="2021-03-17T15:16:00Z">
          <w:r w:rsidR="00051990" w:rsidDel="00C87017">
            <w:delText xml:space="preserve">might indeed </w:delText>
          </w:r>
        </w:del>
        <w:del w:id="1228" w:author="Fatima Pillosu" w:date="2021-03-17T15:19:00Z">
          <w:r w:rsidR="00051990" w:rsidDel="00317300">
            <w:delText>prefer to i</w:delText>
          </w:r>
        </w:del>
        <w:del w:id="1229" w:author="Fatima Pillosu" w:date="2021-03-17T15:39:00Z">
          <w:r w:rsidR="00051990" w:rsidDel="00EE3B27">
            <w:delText xml:space="preserve">nspect </w:delText>
          </w:r>
        </w:del>
      </w:ins>
      <w:ins w:id="1230" w:author="Fatima Maria Pillosu" w:date="2021-02-16T17:06:00Z">
        <w:del w:id="1231" w:author="Fatima Pillosu" w:date="2021-03-17T15:39:00Z">
          <w:r w:rsidR="00051990" w:rsidDel="00EE3B27">
            <w:delText xml:space="preserve">outputs from </w:delText>
          </w:r>
        </w:del>
        <w:del w:id="1232" w:author="Fatima Pillosu" w:date="2021-03-17T15:19:00Z">
          <w:r w:rsidR="00051990" w:rsidDel="00317300">
            <w:delText xml:space="preserve">more </w:delText>
          </w:r>
        </w:del>
        <w:del w:id="1233" w:author="Fatima Pillosu" w:date="2021-03-17T15:39:00Z">
          <w:r w:rsidR="00051990" w:rsidDel="00EE3B27">
            <w:delText xml:space="preserve">familiar </w:delText>
          </w:r>
        </w:del>
        <w:del w:id="1234" w:author="Fatima Pillosu" w:date="2021-03-17T15:19:00Z">
          <w:r w:rsidR="00051990" w:rsidDel="00317300">
            <w:delText>re</w:delText>
          </w:r>
        </w:del>
        <w:del w:id="1235" w:author="Fatima Pillosu" w:date="2021-03-17T15:39:00Z">
          <w:r w:rsidR="00051990" w:rsidDel="00EE3B27">
            <w:delText xml:space="preserve">sources </w:delText>
          </w:r>
        </w:del>
      </w:ins>
      <w:ins w:id="1236" w:author="Fatima Maria Pillosu" w:date="2021-02-16T17:09:00Z">
        <w:del w:id="1237" w:author="Fatima Pillosu" w:date="2021-03-17T15:39:00Z">
          <w:r w:rsidR="00A3568B" w:rsidDel="00EE3B27">
            <w:delText>of which</w:delText>
          </w:r>
        </w:del>
      </w:ins>
      <w:ins w:id="1238" w:author="Fatima Maria Pillosu" w:date="2021-02-16T17:06:00Z">
        <w:del w:id="1239" w:author="Fatima Pillosu" w:date="2021-03-17T15:39:00Z">
          <w:r w:rsidR="00051990" w:rsidDel="00EE3B27">
            <w:delText xml:space="preserve"> they </w:delText>
          </w:r>
        </w:del>
      </w:ins>
      <w:ins w:id="1240" w:author="Fatima Maria Pillosu" w:date="2021-02-16T17:07:00Z">
        <w:del w:id="1241" w:author="Fatima Pillosu" w:date="2021-03-17T15:39:00Z">
          <w:r w:rsidR="00051990" w:rsidDel="00EE3B27">
            <w:delText>are</w:delText>
          </w:r>
        </w:del>
      </w:ins>
      <w:ins w:id="1242" w:author="Fatima Maria Pillosu" w:date="2021-02-16T17:09:00Z">
        <w:del w:id="1243" w:author="Fatima Pillosu" w:date="2021-03-17T15:39:00Z">
          <w:r w:rsidR="00A3568B" w:rsidDel="00EE3B27">
            <w:delText xml:space="preserve"> better</w:delText>
          </w:r>
        </w:del>
      </w:ins>
      <w:ins w:id="1244" w:author="Fatima Maria Pillosu" w:date="2021-02-16T17:07:00Z">
        <w:del w:id="1245" w:author="Fatima Pillosu" w:date="2021-03-17T15:39:00Z">
          <w:r w:rsidR="00051990" w:rsidDel="00EE3B27">
            <w:delText xml:space="preserve"> </w:delText>
          </w:r>
          <w:r w:rsidR="00051990" w:rsidRPr="00DE17C2" w:rsidDel="00EE3B27">
            <w:delText xml:space="preserve">acquainted with their strengths and weaknesses </w:delText>
          </w:r>
          <w:r w:rsidR="00051990" w:rsidRPr="00DE17C2" w:rsidDel="00EE3B27">
            <w:fldChar w:fldCharType="begin" w:fldLock="1"/>
          </w:r>
          <w:r w:rsidR="00051990" w:rsidRPr="00EE3AB7" w:rsidDel="00EE3B27">
            <w:del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delInstrText>
          </w:r>
          <w:r w:rsidR="00051990" w:rsidRPr="00DE17C2" w:rsidDel="00EE3B27">
            <w:fldChar w:fldCharType="separate"/>
          </w:r>
          <w:r w:rsidR="00051990" w:rsidRPr="00EE3B27" w:rsidDel="00EE3B27">
            <w:rPr>
              <w:noProof/>
            </w:rPr>
            <w:delText>(Herman and Schumacher 2016)</w:delText>
          </w:r>
          <w:r w:rsidR="00051990" w:rsidRPr="00DE17C2" w:rsidDel="00EE3B27">
            <w:fldChar w:fldCharType="end"/>
          </w:r>
          <w:r w:rsidR="00051990" w:rsidRPr="00DE17C2" w:rsidDel="00EE3B27">
            <w:delText>.</w:delText>
          </w:r>
        </w:del>
      </w:ins>
    </w:p>
    <w:p w14:paraId="5B9F9A3B" w14:textId="77777777" w:rsidR="00F86928" w:rsidRDefault="00F86928" w:rsidP="00EE3AB7">
      <w:pPr>
        <w:rPr>
          <w:ins w:id="1246" w:author="Fatima Pillosu" w:date="2021-03-17T15:42:00Z"/>
        </w:rPr>
      </w:pPr>
    </w:p>
    <w:p w14:paraId="153CDE20" w14:textId="77777777" w:rsidR="00287C36" w:rsidDel="004E5A67" w:rsidRDefault="00287C36">
      <w:pPr>
        <w:ind w:firstLine="0"/>
        <w:rPr>
          <w:del w:id="1247" w:author="Fatima Pillosu" w:date="2021-02-15T05:54:00Z"/>
        </w:rPr>
        <w:pPrChange w:id="1248" w:author="Fatima Pillosu" w:date="2021-03-17T15:41:00Z">
          <w:pPr>
            <w:spacing w:line="360" w:lineRule="auto"/>
          </w:pPr>
        </w:pPrChange>
      </w:pPr>
    </w:p>
    <w:p w14:paraId="4E6531AE" w14:textId="3FC9C633" w:rsidR="00C20C52" w:rsidDel="00EE3B27" w:rsidRDefault="00ED25C7">
      <w:pPr>
        <w:ind w:firstLine="0"/>
        <w:rPr>
          <w:del w:id="1249" w:author="Fatima Pillosu" w:date="2021-03-17T15:39:00Z"/>
          <w:moveFrom w:id="1250" w:author="Fatima Pillosu" w:date="2021-02-15T05:22:00Z"/>
        </w:rPr>
        <w:pPrChange w:id="1251" w:author="Fatima Pillosu" w:date="2021-03-17T15:41:00Z">
          <w:pPr>
            <w:spacing w:line="360" w:lineRule="auto"/>
          </w:pPr>
        </w:pPrChange>
      </w:pPr>
      <w:moveFromRangeStart w:id="1252" w:author="Fatima Pillosu" w:date="2021-02-15T05:22:00Z" w:name="move64258956"/>
      <w:moveFrom w:id="1253" w:author="Fatima Pillosu" w:date="2021-02-15T05:22:00Z">
        <w:del w:id="1254" w:author="Fatima Pillosu" w:date="2021-03-17T15:39:00Z">
          <w:r w:rsidDel="00EE3B27">
            <w:delText>Generalizing o</w:delText>
          </w:r>
          <w:r w:rsidR="00264A83" w:rsidDel="00EE3B27">
            <w:delText xml:space="preserve">ne of the </w:delText>
          </w:r>
          <w:r w:rsidR="00896EE0" w:rsidDel="00EE3B27">
            <w:delText>highlights</w:delText>
          </w:r>
          <w:r w:rsidDel="00EE3B27">
            <w:delText xml:space="preserve"> of </w:delText>
          </w:r>
          <w:r w:rsidR="00865254" w:rsidDel="00EE3B27">
            <w:fldChar w:fldCharType="begin" w:fldLock="1"/>
          </w:r>
          <w:r w:rsidR="00D50D00" w:rsidRPr="00891BC2" w:rsidDel="00EE3B2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865254" w:rsidDel="00EE3B27">
            <w:fldChar w:fldCharType="separate"/>
          </w:r>
          <w:r w:rsidR="00865254" w:rsidRPr="00A40C9D" w:rsidDel="00EE3B27">
            <w:delText>Demuth et al. (2020)</w:delText>
          </w:r>
          <w:r w:rsidR="00865254" w:rsidDel="00EE3B27">
            <w:fldChar w:fldCharType="end"/>
          </w:r>
          <w:r w:rsidR="00264A83" w:rsidDel="00EE3B27">
            <w:delText xml:space="preserve"> </w:delText>
          </w:r>
          <w:r w:rsidDel="00EE3B27">
            <w:delText xml:space="preserve">study </w:delText>
          </w:r>
          <w:r w:rsidR="005861C1" w:rsidDel="00EE3B27">
            <w:delText>is th</w:delText>
          </w:r>
          <w:r w:rsidR="00B55CE2" w:rsidDel="00EE3B27">
            <w:delText xml:space="preserve">e need for training that speaks very much the language of forecast users. </w:delText>
          </w:r>
          <w:r w:rsidR="00C20C52" w:rsidDel="00EE3B27">
            <w:delText xml:space="preserve">Forecasters have reported that </w:delText>
          </w:r>
          <w:r w:rsidR="00EB74AE" w:rsidDel="00EE3B27">
            <w:delText xml:space="preserve">training content can be disproportionately heavy on how the model was developed (i.e. the research) and very light on how </w:delText>
          </w:r>
          <w:r w:rsidR="001E34B3" w:rsidDel="00EE3B27">
            <w:delText>to use the model output (i.e. the operations). This forecaster</w:delText>
          </w:r>
          <w:r w:rsidR="0053745B" w:rsidDel="00EE3B27">
            <w:delText xml:space="preserve"> training needs mirror their verification needs in that there is the need for more information to be packaged in a way that forecaster-oriented.</w:delText>
          </w:r>
          <w:r w:rsidR="00A527D2" w:rsidDel="00EE3B27">
            <w:delText xml:space="preserve">Thus, a shift </w:delText>
          </w:r>
          <w:r w:rsidR="009875A9" w:rsidDel="00EE3B27">
            <w:delText xml:space="preserve">toward training about the basics of guidance coupled with </w:delText>
          </w:r>
          <w:r w:rsidR="00047381" w:rsidDel="00EE3B27">
            <w:delText xml:space="preserve">more information about how output can be used in operations, with forecasting </w:delText>
          </w:r>
          <w:r w:rsidR="00C21728" w:rsidDel="00EE3B27">
            <w:delText xml:space="preserve">examples, would be beneficial for forecasters. This findings mirror </w:delText>
          </w:r>
          <w:r w:rsidR="00A34667" w:rsidDel="00EE3B27">
            <w:delText xml:space="preserve">those from </w:delText>
          </w:r>
          <w:r w:rsidR="00A34667" w:rsidDel="00EE3B27">
            <w:fldChar w:fldCharType="begin" w:fldLock="1"/>
          </w:r>
          <w:r w:rsidR="00160D2F" w:rsidDel="00EE3B2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34667" w:rsidDel="00EE3B27">
            <w:fldChar w:fldCharType="separate"/>
          </w:r>
          <w:r w:rsidR="00A34667" w:rsidRPr="00A34667" w:rsidDel="00EE3B27">
            <w:rPr>
              <w:noProof/>
            </w:rPr>
            <w:delText>(Novak et al. 2008)</w:delText>
          </w:r>
          <w:r w:rsidR="00A34667" w:rsidDel="00EE3B27">
            <w:fldChar w:fldCharType="end"/>
          </w:r>
          <w:r w:rsidR="00AD1E55" w:rsidDel="00EE3B27">
            <w:delText xml:space="preserve"> from over a decade ago, which suggests that this critical need of the forecasters requires more attention. </w:delText>
          </w:r>
        </w:del>
      </w:moveFrom>
    </w:p>
    <w:moveFromRangeEnd w:id="1252"/>
    <w:p w14:paraId="5C9FAE0C" w14:textId="511AB09E" w:rsidR="000C5862" w:rsidDel="00EE3B27" w:rsidRDefault="000C5862" w:rsidP="002B4600">
      <w:pPr>
        <w:ind w:firstLine="0"/>
        <w:rPr>
          <w:del w:id="1255" w:author="Fatima Pillosu" w:date="2021-03-17T15:39:00Z"/>
        </w:rPr>
      </w:pPr>
      <w:del w:id="1256" w:author="Fatima Pillosu" w:date="2021-03-17T15:39:00Z">
        <w:r w:rsidDel="00EE3B27">
          <w:delText xml:space="preserve">Th echallenge </w:delText>
        </w:r>
        <w:r w:rsidR="00E83418" w:rsidDel="00EE3B27">
          <w:delText xml:space="preserve">to address is the continued creation and provision </w:delText>
        </w:r>
        <w:r w:rsidR="00194395" w:rsidDel="00EE3B27">
          <w:delText xml:space="preserve">of new products </w:delText>
        </w:r>
        <w:r w:rsidR="007D2D83" w:rsidDel="00EE3B27">
          <w:delText xml:space="preserve">without in/depth understanding of the forecasters point of view. </w:delText>
        </w:r>
        <w:r w:rsidR="008F0C6F" w:rsidDel="00EE3B27">
          <w:delText xml:space="preserve">The question that ought to be asked is how to efficiently create and transition products that forecasters actually want, need, and can use. </w:delText>
        </w:r>
      </w:del>
    </w:p>
    <w:p w14:paraId="19F1762C" w14:textId="07F6737F" w:rsidR="00A12966" w:rsidDel="00A75470" w:rsidRDefault="00A12966">
      <w:pPr>
        <w:ind w:firstLine="0"/>
        <w:rPr>
          <w:del w:id="1257" w:author="Fatima Pillosu" w:date="2021-03-17T15:02:00Z"/>
        </w:rPr>
      </w:pPr>
    </w:p>
    <w:p w14:paraId="45374541" w14:textId="13BB0DB5" w:rsidR="00BA73ED" w:rsidRPr="00E70397" w:rsidDel="00F706AD" w:rsidRDefault="00B16DAE">
      <w:pPr>
        <w:rPr>
          <w:del w:id="1258" w:author="Fatima Maria Pillosu" w:date="2021-02-15T23:09:00Z"/>
        </w:rPr>
      </w:pPr>
      <w:ins w:id="1259" w:author="Fatima Maria Pillosu" w:date="2021-02-16T17:12:00Z">
        <w:del w:id="1260" w:author="Fatima Pillosu" w:date="2021-03-17T17:11:00Z">
          <w:r w:rsidDel="00891BC2">
            <w:delText xml:space="preserve">This study </w:delText>
          </w:r>
        </w:del>
        <w:del w:id="1261" w:author="Fatima Pillosu" w:date="2021-03-17T15:43:00Z">
          <w:r w:rsidDel="00F96DB3">
            <w:delText>aims</w:delText>
          </w:r>
        </w:del>
        <w:del w:id="1262" w:author="Fatima Pillosu" w:date="2021-03-17T15:45:00Z">
          <w:r w:rsidDel="004F4365">
            <w:delText xml:space="preserve"> to </w:delText>
          </w:r>
        </w:del>
      </w:ins>
      <w:ins w:id="1263" w:author="Fatima Maria Pillosu" w:date="2021-02-16T17:17:00Z">
        <w:del w:id="1264" w:author="Fatima Pillosu" w:date="2021-03-17T15:45:00Z">
          <w:r w:rsidDel="004F4365">
            <w:delText>integrate</w:delText>
          </w:r>
        </w:del>
      </w:ins>
      <w:ins w:id="1265" w:author="Fatima Maria Pillosu" w:date="2021-02-16T17:18:00Z">
        <w:del w:id="1266" w:author="Fatima Pillosu" w:date="2021-03-17T15:45:00Z">
          <w:r w:rsidDel="004F4365">
            <w:delText xml:space="preserve"> the</w:delText>
          </w:r>
        </w:del>
      </w:ins>
      <w:ins w:id="1267" w:author="Fatima Maria Pillosu" w:date="2021-02-16T17:17:00Z">
        <w:del w:id="1268" w:author="Fatima Pillosu" w:date="2021-03-17T15:45:00Z">
          <w:r w:rsidDel="004F4365">
            <w:delText xml:space="preserve"> </w:delText>
          </w:r>
        </w:del>
      </w:ins>
      <w:ins w:id="1269" w:author="Fatima Maria Pillosu" w:date="2021-02-16T17:16:00Z">
        <w:del w:id="1270" w:author="Fatima Pillosu" w:date="2021-03-17T15:45:00Z">
          <w:r w:rsidDel="004F4365">
            <w:delText>lessons</w:delText>
          </w:r>
        </w:del>
      </w:ins>
      <w:ins w:id="1271" w:author="Fatima Maria Pillosu" w:date="2021-02-16T17:18:00Z">
        <w:del w:id="1272" w:author="Fatima Pillosu" w:date="2021-03-17T15:45:00Z">
          <w:r w:rsidDel="004F4365">
            <w:delText xml:space="preserve"> learnt</w:delText>
          </w:r>
        </w:del>
      </w:ins>
      <w:ins w:id="1273" w:author="Fatima Maria Pillosu" w:date="2021-02-16T17:16:00Z">
        <w:del w:id="1274" w:author="Fatima Pillosu" w:date="2021-03-17T15:45:00Z">
          <w:r w:rsidDel="004F4365">
            <w:delText xml:space="preserve"> from the literature </w:delText>
          </w:r>
        </w:del>
      </w:ins>
      <w:ins w:id="1275" w:author="Fatima Maria Pillosu" w:date="2021-02-16T17:17:00Z">
        <w:del w:id="1276" w:author="Fatima Pillosu" w:date="2021-03-17T15:45:00Z">
          <w:r w:rsidDel="004F4365">
            <w:delText>into an assessment of the usability of</w:delText>
          </w:r>
        </w:del>
      </w:ins>
      <w:ins w:id="1277" w:author="Fatima Maria Pillosu" w:date="2021-02-16T17:20:00Z">
        <w:del w:id="1278" w:author="Fatima Pillosu" w:date="2021-03-17T15:45:00Z">
          <w:r w:rsidR="004332F6" w:rsidDel="004F4365">
            <w:delText xml:space="preserve"> a</w:delText>
          </w:r>
        </w:del>
      </w:ins>
      <w:ins w:id="1279" w:author="Fatima Maria Pillosu" w:date="2021-02-16T17:17:00Z">
        <w:del w:id="1280" w:author="Fatima Pillosu" w:date="2021-03-17T15:45:00Z">
          <w:r w:rsidDel="004F4365">
            <w:delText xml:space="preserve"> new forecast product</w:delText>
          </w:r>
        </w:del>
      </w:ins>
      <w:ins w:id="1281" w:author="Fatima Maria Pillosu" w:date="2021-02-16T17:21:00Z">
        <w:del w:id="1282" w:author="Fatima Pillosu" w:date="2021-03-17T15:45:00Z">
          <w:r w:rsidR="004332F6" w:rsidDel="004F4365">
            <w:delText xml:space="preserve"> </w:delText>
          </w:r>
        </w:del>
      </w:ins>
      <w:ins w:id="1283" w:author="Fatima Maria Pillosu" w:date="2021-02-16T22:53:00Z">
        <w:del w:id="1284" w:author="Fatima Pillosu" w:date="2021-03-17T15:45:00Z">
          <w:r w:rsidR="00BA783B" w:rsidDel="004F4365">
            <w:delText>develop</w:delText>
          </w:r>
        </w:del>
      </w:ins>
      <w:ins w:id="1285" w:author="Fatima Maria Pillosu" w:date="2021-02-17T11:09:00Z">
        <w:del w:id="1286" w:author="Fatima Pillosu" w:date="2021-03-17T15:45:00Z">
          <w:r w:rsidR="00B575EA" w:rsidDel="004F4365">
            <w:delText>ed</w:delText>
          </w:r>
        </w:del>
      </w:ins>
      <w:ins w:id="1287" w:author="Fatima Maria Pillosu" w:date="2021-02-16T22:53:00Z">
        <w:del w:id="1288" w:author="Fatima Pillosu" w:date="2021-03-17T15:45:00Z">
          <w:r w:rsidR="00BA783B" w:rsidDel="004F4365">
            <w:delText xml:space="preserve"> to improve </w:delText>
          </w:r>
        </w:del>
      </w:ins>
      <w:ins w:id="1289" w:author="Fatima Maria Pillosu" w:date="2021-02-16T17:21:00Z">
        <w:del w:id="1290" w:author="Fatima Pillosu" w:date="2021-03-17T15:45:00Z">
          <w:r w:rsidR="004332F6" w:rsidDel="004F4365">
            <w:delText>the prediction of extreme localized rainfall</w:delText>
          </w:r>
        </w:del>
      </w:ins>
      <w:ins w:id="1291" w:author="Fatima Maria Pillosu" w:date="2021-02-16T17:20:00Z">
        <w:del w:id="1292" w:author="Fatima Pillosu" w:date="2021-03-17T15:45:00Z">
          <w:r w:rsidR="004332F6" w:rsidDel="004F4365">
            <w:delText xml:space="preserve">. </w:delText>
          </w:r>
        </w:del>
        <w:r w:rsidR="004332F6">
          <w:t xml:space="preserve">A new statistical post-processing </w:t>
        </w:r>
      </w:ins>
      <w:ins w:id="1293" w:author="Fatima Maria Pillosu" w:date="2021-02-16T17:21:00Z">
        <w:r w:rsidR="004332F6">
          <w:t>technique</w:t>
        </w:r>
      </w:ins>
      <w:ins w:id="1294" w:author="Fatima Maria Pillosu" w:date="2021-02-17T11:40:00Z">
        <w:r w:rsidR="00E74CDE">
          <w:t>, called ecPoint-Rainfall</w:t>
        </w:r>
      </w:ins>
      <w:ins w:id="1295" w:author="Fatima Pillosu" w:date="2021-03-17T17:11:00Z">
        <w:r w:rsidR="00891BC2">
          <w:t>,</w:t>
        </w:r>
      </w:ins>
      <w:ins w:id="1296" w:author="Fatima Maria Pillosu" w:date="2021-02-16T17:21:00Z">
        <w:r w:rsidR="004332F6">
          <w:t xml:space="preserve"> was developed at the European Centre for Medium-range Weather Forecasts (ECMWF)</w:t>
        </w:r>
      </w:ins>
      <w:ins w:id="1297" w:author="Fatima Maria Pillosu" w:date="2021-02-16T17:22:00Z">
        <w:r w:rsidR="004332F6">
          <w:t xml:space="preserve"> to provide global probabilistic rainfall forecasts</w:t>
        </w:r>
      </w:ins>
      <w:ins w:id="1298" w:author="Fatima Maria Pillosu" w:date="2021-02-17T09:46:00Z">
        <w:r w:rsidR="00AD4573">
          <w:t xml:space="preserve"> at </w:t>
        </w:r>
        <w:r w:rsidR="00AD4573" w:rsidRPr="00AD4573">
          <w:t>point-scale</w:t>
        </w:r>
      </w:ins>
      <w:ins w:id="1299" w:author="Fatima Maria Pillosu" w:date="2021-02-17T11:40:00Z">
        <w:r w:rsidR="00E74CDE">
          <w:t xml:space="preserve"> </w:t>
        </w:r>
      </w:ins>
      <w:ins w:id="1300" w:author="Fatima Maria Pillosu" w:date="2021-02-16T17:25:00Z">
        <w:r w:rsidR="00565F86">
          <w:fldChar w:fldCharType="begin" w:fldLock="1"/>
        </w:r>
      </w:ins>
      <w:r w:rsidR="00126738">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565F86">
        <w:fldChar w:fldCharType="separate"/>
      </w:r>
      <w:r w:rsidR="00565F86" w:rsidRPr="00565F86">
        <w:rPr>
          <w:noProof/>
        </w:rPr>
        <w:t>(Hewson and Pillosu 2020)</w:t>
      </w:r>
      <w:ins w:id="1301" w:author="Fatima Maria Pillosu" w:date="2021-02-16T17:25:00Z">
        <w:r w:rsidR="00565F86">
          <w:fldChar w:fldCharType="end"/>
        </w:r>
      </w:ins>
      <w:ins w:id="1302" w:author="Fatima Maria Pillosu" w:date="2021-02-16T17:22:00Z">
        <w:r w:rsidR="004332F6">
          <w:t>.</w:t>
        </w:r>
      </w:ins>
      <w:ins w:id="1303" w:author="Fatima Maria Pillosu" w:date="2021-02-16T17:42:00Z">
        <w:r w:rsidR="001D1E66">
          <w:t xml:space="preserve"> </w:t>
        </w:r>
      </w:ins>
    </w:p>
    <w:p w14:paraId="149C0CE2" w14:textId="4574C80E" w:rsidR="00C20C52" w:rsidRPr="00E70397" w:rsidDel="007E14EC" w:rsidRDefault="00C20C52">
      <w:pPr>
        <w:rPr>
          <w:del w:id="1304" w:author="Fatima Maria Pillosu" w:date="2021-02-16T12:44:00Z"/>
        </w:rPr>
      </w:pPr>
    </w:p>
    <w:p w14:paraId="586570F3" w14:textId="5B80D822" w:rsidR="007A6557" w:rsidDel="004251C9" w:rsidRDefault="006B1033" w:rsidP="004F4365">
      <w:pPr>
        <w:rPr>
          <w:ins w:id="1305" w:author="Fatima Maria Pillosu" w:date="2021-02-17T11:19:00Z"/>
          <w:del w:id="1306" w:author="Fatima Pillosu" w:date="2021-03-17T15:58:00Z"/>
        </w:rPr>
      </w:pPr>
      <w:del w:id="1307" w:author="Fatima Pillosu" w:date="2021-02-15T17:31:00Z">
        <w:r w:rsidDel="008238FD">
          <w:delText xml:space="preserve">This means to provide less detail </w:delText>
        </w:r>
        <w:r w:rsidR="00AF557C" w:rsidDel="008238FD">
          <w:delText>about the scientific developments of</w:delText>
        </w:r>
        <w:r w:rsidR="003D7F53" w:rsidDel="008238FD">
          <w:delText xml:space="preserve"> a product and provide more content that is </w:delText>
        </w:r>
      </w:del>
      <w:del w:id="1308" w:author="Fatima Pillosu" w:date="2021-02-15T17:26:00Z">
        <w:r w:rsidR="003D7F53" w:rsidDel="00893683">
          <w:delText>clearly and directly relevant to forecast</w:delText>
        </w:r>
        <w:r w:rsidR="00236906" w:rsidDel="00893683">
          <w:delText xml:space="preserve"> operations</w:delText>
        </w:r>
      </w:del>
      <w:del w:id="1309" w:author="Fatima Pillosu" w:date="2021-02-15T05:55:00Z">
        <w:r w:rsidR="00236906" w:rsidDel="004E5A67">
          <w:delText xml:space="preserve"> (</w:delText>
        </w:r>
      </w:del>
      <w:del w:id="1310" w:author="Fatima Pillosu" w:date="2021-02-15T17:26:00Z">
        <w:r w:rsidR="00236906" w:rsidDel="00893683">
          <w:delText>e.g. how and when model guidance applies</w:delText>
        </w:r>
        <w:r w:rsidR="00BD726D" w:rsidDel="00893683">
          <w:delText xml:space="preserve"> to and benefits a forecast process</w:delText>
        </w:r>
      </w:del>
      <w:del w:id="1311" w:author="Fatima Pillosu" w:date="2021-02-15T05:55:00Z">
        <w:r w:rsidR="00236906" w:rsidDel="004E5A67">
          <w:delText>)</w:delText>
        </w:r>
        <w:r w:rsidR="005E3097" w:rsidDel="004E5A67">
          <w:delText>.</w:delText>
        </w:r>
      </w:del>
      <w:del w:id="1312" w:author="Fatima Pillosu" w:date="2021-02-15T17:26:00Z">
        <w:r w:rsidR="005E3097" w:rsidDel="00893683">
          <w:delText xml:space="preserve"> </w:delText>
        </w:r>
      </w:del>
      <w:del w:id="1313" w:author="Fatima Pillosu" w:date="2021-02-15T17:32:00Z">
        <w:r w:rsidR="005E3097" w:rsidDel="00CD47BF">
          <w:delText>Therefore, there is the need to know what is this tool, how can I use it, when can I use it</w:delText>
        </w:r>
        <w:r w:rsidR="00C7653D" w:rsidDel="00CD47BF">
          <w:delText xml:space="preserve">, what are the strengths, and what are its limitations when there are so many tools </w:delText>
        </w:r>
        <w:r w:rsidR="003A798B" w:rsidDel="00CD47BF">
          <w:delText xml:space="preserve">that could be potentially used. </w:delText>
        </w:r>
      </w:del>
      <w:del w:id="1314" w:author="Fatima Pillosu" w:date="2021-02-15T17:14:00Z">
        <w:r w:rsidR="001C2AA9" w:rsidDel="00595A6C">
          <w:delText xml:space="preserve">Therefore, understanding forecasters needs for training </w:delText>
        </w:r>
        <w:r w:rsidR="006630CB" w:rsidDel="00595A6C">
          <w:delText xml:space="preserve">and communication about model information is a critical component of enabling more effective use of the forecast products. </w:delText>
        </w:r>
      </w:del>
      <w:ins w:id="1315" w:author="Fatima Pillosu" w:date="2021-02-15T05:58:00Z">
        <w:del w:id="1316" w:author="Fatima Maria Pillosu" w:date="2021-02-16T17:26:00Z">
          <w:r w:rsidR="008C2682" w:rsidRPr="00E36D1E" w:rsidDel="006C7ADD">
            <w:delText>A new statistical post-processing technique (ecPoint) was developed to provide global probabilistic point-scale forecasts, and ecPoint-Rainfall is the family that post-process rainfall (Hewson and Pillosu 2020).</w:delText>
          </w:r>
        </w:del>
      </w:ins>
      <w:ins w:id="1317" w:author="Fatima Maria Pillosu" w:date="2021-02-16T17:31:00Z">
        <w:r w:rsidR="006C7ADD">
          <w:t>A one-year global</w:t>
        </w:r>
      </w:ins>
      <w:ins w:id="1318" w:author="Fatima Pillosu" w:date="2021-02-15T05:58:00Z">
        <w:del w:id="1319" w:author="Fatima Maria Pillosu" w:date="2021-02-16T17:26:00Z">
          <w:r w:rsidR="008C2682" w:rsidRPr="00E36D1E" w:rsidDel="006C7ADD">
            <w:delText xml:space="preserve"> </w:delText>
          </w:r>
        </w:del>
        <w:del w:id="1320" w:author="Fatima Maria Pillosu" w:date="2021-02-16T17:27:00Z">
          <w:r w:rsidR="008C2682" w:rsidRPr="00E36D1E" w:rsidDel="006C7ADD">
            <w:delText>O</w:delText>
          </w:r>
        </w:del>
        <w:del w:id="1321" w:author="Fatima Maria Pillosu" w:date="2021-02-16T17:31:00Z">
          <w:r w:rsidR="008C2682" w:rsidRPr="00E36D1E" w:rsidDel="006C7ADD">
            <w:delText>bjective</w:delText>
          </w:r>
        </w:del>
        <w:r w:rsidR="008C2682" w:rsidRPr="00E36D1E">
          <w:t xml:space="preserve"> verification </w:t>
        </w:r>
        <w:del w:id="1322" w:author="Fatima Maria Pillosu" w:date="2021-02-16T17:27:00Z">
          <w:r w:rsidR="008C2682" w:rsidRPr="00E36D1E" w:rsidDel="006C7ADD">
            <w:delText xml:space="preserve">using a </w:delText>
          </w:r>
        </w:del>
        <w:del w:id="1323" w:author="Fatima Maria Pillosu" w:date="2021-02-16T17:30:00Z">
          <w:r w:rsidR="008C2682" w:rsidRPr="00E36D1E" w:rsidDel="006C7ADD">
            <w:delText xml:space="preserve">one year of </w:delText>
          </w:r>
        </w:del>
        <w:del w:id="1324" w:author="Fatima Maria Pillosu" w:date="2021-02-16T17:31:00Z">
          <w:r w:rsidR="008C2682" w:rsidRPr="00E36D1E" w:rsidDel="006C7ADD">
            <w:delText xml:space="preserve">global forecasts </w:delText>
          </w:r>
        </w:del>
        <w:r w:rsidR="008C2682" w:rsidRPr="00E36D1E">
          <w:t>show</w:t>
        </w:r>
      </w:ins>
      <w:ins w:id="1325" w:author="Fatima Maria Pillosu" w:date="2021-02-17T11:39:00Z">
        <w:r w:rsidR="000D0A78">
          <w:t>s</w:t>
        </w:r>
      </w:ins>
      <w:ins w:id="1326" w:author="Fatima Pillosu" w:date="2021-02-15T05:58:00Z">
        <w:del w:id="1327" w:author="Fatima Maria Pillosu" w:date="2021-02-16T17:27:00Z">
          <w:r w:rsidR="008C2682" w:rsidRPr="00E36D1E" w:rsidDel="006C7ADD">
            <w:delText>s</w:delText>
          </w:r>
        </w:del>
        <w:r w:rsidR="008C2682" w:rsidRPr="00E36D1E">
          <w:t xml:space="preserve"> that</w:t>
        </w:r>
      </w:ins>
      <w:ins w:id="1328" w:author="Fatima Maria Pillosu" w:date="2021-02-17T09:43:00Z">
        <w:r w:rsidR="00AD4573">
          <w:t xml:space="preserve">, in the prediction of </w:t>
        </w:r>
        <w:r w:rsidR="00AD4573" w:rsidRPr="00AD4573">
          <w:t>localized rainfall</w:t>
        </w:r>
      </w:ins>
      <w:ins w:id="1329" w:author="Fatima Maria Pillosu" w:date="2021-02-16T17:26:00Z">
        <w:r w:rsidR="006C7ADD">
          <w:t xml:space="preserve">, </w:t>
        </w:r>
      </w:ins>
      <w:ins w:id="1330" w:author="Fatima Pillosu" w:date="2021-02-15T05:58:00Z">
        <w:del w:id="1331" w:author="Fatima Maria Pillosu" w:date="2021-02-16T17:28:00Z">
          <w:r w:rsidR="008C2682" w:rsidRPr="00E36D1E" w:rsidDel="006C7ADD">
            <w:delText xml:space="preserve"> </w:delText>
          </w:r>
        </w:del>
        <w:del w:id="1332" w:author="Fatima Maria Pillosu" w:date="2021-02-17T11:41:00Z">
          <w:r w:rsidR="008C2682" w:rsidRPr="00E36D1E" w:rsidDel="005223FC">
            <w:delText>ecPoint-Rainfall</w:delText>
          </w:r>
        </w:del>
      </w:ins>
      <w:ins w:id="1333" w:author="Fatima Maria Pillosu" w:date="2021-02-17T11:41:00Z">
        <w:r w:rsidR="005223FC">
          <w:t>the new post-processed forecasts</w:t>
        </w:r>
      </w:ins>
      <w:ins w:id="1334" w:author="Fatima Pillosu" w:date="2021-02-15T05:58:00Z">
        <w:r w:rsidR="008C2682" w:rsidRPr="00E36D1E">
          <w:t xml:space="preserve"> </w:t>
        </w:r>
      </w:ins>
      <w:ins w:id="1335" w:author="Fatima Maria Pillosu" w:date="2021-02-17T11:41:00Z">
        <w:r w:rsidR="005223FC">
          <w:t>are</w:t>
        </w:r>
      </w:ins>
      <w:ins w:id="1336" w:author="Fatima Maria Pillosu" w:date="2021-02-16T17:28:00Z">
        <w:r w:rsidR="006C7ADD">
          <w:t xml:space="preserve"> more reliable and skilful</w:t>
        </w:r>
      </w:ins>
      <w:ins w:id="1337" w:author="Fatima Maria Pillosu" w:date="2021-02-17T09:47:00Z">
        <w:r w:rsidR="004F6935" w:rsidRPr="004F6935">
          <w:t xml:space="preserve"> up to day 10 </w:t>
        </w:r>
      </w:ins>
      <w:ins w:id="1338" w:author="Fatima Maria Pillosu" w:date="2021-02-16T17:29:00Z">
        <w:r w:rsidR="006C7ADD">
          <w:t>than ECMWF ensemble (ENS),</w:t>
        </w:r>
      </w:ins>
      <w:ins w:id="1339" w:author="Fatima Maria Pillosu" w:date="2021-02-17T09:44:00Z">
        <w:r w:rsidR="00AD4573">
          <w:t xml:space="preserve"> </w:t>
        </w:r>
      </w:ins>
      <w:ins w:id="1340" w:author="Fatima Maria Pillosu" w:date="2021-02-16T17:33:00Z">
        <w:r w:rsidR="006C7ADD" w:rsidRPr="00E36D1E">
          <w:t xml:space="preserve">especially </w:t>
        </w:r>
        <w:r w:rsidR="006C7ADD">
          <w:t xml:space="preserve">for </w:t>
        </w:r>
        <w:r w:rsidR="006C7ADD" w:rsidRPr="00E36D1E">
          <w:t>extremes (&gt;50 mm/12h).</w:t>
        </w:r>
      </w:ins>
      <w:ins w:id="1341" w:author="Fatima Maria Pillosu" w:date="2021-02-17T10:47:00Z">
        <w:r w:rsidR="00FE6B29">
          <w:t xml:space="preserve"> </w:t>
        </w:r>
      </w:ins>
      <w:ins w:id="1342" w:author="Fatima Maria Pillosu" w:date="2021-02-17T10:48:00Z">
        <w:r w:rsidR="00FE6B29">
          <w:t xml:space="preserve">However, </w:t>
        </w:r>
      </w:ins>
      <w:ins w:id="1343" w:author="Fatima Maria Pillosu" w:date="2021-02-17T10:50:00Z">
        <w:r w:rsidR="00FE6B29">
          <w:t xml:space="preserve">compared to other raw or post-processed probabilistic forecast products, </w:t>
        </w:r>
      </w:ins>
      <w:ins w:id="1344" w:author="Fatima Maria Pillosu" w:date="2021-02-17T10:48:00Z">
        <w:r w:rsidR="00FE6B29">
          <w:t xml:space="preserve">ecPoint-Rainfall adds </w:t>
        </w:r>
      </w:ins>
      <w:ins w:id="1345" w:author="Fatima Maria Pillosu" w:date="2021-02-17T10:49:00Z">
        <w:r w:rsidR="00FE6B29">
          <w:t xml:space="preserve">some </w:t>
        </w:r>
      </w:ins>
      <w:ins w:id="1346" w:author="Fatima Maria Pillosu" w:date="2021-02-17T10:48:00Z">
        <w:r w:rsidR="00FE6B29">
          <w:t>layers of complexity</w:t>
        </w:r>
      </w:ins>
      <w:ins w:id="1347" w:author="Fatima Maria Pillosu" w:date="2021-02-17T10:49:00Z">
        <w:r w:rsidR="00FE6B29">
          <w:t xml:space="preserve"> to the interpretation of its forecasts</w:t>
        </w:r>
      </w:ins>
      <w:ins w:id="1348" w:author="Fatima Maria Pillosu" w:date="2021-02-17T10:48:00Z">
        <w:r w:rsidR="00FE6B29">
          <w:t xml:space="preserve">: (1) forecasts </w:t>
        </w:r>
      </w:ins>
      <w:ins w:id="1349" w:author="Fatima Maria Pillosu" w:date="2021-02-17T10:52:00Z">
        <w:del w:id="1350" w:author="Fatima Pillosu" w:date="2021-03-17T15:47:00Z">
          <w:r w:rsidR="00FE6B29" w:rsidDel="00401270">
            <w:delText>correspond</w:delText>
          </w:r>
        </w:del>
      </w:ins>
      <w:ins w:id="1351" w:author="Fatima Pillosu" w:date="2021-03-17T15:47:00Z">
        <w:r w:rsidR="00401270">
          <w:t>provide information on</w:t>
        </w:r>
      </w:ins>
      <w:ins w:id="1352" w:author="Fatima Maria Pillosu" w:date="2021-02-17T10:52:00Z">
        <w:del w:id="1353" w:author="Fatima Pillosu" w:date="2021-03-17T15:47:00Z">
          <w:r w:rsidR="00FE6B29" w:rsidDel="00401270">
            <w:delText xml:space="preserve"> to</w:delText>
          </w:r>
        </w:del>
        <w:r w:rsidR="00FE6B29">
          <w:t xml:space="preserve"> a point within the grid-box instead </w:t>
        </w:r>
      </w:ins>
      <w:ins w:id="1354" w:author="Fatima Maria Pillosu" w:date="2021-02-17T10:53:00Z">
        <w:r w:rsidR="00FE6B29">
          <w:t>to the grid-box average, and (2) nothing can be said about the location of such point within the grid-box.</w:t>
        </w:r>
      </w:ins>
      <w:ins w:id="1355" w:author="Fatima Maria Pillosu" w:date="2021-02-17T10:54:00Z">
        <w:r w:rsidR="00FE6B29">
          <w:t xml:space="preserve"> </w:t>
        </w:r>
      </w:ins>
      <w:ins w:id="1356" w:author="Fatima Maria Pillosu" w:date="2021-02-17T11:05:00Z">
        <w:r w:rsidR="00827C91">
          <w:t>If the implicat</w:t>
        </w:r>
      </w:ins>
      <w:ins w:id="1357" w:author="Fatima Maria Pillosu" w:date="2021-02-17T11:06:00Z">
        <w:r w:rsidR="00827C91">
          <w:t>ion</w:t>
        </w:r>
      </w:ins>
      <w:ins w:id="1358" w:author="Fatima Pillosu" w:date="2021-03-17T15:57:00Z">
        <w:r w:rsidR="009D30F5">
          <w:t>s</w:t>
        </w:r>
      </w:ins>
      <w:ins w:id="1359" w:author="Fatima Maria Pillosu" w:date="2021-02-17T11:06:00Z">
        <w:r w:rsidR="00827C91">
          <w:t xml:space="preserve"> of th</w:t>
        </w:r>
      </w:ins>
      <w:ins w:id="1360" w:author="Fatima Maria Pillosu" w:date="2021-02-17T11:05:00Z">
        <w:r w:rsidR="00827C91">
          <w:t>ese features</w:t>
        </w:r>
      </w:ins>
      <w:ins w:id="1361" w:author="Fatima Maria Pillosu" w:date="2021-02-17T11:06:00Z">
        <w:r w:rsidR="00827C91">
          <w:t xml:space="preserve"> </w:t>
        </w:r>
      </w:ins>
      <w:ins w:id="1362" w:author="Fatima Pillosu" w:date="2021-03-17T15:57:00Z">
        <w:r w:rsidR="009D30F5">
          <w:t>are</w:t>
        </w:r>
      </w:ins>
      <w:ins w:id="1363" w:author="Fatima Maria Pillosu" w:date="2021-02-17T11:07:00Z">
        <w:del w:id="1364" w:author="Fatima Pillosu" w:date="2021-03-17T15:57:00Z">
          <w:r w:rsidR="00827C91" w:rsidDel="009D30F5">
            <w:delText>is</w:delText>
          </w:r>
        </w:del>
      </w:ins>
      <w:ins w:id="1365" w:author="Fatima Maria Pillosu" w:date="2021-02-17T11:06:00Z">
        <w:r w:rsidR="00827C91">
          <w:t xml:space="preserve"> </w:t>
        </w:r>
      </w:ins>
      <w:ins w:id="1366" w:author="Fatima Maria Pillosu" w:date="2021-02-17T11:05:00Z">
        <w:r w:rsidR="00827C91">
          <w:t xml:space="preserve">not understood and applied correctly </w:t>
        </w:r>
      </w:ins>
      <w:ins w:id="1367" w:author="Fatima Maria Pillosu" w:date="2021-02-17T11:08:00Z">
        <w:r w:rsidR="00B575EA">
          <w:t>in</w:t>
        </w:r>
      </w:ins>
      <w:ins w:id="1368" w:author="Fatima Maria Pillosu" w:date="2021-02-17T11:05:00Z">
        <w:r w:rsidR="00827C91">
          <w:t xml:space="preserve"> the </w:t>
        </w:r>
        <w:del w:id="1369" w:author="Fatima Pillosu" w:date="2021-03-17T15:29:00Z">
          <w:r w:rsidR="00827C91" w:rsidDel="00A443E2">
            <w:delText>creation</w:delText>
          </w:r>
        </w:del>
      </w:ins>
      <w:ins w:id="1370" w:author="Fatima Pillosu" w:date="2021-03-17T15:29:00Z">
        <w:r w:rsidR="00A443E2">
          <w:t>interpretation</w:t>
        </w:r>
      </w:ins>
      <w:ins w:id="1371" w:author="Fatima Maria Pillosu" w:date="2021-02-17T11:05:00Z">
        <w:r w:rsidR="00827C91">
          <w:t xml:space="preserve"> </w:t>
        </w:r>
        <w:r w:rsidR="00827C91">
          <w:lastRenderedPageBreak/>
          <w:t>of forecasts</w:t>
        </w:r>
      </w:ins>
      <w:ins w:id="1372" w:author="Fatima Maria Pillosu" w:date="2021-02-17T11:08:00Z">
        <w:r w:rsidR="00B575EA">
          <w:t xml:space="preserve"> </w:t>
        </w:r>
      </w:ins>
      <w:ins w:id="1373" w:author="Fatima Maria Pillosu" w:date="2021-02-17T11:09:00Z">
        <w:r w:rsidR="00B575EA">
          <w:t>and</w:t>
        </w:r>
      </w:ins>
      <w:ins w:id="1374" w:author="Fatima Maria Pillosu" w:date="2021-02-17T11:08:00Z">
        <w:r w:rsidR="00B575EA">
          <w:t xml:space="preserve"> </w:t>
        </w:r>
      </w:ins>
      <w:ins w:id="1375" w:author="Fatima Pillosu" w:date="2021-03-17T15:29:00Z">
        <w:r w:rsidR="00A443E2">
          <w:t xml:space="preserve">subsequent </w:t>
        </w:r>
        <w:r w:rsidR="001F28C8">
          <w:t xml:space="preserve">issuing of </w:t>
        </w:r>
      </w:ins>
      <w:ins w:id="1376" w:author="Fatima Maria Pillosu" w:date="2021-02-17T11:08:00Z">
        <w:r w:rsidR="00B575EA">
          <w:t>warnings</w:t>
        </w:r>
      </w:ins>
      <w:ins w:id="1377" w:author="Fatima Maria Pillosu" w:date="2021-02-17T11:05:00Z">
        <w:r w:rsidR="00827C91">
          <w:t xml:space="preserve">, </w:t>
        </w:r>
      </w:ins>
      <w:ins w:id="1378" w:author="Fatima Maria Pillosu" w:date="2021-02-17T11:07:00Z">
        <w:r w:rsidR="00827C91">
          <w:t>the perceived usefulness of ecPoint-Rainfall c</w:t>
        </w:r>
      </w:ins>
      <w:ins w:id="1379" w:author="Fatima Maria Pillosu" w:date="2021-02-17T11:20:00Z">
        <w:r w:rsidR="007A6557">
          <w:t>ould</w:t>
        </w:r>
      </w:ins>
      <w:ins w:id="1380" w:author="Fatima Maria Pillosu" w:date="2021-02-17T11:07:00Z">
        <w:r w:rsidR="00827C91">
          <w:t xml:space="preserve"> be undermined.</w:t>
        </w:r>
      </w:ins>
      <w:ins w:id="1381" w:author="Fatima Maria Pillosu" w:date="2021-02-17T11:11:00Z">
        <w:r w:rsidR="00B575EA">
          <w:t xml:space="preserve"> </w:t>
        </w:r>
      </w:ins>
      <w:ins w:id="1382" w:author="Fatima Maria Pillosu" w:date="2021-02-17T11:13:00Z">
        <w:del w:id="1383" w:author="Fatima Pillosu" w:date="2021-03-17T15:28:00Z">
          <w:r w:rsidR="00B575EA" w:rsidDel="00A35498">
            <w:delText xml:space="preserve">In their study, </w:delText>
          </w:r>
        </w:del>
      </w:ins>
      <w:ins w:id="1384" w:author="Fatima Maria Pillosu" w:date="2021-02-17T10:56:00Z">
        <w:del w:id="1385" w:author="Fatima Pillosu" w:date="2021-03-17T15:28:00Z">
          <w:r w:rsidR="00FE6B29" w:rsidDel="00A35498">
            <w:delText xml:space="preserve">Hewson and Pillosu (2020) </w:delText>
          </w:r>
        </w:del>
      </w:ins>
      <w:ins w:id="1386" w:author="Fatima Maria Pillosu" w:date="2021-02-17T11:13:00Z">
        <w:del w:id="1387" w:author="Fatima Pillosu" w:date="2021-03-17T15:28:00Z">
          <w:r w:rsidR="00B575EA" w:rsidDel="00A35498">
            <w:delText>d</w:delText>
          </w:r>
        </w:del>
      </w:ins>
      <w:ins w:id="1388" w:author="Fatima Maria Pillosu" w:date="2021-02-17T11:17:00Z">
        <w:del w:id="1389" w:author="Fatima Pillosu" w:date="2021-03-17T15:28:00Z">
          <w:r w:rsidR="00C42398" w:rsidDel="00A35498">
            <w:delText>o</w:delText>
          </w:r>
        </w:del>
      </w:ins>
      <w:ins w:id="1390" w:author="Fatima Maria Pillosu" w:date="2021-02-17T11:11:00Z">
        <w:del w:id="1391" w:author="Fatima Pillosu" w:date="2021-03-17T15:28:00Z">
          <w:r w:rsidR="00B575EA" w:rsidDel="00A35498">
            <w:delText xml:space="preserve"> </w:delText>
          </w:r>
        </w:del>
      </w:ins>
      <w:ins w:id="1392" w:author="Fatima Maria Pillosu" w:date="2021-02-17T10:56:00Z">
        <w:del w:id="1393" w:author="Fatima Pillosu" w:date="2021-03-17T15:28:00Z">
          <w:r w:rsidR="00FE6B29" w:rsidDel="00A35498">
            <w:delText>not investigate</w:delText>
          </w:r>
        </w:del>
      </w:ins>
      <w:ins w:id="1394" w:author="Fatima Maria Pillosu" w:date="2021-02-17T11:20:00Z">
        <w:del w:id="1395" w:author="Fatima Pillosu" w:date="2021-03-17T15:28:00Z">
          <w:r w:rsidR="007A6557" w:rsidDel="00A35498">
            <w:delText xml:space="preserve"> this aspect</w:delText>
          </w:r>
        </w:del>
      </w:ins>
      <w:ins w:id="1396" w:author="Fatima Maria Pillosu" w:date="2021-02-17T11:43:00Z">
        <w:del w:id="1397" w:author="Fatima Pillosu" w:date="2021-03-17T15:28:00Z">
          <w:r w:rsidR="005223FC" w:rsidDel="00A35498">
            <w:delText>, focusing mainly on the science behind the</w:delText>
          </w:r>
        </w:del>
      </w:ins>
      <w:ins w:id="1398" w:author="Fatima Maria Pillosu" w:date="2021-02-17T11:44:00Z">
        <w:del w:id="1399" w:author="Fatima Pillosu" w:date="2021-03-17T15:28:00Z">
          <w:r w:rsidR="005223FC" w:rsidDel="00A35498">
            <w:delText xml:space="preserve"> development</w:delText>
          </w:r>
        </w:del>
      </w:ins>
      <w:ins w:id="1400" w:author="Fatima Maria Pillosu" w:date="2021-02-17T11:43:00Z">
        <w:del w:id="1401" w:author="Fatima Pillosu" w:date="2021-03-17T15:28:00Z">
          <w:r w:rsidR="005223FC" w:rsidDel="00A35498">
            <w:delText xml:space="preserve"> </w:delText>
          </w:r>
        </w:del>
      </w:ins>
      <w:ins w:id="1402" w:author="Fatima Maria Pillosu" w:date="2021-02-17T11:44:00Z">
        <w:del w:id="1403" w:author="Fatima Pillosu" w:date="2021-03-17T15:28:00Z">
          <w:r w:rsidR="005223FC" w:rsidDel="00A35498">
            <w:delText xml:space="preserve">of the new </w:delText>
          </w:r>
        </w:del>
      </w:ins>
      <w:ins w:id="1404" w:author="Fatima Maria Pillosu" w:date="2021-02-17T11:43:00Z">
        <w:del w:id="1405" w:author="Fatima Pillosu" w:date="2021-03-17T15:28:00Z">
          <w:r w:rsidR="005223FC" w:rsidDel="00A35498">
            <w:delText xml:space="preserve">post-processing </w:delText>
          </w:r>
        </w:del>
      </w:ins>
      <w:ins w:id="1406" w:author="Fatima Maria Pillosu" w:date="2021-02-17T11:47:00Z">
        <w:del w:id="1407" w:author="Fatima Pillosu" w:date="2021-03-17T15:28:00Z">
          <w:r w:rsidR="005223FC" w:rsidDel="00A35498">
            <w:delText>technique</w:delText>
          </w:r>
        </w:del>
      </w:ins>
      <w:ins w:id="1408" w:author="Fatima Maria Pillosu" w:date="2021-02-17T11:44:00Z">
        <w:del w:id="1409" w:author="Fatima Pillosu" w:date="2021-03-17T15:28:00Z">
          <w:r w:rsidR="005223FC" w:rsidDel="00A35498">
            <w:delText xml:space="preserve">. </w:delText>
          </w:r>
        </w:del>
      </w:ins>
      <w:ins w:id="1410" w:author="Fatima Maria Pillosu" w:date="2021-02-17T11:20:00Z">
        <w:del w:id="1411" w:author="Fatima Pillosu" w:date="2021-03-17T15:28:00Z">
          <w:r w:rsidR="007A6557" w:rsidDel="00A35498">
            <w:delText xml:space="preserve"> </w:delText>
          </w:r>
        </w:del>
      </w:ins>
    </w:p>
    <w:p w14:paraId="12227A39" w14:textId="3ADA1D59" w:rsidR="00CC04BC" w:rsidRDefault="00C42398" w:rsidP="004251C9">
      <w:pPr>
        <w:rPr>
          <w:ins w:id="1412" w:author="Fatima Maria Pillosu" w:date="2021-02-17T10:17:00Z"/>
        </w:rPr>
      </w:pPr>
      <w:ins w:id="1413" w:author="Fatima Maria Pillosu" w:date="2021-02-17T11:17:00Z">
        <w:del w:id="1414" w:author="Fatima Pillosu" w:date="2021-03-17T15:58:00Z">
          <w:r w:rsidDel="004251C9">
            <w:delText xml:space="preserve"> </w:delText>
          </w:r>
        </w:del>
        <w:del w:id="1415" w:author="Fatima Pillosu" w:date="2021-03-17T16:00:00Z">
          <w:r w:rsidDel="00B27E73">
            <w:delText>W</w:delText>
          </w:r>
        </w:del>
      </w:ins>
      <w:ins w:id="1416" w:author="Fatima Pillosu" w:date="2021-03-17T16:00:00Z">
        <w:r w:rsidR="00B27E73">
          <w:t>For example, w</w:t>
        </w:r>
      </w:ins>
      <w:ins w:id="1417" w:author="Fatima Maria Pillosu" w:date="2021-02-17T11:17:00Z">
        <w:r>
          <w:t xml:space="preserve">hen </w:t>
        </w:r>
        <w:del w:id="1418" w:author="Fatima Pillosu" w:date="2021-03-17T17:10:00Z">
          <w:r w:rsidDel="00891BC2">
            <w:delText xml:space="preserve">in 2017 </w:delText>
          </w:r>
        </w:del>
        <w:del w:id="1419" w:author="Fatima Pillosu" w:date="2021-03-17T15:59:00Z">
          <w:r w:rsidDel="00E47745">
            <w:delText xml:space="preserve">different </w:delText>
          </w:r>
        </w:del>
        <w:r>
          <w:t>Peru</w:t>
        </w:r>
        <w:del w:id="1420" w:author="Fatima Pillosu" w:date="2021-03-17T15:59:00Z">
          <w:r w:rsidDel="00E47745">
            <w:delText>vian regions were</w:delText>
          </w:r>
        </w:del>
        <w:r>
          <w:t xml:space="preserve"> affected by severe flooding</w:t>
        </w:r>
      </w:ins>
      <w:ins w:id="1421" w:author="Fatima Pillosu" w:date="2021-03-17T17:10:00Z">
        <w:r w:rsidR="00891BC2">
          <w:t xml:space="preserve"> in 2017</w:t>
        </w:r>
      </w:ins>
      <w:ins w:id="1422" w:author="Fatima Maria Pillosu" w:date="2021-02-17T11:17:00Z">
        <w:r>
          <w:t xml:space="preserve">, </w:t>
        </w:r>
      </w:ins>
      <w:ins w:id="1423" w:author="Fatima Maria Pillosu" w:date="2021-02-17T11:18:00Z">
        <w:r>
          <w:t>the Peruvian national hydro-meteorological service (SENHAMI) was provided with temporary free access to ECMWF forecasts</w:t>
        </w:r>
      </w:ins>
      <w:ins w:id="1424" w:author="Fatima Maria Pillosu" w:date="2021-02-17T11:48:00Z">
        <w:r w:rsidR="005223FC">
          <w:t xml:space="preserve"> </w:t>
        </w:r>
        <w:r w:rsidR="005223FC">
          <w:fldChar w:fldCharType="begin" w:fldLock="1"/>
        </w:r>
        <w:r w:rsidR="005223FC">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5223FC">
          <w:fldChar w:fldCharType="separate"/>
        </w:r>
        <w:r w:rsidR="005223FC">
          <w:rPr>
            <w:noProof/>
          </w:rPr>
          <w:t>(Pillosu et al. 2017)</w:t>
        </w:r>
        <w:r w:rsidR="005223FC">
          <w:fldChar w:fldCharType="end"/>
        </w:r>
      </w:ins>
      <w:ins w:id="1425" w:author="Fatima Maria Pillosu" w:date="2021-02-17T11:45:00Z">
        <w:r w:rsidR="005223FC">
          <w:t>.</w:t>
        </w:r>
      </w:ins>
      <w:ins w:id="1426" w:author="Fatima Maria Pillosu" w:date="2021-02-17T11:46:00Z">
        <w:r w:rsidR="005223FC">
          <w:t xml:space="preserve"> </w:t>
        </w:r>
      </w:ins>
      <w:ins w:id="1427" w:author="Fatima Maria Pillosu" w:date="2021-02-17T11:47:00Z">
        <w:r w:rsidR="005223FC">
          <w:t>They were</w:t>
        </w:r>
      </w:ins>
      <w:ins w:id="1428" w:author="Fatima Maria Pillosu" w:date="2021-02-17T11:46:00Z">
        <w:r w:rsidR="005223FC">
          <w:t xml:space="preserve"> also provide</w:t>
        </w:r>
      </w:ins>
      <w:ins w:id="1429" w:author="Fatima Maria Pillosu" w:date="2021-02-17T11:48:00Z">
        <w:r w:rsidR="005223FC">
          <w:t>d</w:t>
        </w:r>
      </w:ins>
      <w:ins w:id="1430" w:author="Fatima Maria Pillosu" w:date="2021-02-17T11:47:00Z">
        <w:r w:rsidR="005223FC">
          <w:t xml:space="preserve"> with</w:t>
        </w:r>
      </w:ins>
      <w:ins w:id="1431" w:author="Fatima Maria Pillosu" w:date="2021-02-17T11:46:00Z">
        <w:r w:rsidR="005223FC">
          <w:t xml:space="preserve"> the</w:t>
        </w:r>
      </w:ins>
      <w:ins w:id="1432" w:author="Fatima Maria Pillosu" w:date="2021-02-17T11:18:00Z">
        <w:r>
          <w:t xml:space="preserve"> newly developed ecPoint-Rainfall</w:t>
        </w:r>
      </w:ins>
      <w:ins w:id="1433" w:author="Fatima Maria Pillosu" w:date="2021-02-17T11:46:00Z">
        <w:r w:rsidR="005223FC">
          <w:t xml:space="preserve"> that, at the time, was</w:t>
        </w:r>
      </w:ins>
      <w:ins w:id="1434" w:author="Fatima Maria Pillosu" w:date="2021-02-17T11:18:00Z">
        <w:r w:rsidR="005354B2">
          <w:t xml:space="preserve"> </w:t>
        </w:r>
      </w:ins>
      <w:ins w:id="1435" w:author="Fatima Maria Pillosu" w:date="2021-02-17T11:45:00Z">
        <w:r w:rsidR="005223FC">
          <w:t>running</w:t>
        </w:r>
      </w:ins>
      <w:ins w:id="1436" w:author="Fatima Maria Pillosu" w:date="2021-02-17T11:48:00Z">
        <w:r w:rsidR="005223FC">
          <w:t xml:space="preserve"> only</w:t>
        </w:r>
      </w:ins>
      <w:ins w:id="1437" w:author="Fatima Maria Pillosu" w:date="2021-02-17T11:45:00Z">
        <w:r w:rsidR="005223FC">
          <w:t xml:space="preserve"> internally at ECMWF in pre-operational</w:t>
        </w:r>
      </w:ins>
      <w:ins w:id="1438" w:author="Fatima Maria Pillosu" w:date="2021-02-17T11:46:00Z">
        <w:r w:rsidR="005223FC">
          <w:t xml:space="preserve"> mode</w:t>
        </w:r>
      </w:ins>
      <w:ins w:id="1439" w:author="Fatima Maria Pillosu" w:date="2021-02-17T11:48:00Z">
        <w:r w:rsidR="005223FC">
          <w:t>.</w:t>
        </w:r>
      </w:ins>
      <w:ins w:id="1440" w:author="Fatima Maria Pillosu" w:date="2021-02-17T11:18:00Z">
        <w:r w:rsidR="007A6557">
          <w:t xml:space="preserve"> This </w:t>
        </w:r>
      </w:ins>
      <w:ins w:id="1441" w:author="Fatima Maria Pillosu" w:date="2021-02-17T11:19:00Z">
        <w:del w:id="1442" w:author="Hannah Cloke" w:date="2021-02-18T19:21:00Z">
          <w:r w:rsidR="007A6557" w:rsidDel="000E2AD2">
            <w:delText xml:space="preserve">case </w:delText>
          </w:r>
        </w:del>
        <w:r w:rsidR="007A6557">
          <w:t xml:space="preserve">provided an invaluable opportunity </w:t>
        </w:r>
      </w:ins>
      <w:ins w:id="1443" w:author="Fatima Maria Pillosu" w:date="2021-02-17T11:21:00Z">
        <w:r w:rsidR="007A6557">
          <w:t>to collect field information about strengths, weaknesses, and usefulness of the new forecast</w:t>
        </w:r>
      </w:ins>
      <w:ins w:id="1444" w:author="Fatima Maria Pillosu" w:date="2021-02-17T11:25:00Z">
        <w:r w:rsidR="00C95E20">
          <w:t>s.</w:t>
        </w:r>
      </w:ins>
      <w:ins w:id="1445" w:author="Fatima Maria Pillosu" w:date="2021-02-17T11:22:00Z">
        <w:r w:rsidR="00870E3F">
          <w:t xml:space="preserve"> Subsequent discussions with SENHAMI experts </w:t>
        </w:r>
      </w:ins>
      <w:ins w:id="1446" w:author="Fatima Maria Pillosu" w:date="2021-02-17T11:26:00Z">
        <w:r w:rsidR="00C95E20">
          <w:t>brought to the attention of</w:t>
        </w:r>
      </w:ins>
      <w:ins w:id="1447" w:author="Fatima Maria Pillosu" w:date="2021-02-17T11:22:00Z">
        <w:r w:rsidR="00870E3F">
          <w:t xml:space="preserve"> ecPoint developers </w:t>
        </w:r>
      </w:ins>
      <w:ins w:id="1448" w:author="Fatima Maria Pillosu" w:date="2021-02-17T11:27:00Z">
        <w:r w:rsidR="00C95E20">
          <w:t>questions such as</w:t>
        </w:r>
      </w:ins>
      <w:ins w:id="1449" w:author="Fatima Maria Pillosu" w:date="2021-02-17T11:23:00Z">
        <w:r w:rsidR="00870E3F">
          <w:t xml:space="preserve"> “Are ecPoint-Rainfall forecasts perceived </w:t>
        </w:r>
      </w:ins>
      <w:ins w:id="1450" w:author="Hannah Cloke" w:date="2021-02-18T19:21:00Z">
        <w:r w:rsidR="008A4C18">
          <w:t xml:space="preserve">as </w:t>
        </w:r>
      </w:ins>
      <w:ins w:id="1451" w:author="Fatima Maria Pillosu" w:date="2021-02-17T11:23:00Z">
        <w:r w:rsidR="00870E3F">
          <w:t>useful?”, “Are users interpreting ecPoint-Rainfall guidance correctly?”, “Will guidelines on ecPoint-Rainfall need to be user-tailored to increase the forecast usability?”.</w:t>
        </w:r>
      </w:ins>
      <w:ins w:id="1452" w:author="Fatima Maria Pillosu" w:date="2021-02-17T11:27:00Z">
        <w:r w:rsidR="00C95E20">
          <w:t xml:space="preserve"> </w:t>
        </w:r>
      </w:ins>
      <w:ins w:id="1453" w:author="Fatima Maria Pillosu" w:date="2021-02-17T10:19:00Z">
        <w:r w:rsidR="00422C48">
          <w:t xml:space="preserve">More collaborative projects of this kind were </w:t>
        </w:r>
      </w:ins>
      <w:ins w:id="1454" w:author="Fatima Maria Pillosu" w:date="2021-02-17T11:16:00Z">
        <w:r>
          <w:t>later</w:t>
        </w:r>
      </w:ins>
      <w:ins w:id="1455" w:author="Fatima Maria Pillosu" w:date="2021-02-17T10:19:00Z">
        <w:r w:rsidR="00422C48">
          <w:t xml:space="preserve"> pursued to collect </w:t>
        </w:r>
      </w:ins>
      <w:ins w:id="1456" w:author="Fatima Maria Pillosu" w:date="2021-02-17T11:28:00Z">
        <w:r w:rsidR="00C95E20">
          <w:t xml:space="preserve">further </w:t>
        </w:r>
      </w:ins>
      <w:ins w:id="1457" w:author="Fatima Maria Pillosu" w:date="2021-02-17T10:20:00Z">
        <w:r w:rsidR="00422C48">
          <w:t xml:space="preserve">field information about ecPoint-Rainfall performance and usefulness </w:t>
        </w:r>
        <w:r w:rsidR="00422C48">
          <w:fldChar w:fldCharType="begin" w:fldLock="1"/>
        </w:r>
        <w:r w:rsidR="00422C48">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422C48">
          <w:fldChar w:fldCharType="separate"/>
        </w:r>
        <w:r w:rsidR="00422C48">
          <w:rPr>
            <w:noProof/>
          </w:rPr>
          <w:t>(Pillosu and Hewson 2018)</w:t>
        </w:r>
        <w:r w:rsidR="00422C48">
          <w:fldChar w:fldCharType="end"/>
        </w:r>
        <w:r w:rsidR="00422C48">
          <w:t>.</w:t>
        </w:r>
      </w:ins>
      <w:ins w:id="1458" w:author="Fatima Maria Pillosu" w:date="2021-02-17T10:21:00Z">
        <w:r w:rsidR="00422C48">
          <w:t xml:space="preserve"> It was decided to limit the participation </w:t>
        </w:r>
      </w:ins>
      <w:ins w:id="1459" w:author="Fatima Maria Pillosu" w:date="2021-02-17T10:22:00Z">
        <w:r w:rsidR="00422C48">
          <w:t>to forecasters at national hydro-meteorological services (NHMSs)</w:t>
        </w:r>
      </w:ins>
      <w:ins w:id="1460" w:author="Fatima Maria Pillosu" w:date="2021-02-17T10:29:00Z">
        <w:r w:rsidR="003472A4">
          <w:t xml:space="preserve"> as it </w:t>
        </w:r>
      </w:ins>
      <w:ins w:id="1461" w:author="Fatima Maria Pillosu" w:date="2021-02-17T10:31:00Z">
        <w:r w:rsidR="003472A4">
          <w:t>was</w:t>
        </w:r>
      </w:ins>
      <w:ins w:id="1462" w:author="Fatima Maria Pillosu" w:date="2021-02-17T10:22:00Z">
        <w:r w:rsidR="00422C48">
          <w:t xml:space="preserve"> assumed that they </w:t>
        </w:r>
      </w:ins>
      <w:ins w:id="1463" w:author="Fatima Maria Pillosu" w:date="2021-02-17T10:30:00Z">
        <w:r w:rsidR="003472A4">
          <w:t>might</w:t>
        </w:r>
      </w:ins>
      <w:ins w:id="1464" w:author="Fatima Maria Pillosu" w:date="2021-02-17T10:22:00Z">
        <w:r w:rsidR="00422C48">
          <w:t xml:space="preserve"> be</w:t>
        </w:r>
      </w:ins>
      <w:ins w:id="1465" w:author="Fatima Maria Pillosu" w:date="2021-02-17T10:27:00Z">
        <w:r w:rsidR="00422C48">
          <w:t xml:space="preserve"> the</w:t>
        </w:r>
      </w:ins>
      <w:ins w:id="1466" w:author="Fatima Maria Pillosu" w:date="2021-02-17T10:22:00Z">
        <w:r w:rsidR="00422C48">
          <w:t xml:space="preserve"> primary costumers of ecPoint-Rainfall forecasts</w:t>
        </w:r>
      </w:ins>
      <w:ins w:id="1467" w:author="Fatima Maria Pillosu" w:date="2021-02-17T10:29:00Z">
        <w:r w:rsidR="003472A4">
          <w:t xml:space="preserve">. </w:t>
        </w:r>
      </w:ins>
    </w:p>
    <w:p w14:paraId="3A265CC5" w14:textId="4CF7864F" w:rsidR="00C911F4" w:rsidRDefault="00370A0B">
      <w:pPr>
        <w:rPr>
          <w:ins w:id="1468" w:author="Fatima Maria Pillosu" w:date="2021-02-16T22:21:00Z"/>
        </w:rPr>
      </w:pPr>
      <w:bookmarkStart w:id="1469" w:name="_Hlk64693503"/>
      <w:moveToRangeStart w:id="1470" w:author="Fatima Maria Pillosu" w:date="2021-02-16T21:18:00Z" w:name="move64402716"/>
      <w:commentRangeStart w:id="1471"/>
      <w:commentRangeStart w:id="1472"/>
      <w:moveTo w:id="1473" w:author="Fatima Maria Pillosu" w:date="2021-02-16T21:18:00Z">
        <w:del w:id="1474" w:author="Fatima Maria Pillosu" w:date="2021-02-16T21:21:00Z">
          <w:r w:rsidDel="00370A0B">
            <w:delText xml:space="preserve">Therefore, </w:delText>
          </w:r>
        </w:del>
        <w:del w:id="1475" w:author="Fatima Maria Pillosu" w:date="2021-02-16T21:19:00Z">
          <w:r w:rsidDel="00370A0B">
            <w:delText>valuing the importance of local experts feedback,</w:delText>
          </w:r>
        </w:del>
        <w:del w:id="1476" w:author="Fatima Maria Pillosu" w:date="2021-02-16T21:20:00Z">
          <w:r w:rsidDel="00370A0B">
            <w:delText xml:space="preserve"> </w:delText>
          </w:r>
        </w:del>
      </w:moveTo>
      <w:ins w:id="1477" w:author="Fatima Maria Pillosu" w:date="2021-02-16T22:08:00Z">
        <w:r w:rsidR="00932C19">
          <w:t>Th</w:t>
        </w:r>
      </w:ins>
      <w:ins w:id="1478" w:author="Fatima Maria Pillosu" w:date="2021-02-17T10:32:00Z">
        <w:r w:rsidR="003E60AF">
          <w:t>is</w:t>
        </w:r>
      </w:ins>
      <w:ins w:id="1479" w:author="Fatima Maria Pillosu" w:date="2021-02-16T22:08:00Z">
        <w:r w:rsidR="00932C19">
          <w:t xml:space="preserve"> study aims at collect</w:t>
        </w:r>
      </w:ins>
      <w:ins w:id="1480" w:author="Fatima Maria Pillosu" w:date="2021-02-16T22:14:00Z">
        <w:r w:rsidR="00932C19">
          <w:t>ing</w:t>
        </w:r>
      </w:ins>
      <w:ins w:id="1481" w:author="Fatima Maria Pillosu" w:date="2021-02-16T22:08:00Z">
        <w:r w:rsidR="00932C19">
          <w:t xml:space="preserve"> </w:t>
        </w:r>
      </w:ins>
      <w:ins w:id="1482" w:author="Fatima Maria Pillosu" w:date="2021-02-16T21:22:00Z">
        <w:r>
          <w:t>local-expert</w:t>
        </w:r>
      </w:ins>
      <w:ins w:id="1483" w:author="Fatima Maria Pillosu" w:date="2021-02-16T21:21:00Z">
        <w:r>
          <w:t xml:space="preserve"> information about</w:t>
        </w:r>
      </w:ins>
      <w:commentRangeEnd w:id="1471"/>
      <w:r w:rsidR="00D72B84">
        <w:rPr>
          <w:rStyle w:val="CommentReference"/>
        </w:rPr>
        <w:commentReference w:id="1471"/>
      </w:r>
      <w:commentRangeEnd w:id="1472"/>
      <w:r w:rsidR="00C019CC">
        <w:rPr>
          <w:rStyle w:val="CommentReference"/>
        </w:rPr>
        <w:commentReference w:id="1472"/>
      </w:r>
      <w:ins w:id="1484" w:author="Fatima Maria Pillosu" w:date="2021-02-16T22:15:00Z">
        <w:r w:rsidR="00A31F27">
          <w:t>:</w:t>
        </w:r>
      </w:ins>
    </w:p>
    <w:p w14:paraId="51AAC77E" w14:textId="56D91CE9" w:rsidR="00C911F4" w:rsidRDefault="00370A0B">
      <w:pPr>
        <w:pStyle w:val="ListParagraph"/>
        <w:numPr>
          <w:ilvl w:val="0"/>
          <w:numId w:val="14"/>
        </w:numPr>
        <w:ind w:left="1560"/>
        <w:rPr>
          <w:ins w:id="1485" w:author="Fatima Maria Pillosu" w:date="2021-02-16T22:21:00Z"/>
        </w:rPr>
        <w:pPrChange w:id="1486" w:author="Fatima Maria Pillosu" w:date="2021-02-17T11:59:00Z">
          <w:pPr/>
        </w:pPrChange>
      </w:pPr>
      <w:ins w:id="1487" w:author="Fatima Maria Pillosu" w:date="2021-02-16T21:22:00Z">
        <w:r>
          <w:t>ecPoint-Rainfall performance</w:t>
        </w:r>
      </w:ins>
      <w:ins w:id="1488" w:author="Fatima Maria Pillosu" w:date="2021-02-16T22:15:00Z">
        <w:r w:rsidR="00A31F27">
          <w:t xml:space="preserve"> in the</w:t>
        </w:r>
      </w:ins>
      <w:ins w:id="1489" w:author="Fatima Maria Pillosu" w:date="2021-02-16T21:22:00Z">
        <w:r>
          <w:t xml:space="preserve"> predict</w:t>
        </w:r>
      </w:ins>
      <w:ins w:id="1490" w:author="Fatima Maria Pillosu" w:date="2021-02-16T22:15:00Z">
        <w:r w:rsidR="00A31F27">
          <w:t>ion of</w:t>
        </w:r>
      </w:ins>
      <w:ins w:id="1491" w:author="Fatima Maria Pillosu" w:date="2021-02-16T21:22:00Z">
        <w:r>
          <w:t xml:space="preserve"> extreme localized rainfall</w:t>
        </w:r>
      </w:ins>
      <w:ins w:id="1492" w:author="Fatima Maria Pillosu" w:date="2021-02-16T21:23:00Z">
        <w:r>
          <w:t xml:space="preserve"> </w:t>
        </w:r>
      </w:ins>
      <w:ins w:id="1493" w:author="Fatima Maria Pillosu" w:date="2021-02-16T22:15:00Z">
        <w:r w:rsidR="00A31F27">
          <w:t xml:space="preserve">in </w:t>
        </w:r>
      </w:ins>
      <w:ins w:id="1494" w:author="Fatima Maria Pillosu" w:date="2021-02-17T10:32:00Z">
        <w:r w:rsidR="003E60AF">
          <w:t>diverse</w:t>
        </w:r>
      </w:ins>
      <w:ins w:id="1495" w:author="Fatima Maria Pillosu" w:date="2021-02-16T22:15:00Z">
        <w:r w:rsidR="00A31F27">
          <w:t xml:space="preserve"> </w:t>
        </w:r>
      </w:ins>
      <w:ins w:id="1496" w:author="Fatima Maria Pillosu" w:date="2021-02-17T10:34:00Z">
        <w:r w:rsidR="003E60AF">
          <w:t>regions</w:t>
        </w:r>
      </w:ins>
      <w:ins w:id="1497" w:author="Fatima Maria Pillosu" w:date="2021-02-17T11:30:00Z">
        <w:r w:rsidR="003E1EBD">
          <w:t>.</w:t>
        </w:r>
      </w:ins>
    </w:p>
    <w:p w14:paraId="1840D3D1" w14:textId="04A5FDE3" w:rsidR="00370A0B" w:rsidDel="008348E0" w:rsidRDefault="003E1EBD">
      <w:pPr>
        <w:pStyle w:val="ListParagraph"/>
        <w:numPr>
          <w:ilvl w:val="0"/>
          <w:numId w:val="14"/>
        </w:numPr>
        <w:ind w:left="1560"/>
        <w:rPr>
          <w:del w:id="1498" w:author="Fatima Maria Pillosu" w:date="2021-02-16T21:26:00Z"/>
          <w:moveTo w:id="1499" w:author="Fatima Maria Pillosu" w:date="2021-02-16T21:18:00Z"/>
        </w:rPr>
        <w:pPrChange w:id="1500" w:author="Fatima Maria Pillosu" w:date="2021-02-17T11:59:00Z">
          <w:pPr/>
        </w:pPrChange>
      </w:pPr>
      <w:ins w:id="1501" w:author="Fatima Maria Pillosu" w:date="2021-02-17T11:31:00Z">
        <w:r>
          <w:t>T</w:t>
        </w:r>
      </w:ins>
      <w:ins w:id="1502" w:author="Fatima Maria Pillosu" w:date="2021-02-16T22:16:00Z">
        <w:r w:rsidR="007F4722">
          <w:t xml:space="preserve">he </w:t>
        </w:r>
      </w:ins>
      <w:commentRangeStart w:id="1503"/>
      <w:commentRangeStart w:id="1504"/>
      <w:ins w:id="1505" w:author="Fatima Maria Pillosu" w:date="2021-02-16T21:23:00Z">
        <w:r w:rsidR="00370A0B">
          <w:t>perceived usefulness</w:t>
        </w:r>
      </w:ins>
      <w:ins w:id="1506" w:author="Fatima Maria Pillosu" w:date="2021-02-16T22:16:00Z">
        <w:r w:rsidR="007F4722">
          <w:t xml:space="preserve"> of </w:t>
        </w:r>
      </w:ins>
      <w:ins w:id="1507" w:author="Fatima Maria Pillosu" w:date="2021-02-16T22:17:00Z">
        <w:r w:rsidR="007F4722">
          <w:t>ecPoint-Rainfall</w:t>
        </w:r>
      </w:ins>
      <w:commentRangeEnd w:id="1503"/>
      <w:r w:rsidR="0081676B">
        <w:rPr>
          <w:rStyle w:val="CommentReference"/>
        </w:rPr>
        <w:commentReference w:id="1503"/>
      </w:r>
      <w:commentRangeEnd w:id="1504"/>
      <w:r w:rsidR="00C019CC">
        <w:rPr>
          <w:rStyle w:val="CommentReference"/>
        </w:rPr>
        <w:commentReference w:id="1504"/>
      </w:r>
      <w:ins w:id="1508" w:author="Fatima Maria Pillosu" w:date="2021-02-16T22:18:00Z">
        <w:r w:rsidR="007F4722">
          <w:t>, focus</w:t>
        </w:r>
      </w:ins>
      <w:ins w:id="1509" w:author="Fatima Maria Pillosu" w:date="2021-02-16T22:56:00Z">
        <w:r w:rsidR="00BA783B">
          <w:t>ing</w:t>
        </w:r>
      </w:ins>
      <w:ins w:id="1510" w:author="Fatima Maria Pillosu" w:date="2021-02-16T22:18:00Z">
        <w:r w:rsidR="007F4722">
          <w:t xml:space="preserve"> on </w:t>
        </w:r>
      </w:ins>
      <w:moveTo w:id="1511" w:author="Fatima Maria Pillosu" w:date="2021-02-16T21:18:00Z">
        <w:del w:id="1512" w:author="Fatima Maria Pillosu" w:date="2021-02-16T21:21:00Z">
          <w:r w:rsidR="00370A0B" w:rsidDel="00370A0B">
            <w:delText xml:space="preserve">ecPoint developers started pursuing </w:delText>
          </w:r>
        </w:del>
        <w:del w:id="1513" w:author="Fatima Maria Pillosu" w:date="2021-02-16T21:18:00Z">
          <w:r w:rsidR="00370A0B" w:rsidDel="00370A0B">
            <w:delText xml:space="preserve">collaborative projects </w:delText>
          </w:r>
        </w:del>
        <w:del w:id="1514" w:author="Fatima Maria Pillosu" w:date="2021-02-16T21:21:00Z">
          <w:r w:rsidR="00370A0B" w:rsidDel="00370A0B">
            <w:delText xml:space="preserve">with other NHMSs similar to the one established with SENHAMI </w:delText>
          </w:r>
        </w:del>
        <w:del w:id="1515" w:author="Fatima Maria Pillosu" w:date="2021-02-16T21:34:00Z">
          <w:r w:rsidR="00370A0B" w:rsidDel="008348E0">
            <w:fldChar w:fldCharType="begin" w:fldLock="1"/>
          </w:r>
          <w:r w:rsidR="00370A0B" w:rsidRPr="00380372"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370A0B" w:rsidDel="008348E0">
            <w:fldChar w:fldCharType="separate"/>
          </w:r>
          <w:r w:rsidR="00370A0B" w:rsidRPr="008348E0" w:rsidDel="008348E0">
            <w:rPr>
              <w:noProof/>
            </w:rPr>
            <w:delText>(Pillosu and Hewson 2018)</w:delText>
          </w:r>
          <w:r w:rsidR="00370A0B" w:rsidDel="008348E0">
            <w:fldChar w:fldCharType="end"/>
          </w:r>
          <w:r w:rsidR="00370A0B" w:rsidDel="008348E0">
            <w:delText xml:space="preserve">. </w:delText>
          </w:r>
        </w:del>
      </w:moveTo>
    </w:p>
    <w:moveToRangeEnd w:id="1470"/>
    <w:p w14:paraId="1B7A5EDD" w14:textId="22BB49FF" w:rsidR="007163D6" w:rsidRPr="00162398" w:rsidRDefault="008348E0">
      <w:pPr>
        <w:pStyle w:val="ListParagraph"/>
        <w:numPr>
          <w:ilvl w:val="0"/>
          <w:numId w:val="14"/>
        </w:numPr>
        <w:ind w:left="1560"/>
        <w:rPr>
          <w:ins w:id="1516" w:author="Fatima Maria Pillosu" w:date="2021-02-16T22:30:00Z"/>
        </w:rPr>
        <w:pPrChange w:id="1517" w:author="Fatima Maria Pillosu" w:date="2021-02-17T11:59:00Z">
          <w:pPr>
            <w:pStyle w:val="ListParagraph"/>
            <w:numPr>
              <w:numId w:val="14"/>
            </w:numPr>
            <w:ind w:hanging="360"/>
          </w:pPr>
        </w:pPrChange>
      </w:pPr>
      <w:ins w:id="1518" w:author="Fatima Maria Pillosu" w:date="2021-02-16T21:30:00Z">
        <w:r w:rsidRPr="007163D6">
          <w:rPr>
            <w:szCs w:val="24"/>
          </w:rPr>
          <w:t>(</w:t>
        </w:r>
      </w:ins>
      <w:ins w:id="1519" w:author="Fatima Maria Pillosu" w:date="2021-02-16T22:17:00Z">
        <w:r w:rsidR="007F4722" w:rsidRPr="007163D6">
          <w:rPr>
            <w:szCs w:val="24"/>
          </w:rPr>
          <w:t>i</w:t>
        </w:r>
      </w:ins>
      <w:ins w:id="1520" w:author="Fatima Maria Pillosu" w:date="2021-02-16T21:30:00Z">
        <w:r w:rsidRPr="007163D6">
          <w:rPr>
            <w:szCs w:val="24"/>
          </w:rPr>
          <w:t>)</w:t>
        </w:r>
      </w:ins>
      <w:ins w:id="1521" w:author="Fatima Maria Pillosu" w:date="2021-02-16T22:22:00Z">
        <w:r w:rsidR="00C911F4" w:rsidRPr="007163D6">
          <w:rPr>
            <w:szCs w:val="24"/>
          </w:rPr>
          <w:t xml:space="preserve"> </w:t>
        </w:r>
      </w:ins>
      <w:ins w:id="1522" w:author="Fatima Maria Pillosu" w:date="2021-02-17T10:34:00Z">
        <w:r w:rsidR="003E60AF">
          <w:t>whether</w:t>
        </w:r>
        <w:r w:rsidR="003E60AF" w:rsidRPr="007163D6">
          <w:rPr>
            <w:szCs w:val="24"/>
          </w:rPr>
          <w:t xml:space="preserve"> </w:t>
        </w:r>
      </w:ins>
      <w:ins w:id="1523" w:author="Fatima Maria Pillosu" w:date="2021-02-16T22:22:00Z">
        <w:r w:rsidR="00C911F4" w:rsidRPr="007163D6">
          <w:rPr>
            <w:szCs w:val="24"/>
          </w:rPr>
          <w:t>the</w:t>
        </w:r>
      </w:ins>
      <w:ins w:id="1524" w:author="Fatima Maria Pillosu" w:date="2021-02-16T21:30:00Z">
        <w:r w:rsidRPr="007163D6">
          <w:rPr>
            <w:szCs w:val="24"/>
          </w:rPr>
          <w:t xml:space="preserve"> </w:t>
        </w:r>
      </w:ins>
      <w:ins w:id="1525" w:author="Fatima Maria Pillosu" w:date="2021-02-16T21:29:00Z">
        <w:r w:rsidRPr="007163D6">
          <w:rPr>
            <w:szCs w:val="24"/>
          </w:rPr>
          <w:t xml:space="preserve">available </w:t>
        </w:r>
      </w:ins>
      <w:ins w:id="1526" w:author="Fatima Maria Pillosu" w:date="2021-02-16T21:24:00Z">
        <w:r w:rsidR="00370A0B" w:rsidRPr="007163D6">
          <w:rPr>
            <w:szCs w:val="24"/>
          </w:rPr>
          <w:t>guidelines</w:t>
        </w:r>
      </w:ins>
      <w:ins w:id="1527" w:author="Fatima Maria Pillosu" w:date="2021-02-16T22:10:00Z">
        <w:r w:rsidR="00932C19" w:rsidRPr="007163D6">
          <w:rPr>
            <w:szCs w:val="24"/>
          </w:rPr>
          <w:t xml:space="preserve"> </w:t>
        </w:r>
      </w:ins>
      <w:ins w:id="1528" w:author="Fatima Maria Pillosu" w:date="2021-02-16T21:24:00Z">
        <w:r w:rsidR="00370A0B" w:rsidRPr="007163D6">
          <w:rPr>
            <w:szCs w:val="24"/>
          </w:rPr>
          <w:t>help</w:t>
        </w:r>
      </w:ins>
      <w:ins w:id="1529" w:author="Fatima Maria Pillosu" w:date="2021-02-16T22:12:00Z">
        <w:r w:rsidR="00932C19" w:rsidRPr="007163D6">
          <w:rPr>
            <w:szCs w:val="24"/>
          </w:rPr>
          <w:t xml:space="preserve"> </w:t>
        </w:r>
      </w:ins>
      <w:ins w:id="1530" w:author="Fatima Maria Pillosu" w:date="2021-02-16T22:17:00Z">
        <w:r w:rsidR="007F4722" w:rsidRPr="007163D6">
          <w:rPr>
            <w:szCs w:val="24"/>
          </w:rPr>
          <w:t>to</w:t>
        </w:r>
      </w:ins>
      <w:ins w:id="1531" w:author="Fatima Maria Pillosu" w:date="2021-02-16T22:10:00Z">
        <w:r w:rsidR="00932C19" w:rsidRPr="007163D6">
          <w:rPr>
            <w:szCs w:val="24"/>
          </w:rPr>
          <w:t xml:space="preserve"> enhance </w:t>
        </w:r>
      </w:ins>
      <w:ins w:id="1532" w:author="Fatima Maria Pillosu" w:date="2021-02-16T22:12:00Z">
        <w:r w:rsidR="00932C19" w:rsidRPr="007163D6">
          <w:rPr>
            <w:szCs w:val="24"/>
          </w:rPr>
          <w:t>ecPoint-Rainfall</w:t>
        </w:r>
      </w:ins>
      <w:ins w:id="1533" w:author="Fatima Maria Pillosu" w:date="2021-02-16T22:13:00Z">
        <w:r w:rsidR="00932C19" w:rsidRPr="007163D6">
          <w:rPr>
            <w:szCs w:val="24"/>
          </w:rPr>
          <w:t xml:space="preserve"> </w:t>
        </w:r>
      </w:ins>
      <w:ins w:id="1534" w:author="Fatima Maria Pillosu" w:date="2021-02-16T22:22:00Z">
        <w:r w:rsidR="00C911F4" w:rsidRPr="007163D6">
          <w:rPr>
            <w:szCs w:val="24"/>
          </w:rPr>
          <w:t>usefulness</w:t>
        </w:r>
      </w:ins>
      <w:ins w:id="1535" w:author="Fatima Maria Pillosu" w:date="2021-02-16T21:30:00Z">
        <w:r w:rsidRPr="007163D6">
          <w:rPr>
            <w:szCs w:val="24"/>
          </w:rPr>
          <w:t>, and</w:t>
        </w:r>
      </w:ins>
      <w:ins w:id="1536" w:author="Fatima Maria Pillosu" w:date="2021-02-16T22:10:00Z">
        <w:r w:rsidR="00932C19" w:rsidRPr="007163D6">
          <w:rPr>
            <w:szCs w:val="24"/>
          </w:rPr>
          <w:t xml:space="preserve"> </w:t>
        </w:r>
      </w:ins>
      <w:ins w:id="1537" w:author="Fatima Maria Pillosu" w:date="2021-02-16T21:30:00Z">
        <w:r w:rsidRPr="007163D6">
          <w:rPr>
            <w:szCs w:val="24"/>
          </w:rPr>
          <w:t xml:space="preserve">(ii) </w:t>
        </w:r>
      </w:ins>
      <w:ins w:id="1538" w:author="Fatima Maria Pillosu" w:date="2021-02-17T10:34:00Z">
        <w:r w:rsidR="003E60AF">
          <w:t>whether</w:t>
        </w:r>
        <w:r w:rsidR="003E60AF" w:rsidRPr="007163D6">
          <w:rPr>
            <w:szCs w:val="24"/>
          </w:rPr>
          <w:t xml:space="preserve"> </w:t>
        </w:r>
      </w:ins>
      <w:ins w:id="1539" w:author="Fatima Maria Pillosu" w:date="2021-02-16T21:30:00Z">
        <w:r w:rsidRPr="007163D6">
          <w:rPr>
            <w:szCs w:val="24"/>
          </w:rPr>
          <w:t>prior forecasters</w:t>
        </w:r>
      </w:ins>
      <w:ins w:id="1540" w:author="Fatima Maria Pillosu" w:date="2021-02-16T22:13:00Z">
        <w:r w:rsidR="00932C19" w:rsidRPr="007163D6">
          <w:rPr>
            <w:szCs w:val="24"/>
          </w:rPr>
          <w:t>’</w:t>
        </w:r>
      </w:ins>
      <w:ins w:id="1541" w:author="Fatima Maria Pillosu" w:date="2021-02-16T21:30:00Z">
        <w:r w:rsidRPr="007163D6">
          <w:rPr>
            <w:szCs w:val="24"/>
          </w:rPr>
          <w:t xml:space="preserve"> familiarity with probabilistic </w:t>
        </w:r>
      </w:ins>
      <w:ins w:id="1542" w:author="Fatima Maria Pillosu" w:date="2021-02-17T10:35:00Z">
        <w:r w:rsidR="00A94190">
          <w:rPr>
            <w:szCs w:val="24"/>
          </w:rPr>
          <w:t>forecasts</w:t>
        </w:r>
      </w:ins>
      <w:ins w:id="1543" w:author="Fatima Maria Pillosu" w:date="2021-02-16T21:30:00Z">
        <w:r w:rsidRPr="007163D6">
          <w:rPr>
            <w:szCs w:val="24"/>
          </w:rPr>
          <w:t xml:space="preserve"> </w:t>
        </w:r>
      </w:ins>
      <w:ins w:id="1544" w:author="Fatima Maria Pillosu" w:date="2021-02-16T22:13:00Z">
        <w:r w:rsidR="00932C19" w:rsidRPr="007163D6">
          <w:rPr>
            <w:szCs w:val="24"/>
          </w:rPr>
          <w:t>leads</w:t>
        </w:r>
      </w:ins>
      <w:ins w:id="1545" w:author="Fatima Maria Pillosu" w:date="2021-02-16T21:30:00Z">
        <w:r w:rsidRPr="007163D6">
          <w:rPr>
            <w:szCs w:val="24"/>
          </w:rPr>
          <w:t xml:space="preserve"> to different</w:t>
        </w:r>
      </w:ins>
      <w:ins w:id="1546" w:author="Fatima Maria Pillosu" w:date="2021-02-16T22:13:00Z">
        <w:r w:rsidR="00932C19" w:rsidRPr="007163D6">
          <w:rPr>
            <w:szCs w:val="24"/>
          </w:rPr>
          <w:t xml:space="preserve"> </w:t>
        </w:r>
      </w:ins>
      <w:ins w:id="1547" w:author="Fatima Maria Pillosu" w:date="2021-02-17T10:33:00Z">
        <w:r w:rsidR="003E60AF">
          <w:rPr>
            <w:szCs w:val="24"/>
          </w:rPr>
          <w:t>levels of</w:t>
        </w:r>
      </w:ins>
      <w:ins w:id="1548" w:author="Fatima Maria Pillosu" w:date="2021-02-17T10:35:00Z">
        <w:r w:rsidR="00A94190">
          <w:rPr>
            <w:szCs w:val="24"/>
          </w:rPr>
          <w:t xml:space="preserve"> </w:t>
        </w:r>
        <w:r w:rsidR="00A94190" w:rsidRPr="007163D6">
          <w:rPr>
            <w:szCs w:val="24"/>
          </w:rPr>
          <w:t>guidelines</w:t>
        </w:r>
      </w:ins>
      <w:ins w:id="1549" w:author="Fatima Maria Pillosu" w:date="2021-02-17T10:33:00Z">
        <w:r w:rsidR="003E60AF">
          <w:rPr>
            <w:szCs w:val="24"/>
          </w:rPr>
          <w:t xml:space="preserve"> </w:t>
        </w:r>
      </w:ins>
      <w:ins w:id="1550" w:author="Fatima Maria Pillosu" w:date="2021-02-16T22:14:00Z">
        <w:r w:rsidR="00932C19" w:rsidRPr="007163D6">
          <w:rPr>
            <w:szCs w:val="24"/>
          </w:rPr>
          <w:t>efficacy</w:t>
        </w:r>
      </w:ins>
      <w:ins w:id="1551" w:author="Fatima Maria Pillosu" w:date="2021-02-16T21:30:00Z">
        <w:r w:rsidRPr="007163D6">
          <w:rPr>
            <w:szCs w:val="24"/>
          </w:rPr>
          <w:t>.</w:t>
        </w:r>
      </w:ins>
      <w:ins w:id="1552" w:author="Fatima Maria Pillosu" w:date="2021-02-16T21:31:00Z">
        <w:r w:rsidRPr="007163D6">
          <w:rPr>
            <w:szCs w:val="24"/>
          </w:rPr>
          <w:t xml:space="preserve"> </w:t>
        </w:r>
      </w:ins>
    </w:p>
    <w:bookmarkEnd w:id="1469"/>
    <w:p w14:paraId="13C70FC7" w14:textId="6E8DE640" w:rsidR="007163D6" w:rsidRDefault="00C911F4" w:rsidP="007163D6">
      <w:pPr>
        <w:rPr>
          <w:ins w:id="1553" w:author="Fatima Maria Pillosu" w:date="2021-02-16T22:34:00Z"/>
          <w:szCs w:val="24"/>
        </w:rPr>
      </w:pPr>
      <w:commentRangeStart w:id="1554"/>
      <w:ins w:id="1555" w:author="Fatima Maria Pillosu" w:date="2021-02-16T22:24:00Z">
        <w:r>
          <w:t>It would</w:t>
        </w:r>
      </w:ins>
      <w:ins w:id="1556" w:author="Fatima Maria Pillosu" w:date="2021-02-17T11:29:00Z">
        <w:r w:rsidR="00565C11">
          <w:t xml:space="preserve"> not</w:t>
        </w:r>
      </w:ins>
      <w:ins w:id="1557" w:author="Fatima Maria Pillosu" w:date="2021-02-16T22:24:00Z">
        <w:r>
          <w:t xml:space="preserve"> be </w:t>
        </w:r>
      </w:ins>
      <w:commentRangeStart w:id="1558"/>
      <w:ins w:id="1559" w:author="Fatima Maria Pillosu" w:date="2021-02-16T22:57:00Z">
        <w:r w:rsidR="00BA783B">
          <w:t>easy</w:t>
        </w:r>
      </w:ins>
      <w:ins w:id="1560" w:author="Fatima Maria Pillosu" w:date="2021-02-16T22:24:00Z">
        <w:r>
          <w:t xml:space="preserve"> </w:t>
        </w:r>
        <w:commentRangeStart w:id="1561"/>
        <w:commentRangeStart w:id="1562"/>
        <w:r>
          <w:t xml:space="preserve">to run </w:t>
        </w:r>
      </w:ins>
      <w:commentRangeEnd w:id="1558"/>
      <w:r w:rsidR="00EB1C99">
        <w:rPr>
          <w:rStyle w:val="CommentReference"/>
        </w:rPr>
        <w:commentReference w:id="1558"/>
      </w:r>
      <w:ins w:id="1563" w:author="Fatima Maria Pillosu" w:date="2021-02-16T22:25:00Z">
        <w:r>
          <w:t xml:space="preserve">the analysis </w:t>
        </w:r>
      </w:ins>
      <w:commentRangeStart w:id="1564"/>
      <w:ins w:id="1565" w:author="Fatima Maria Pillosu" w:date="2021-02-16T22:31:00Z">
        <w:r w:rsidR="007163D6">
          <w:t>at</w:t>
        </w:r>
      </w:ins>
      <w:ins w:id="1566" w:author="Fatima Maria Pillosu" w:date="2021-02-16T22:25:00Z">
        <w:r>
          <w:t xml:space="preserve"> point 1 </w:t>
        </w:r>
      </w:ins>
      <w:commentRangeEnd w:id="1561"/>
      <w:r w:rsidR="005D7C66">
        <w:rPr>
          <w:rStyle w:val="CommentReference"/>
        </w:rPr>
        <w:commentReference w:id="1561"/>
      </w:r>
      <w:commentRangeEnd w:id="1562"/>
      <w:commentRangeEnd w:id="1564"/>
      <w:r w:rsidR="00BD770A">
        <w:rPr>
          <w:rStyle w:val="CommentReference"/>
        </w:rPr>
        <w:commentReference w:id="1562"/>
      </w:r>
      <w:r w:rsidR="005D2E05">
        <w:rPr>
          <w:rStyle w:val="CommentReference"/>
        </w:rPr>
        <w:commentReference w:id="1564"/>
      </w:r>
      <w:ins w:id="1567" w:author="Fatima Maria Pillosu" w:date="2021-02-16T22:24:00Z">
        <w:r>
          <w:t xml:space="preserve">without </w:t>
        </w:r>
      </w:ins>
      <w:ins w:id="1568" w:author="Fatima Maria Pillosu" w:date="2021-02-16T22:25:00Z">
        <w:r w:rsidR="00900B8E">
          <w:t xml:space="preserve">contact with local </w:t>
        </w:r>
      </w:ins>
      <w:ins w:id="1569" w:author="Fatima Maria Pillosu" w:date="2021-02-16T22:27:00Z">
        <w:r w:rsidR="00900B8E">
          <w:t>experts</w:t>
        </w:r>
      </w:ins>
      <w:ins w:id="1570" w:author="Fatima Maria Pillosu" w:date="2021-02-16T22:26:00Z">
        <w:r w:rsidR="00900B8E">
          <w:t xml:space="preserve"> that can provide insights on those weather scenarios that trigger </w:t>
        </w:r>
      </w:ins>
      <w:ins w:id="1571" w:author="Fatima Maria Pillosu" w:date="2021-02-16T22:27:00Z">
        <w:r w:rsidR="00900B8E">
          <w:t>extreme localized rainfall in their regions</w:t>
        </w:r>
      </w:ins>
      <w:ins w:id="1572" w:author="Fatima Maria Pillosu" w:date="2021-02-16T22:28:00Z">
        <w:r w:rsidR="00900B8E">
          <w:t>.</w:t>
        </w:r>
      </w:ins>
      <w:ins w:id="1573" w:author="Fatima Maria Pillosu" w:date="2021-02-16T22:27:00Z">
        <w:r w:rsidR="00900B8E">
          <w:t xml:space="preserve"> Moreover, they </w:t>
        </w:r>
      </w:ins>
      <w:ins w:id="1574" w:author="Fatima Maria Pillosu" w:date="2021-02-16T22:28:00Z">
        <w:r w:rsidR="00900B8E">
          <w:t>might also have access to higher-density observations</w:t>
        </w:r>
      </w:ins>
      <w:ins w:id="1575" w:author="Fatima Maria Pillosu" w:date="2021-02-16T22:29:00Z">
        <w:r w:rsidR="00900B8E">
          <w:t xml:space="preserve">, which are </w:t>
        </w:r>
        <w:r w:rsidR="00900B8E">
          <w:lastRenderedPageBreak/>
          <w:t>essential for regional verification</w:t>
        </w:r>
      </w:ins>
      <w:ins w:id="1576" w:author="Fatima Maria Pillosu" w:date="2021-02-16T22:30:00Z">
        <w:r w:rsidR="00900B8E">
          <w:t xml:space="preserve"> but </w:t>
        </w:r>
      </w:ins>
      <w:ins w:id="1577" w:author="Fatima Maria Pillosu" w:date="2021-02-16T22:28:00Z">
        <w:r w:rsidR="00900B8E">
          <w:t xml:space="preserve">are often not available at ECMWF. </w:t>
        </w:r>
      </w:ins>
      <w:ins w:id="1578" w:author="Fatima Maria Pillosu" w:date="2021-02-16T22:30:00Z">
        <w:r w:rsidR="007163D6">
          <w:t>Finally,</w:t>
        </w:r>
      </w:ins>
      <w:ins w:id="1579" w:author="Fatima Maria Pillosu" w:date="2021-02-16T22:31:00Z">
        <w:r w:rsidR="007163D6">
          <w:t xml:space="preserve"> the analysis at </w:t>
        </w:r>
      </w:ins>
      <w:ins w:id="1580" w:author="Fatima Maria Pillosu" w:date="2021-02-16T22:30:00Z">
        <w:r w:rsidR="007163D6" w:rsidRPr="007163D6">
          <w:rPr>
            <w:szCs w:val="24"/>
          </w:rPr>
          <w:t xml:space="preserve">point </w:t>
        </w:r>
      </w:ins>
      <w:ins w:id="1581" w:author="Fatima Maria Pillosu" w:date="2021-02-16T22:31:00Z">
        <w:r w:rsidR="007163D6">
          <w:rPr>
            <w:szCs w:val="24"/>
          </w:rPr>
          <w:t>2</w:t>
        </w:r>
      </w:ins>
      <w:ins w:id="1582" w:author="Fatima Maria Pillosu" w:date="2021-02-16T22:32:00Z">
        <w:r w:rsidR="0088111A">
          <w:rPr>
            <w:szCs w:val="24"/>
          </w:rPr>
          <w:t xml:space="preserve"> helps to assess </w:t>
        </w:r>
      </w:ins>
      <w:ins w:id="1583" w:author="Fatima Maria Pillosu" w:date="2021-02-16T22:30:00Z">
        <w:r w:rsidR="007163D6" w:rsidRPr="007163D6">
          <w:rPr>
            <w:szCs w:val="24"/>
          </w:rPr>
          <w:t xml:space="preserve">the amount of time that forecasters might need to invest in </w:t>
        </w:r>
      </w:ins>
      <w:ins w:id="1584" w:author="Fatima Maria Pillosu" w:date="2021-02-17T11:56:00Z">
        <w:r w:rsidR="00AB75D5" w:rsidRPr="007163D6">
          <w:rPr>
            <w:szCs w:val="24"/>
          </w:rPr>
          <w:t>training</w:t>
        </w:r>
        <w:r w:rsidR="00AB75D5">
          <w:rPr>
            <w:szCs w:val="24"/>
          </w:rPr>
          <w:t xml:space="preserve"> and</w:t>
        </w:r>
      </w:ins>
      <w:ins w:id="1585" w:author="Fatima Maria Pillosu" w:date="2021-02-16T22:33:00Z">
        <w:r w:rsidR="0088111A">
          <w:rPr>
            <w:szCs w:val="24"/>
          </w:rPr>
          <w:t xml:space="preserve"> </w:t>
        </w:r>
      </w:ins>
      <w:ins w:id="1586" w:author="Fatima Maria Pillosu" w:date="2021-02-16T22:30:00Z">
        <w:r w:rsidR="007163D6" w:rsidRPr="007163D6">
          <w:rPr>
            <w:szCs w:val="24"/>
          </w:rPr>
          <w:t xml:space="preserve">the level of </w:t>
        </w:r>
      </w:ins>
      <w:ins w:id="1587" w:author="Fatima Maria Pillosu" w:date="2021-02-17T11:52:00Z">
        <w:r w:rsidR="000606B3">
          <w:rPr>
            <w:szCs w:val="24"/>
          </w:rPr>
          <w:t xml:space="preserve">guidelines </w:t>
        </w:r>
      </w:ins>
      <w:ins w:id="1588" w:author="Fatima Maria Pillosu" w:date="2021-02-16T22:30:00Z">
        <w:r w:rsidR="007163D6" w:rsidRPr="007163D6">
          <w:rPr>
            <w:szCs w:val="24"/>
          </w:rPr>
          <w:t xml:space="preserve">tailoring </w:t>
        </w:r>
      </w:ins>
      <w:ins w:id="1589" w:author="Fatima Maria Pillosu" w:date="2021-02-16T22:34:00Z">
        <w:r w:rsidR="0088111A">
          <w:rPr>
            <w:szCs w:val="24"/>
          </w:rPr>
          <w:t xml:space="preserve">to favour </w:t>
        </w:r>
      </w:ins>
      <w:ins w:id="1590" w:author="Fatima Maria Pillosu" w:date="2021-02-17T11:52:00Z">
        <w:r w:rsidR="000606B3">
          <w:rPr>
            <w:szCs w:val="24"/>
          </w:rPr>
          <w:t>the</w:t>
        </w:r>
      </w:ins>
      <w:ins w:id="1591" w:author="Fatima Maria Pillosu" w:date="2021-02-16T22:34:00Z">
        <w:r w:rsidR="0088111A">
          <w:rPr>
            <w:szCs w:val="24"/>
          </w:rPr>
          <w:t xml:space="preserve"> adoption</w:t>
        </w:r>
      </w:ins>
      <w:ins w:id="1592" w:author="Fatima Maria Pillosu" w:date="2021-02-17T11:52:00Z">
        <w:r w:rsidR="000606B3">
          <w:rPr>
            <w:szCs w:val="24"/>
          </w:rPr>
          <w:t xml:space="preserve"> of ecPoint-Rainfall</w:t>
        </w:r>
      </w:ins>
      <w:ins w:id="1593" w:author="Fatima Maria Pillosu" w:date="2021-02-16T22:30:00Z">
        <w:r w:rsidR="007163D6" w:rsidRPr="007163D6">
          <w:rPr>
            <w:szCs w:val="24"/>
          </w:rPr>
          <w:t xml:space="preserve"> in diverse operational contexts.</w:t>
        </w:r>
      </w:ins>
      <w:ins w:id="1594" w:author="Fatima Maria Pillosu" w:date="2021-02-16T22:34:00Z">
        <w:r w:rsidR="0032621F">
          <w:rPr>
            <w:szCs w:val="24"/>
          </w:rPr>
          <w:t xml:space="preserve"> </w:t>
        </w:r>
      </w:ins>
      <w:commentRangeEnd w:id="1554"/>
      <w:r w:rsidR="009801B6">
        <w:rPr>
          <w:rStyle w:val="CommentReference"/>
        </w:rPr>
        <w:commentReference w:id="1554"/>
      </w:r>
    </w:p>
    <w:p w14:paraId="4CA9FB6C" w14:textId="1E4AE890" w:rsidR="0032621F" w:rsidDel="00D23C84" w:rsidRDefault="0032621F">
      <w:pPr>
        <w:rPr>
          <w:ins w:id="1595" w:author="Fatima Maria Pillosu" w:date="2021-02-16T22:30:00Z"/>
          <w:del w:id="1596" w:author="Fatima Pillosu" w:date="2021-03-17T17:10:00Z"/>
        </w:rPr>
        <w:pPrChange w:id="1597" w:author="Fatima Maria Pillosu" w:date="2021-02-16T22:30:00Z">
          <w:pPr>
            <w:pStyle w:val="ListParagraph"/>
            <w:numPr>
              <w:numId w:val="14"/>
            </w:numPr>
            <w:ind w:hanging="360"/>
          </w:pPr>
        </w:pPrChange>
      </w:pPr>
      <w:ins w:id="1598" w:author="Fatima Maria Pillosu" w:date="2021-02-16T22:34:00Z">
        <w:del w:id="1599" w:author="Fatima Pillosu" w:date="2021-03-17T17:10:00Z">
          <w:r w:rsidDel="00D23C84">
            <w:rPr>
              <w:szCs w:val="24"/>
            </w:rPr>
            <w:delText>The paper i</w:delText>
          </w:r>
        </w:del>
      </w:ins>
      <w:ins w:id="1600" w:author="Fatima Maria Pillosu" w:date="2021-02-16T22:35:00Z">
        <w:del w:id="1601" w:author="Fatima Pillosu" w:date="2021-03-17T17:10:00Z">
          <w:r w:rsidDel="00D23C84">
            <w:rPr>
              <w:szCs w:val="24"/>
            </w:rPr>
            <w:delText xml:space="preserve">s structured as follows. Section 2 describes </w:delText>
          </w:r>
        </w:del>
      </w:ins>
      <w:ins w:id="1602" w:author="Fatima Maria Pillosu" w:date="2021-02-16T22:38:00Z">
        <w:del w:id="1603" w:author="Fatima Pillosu" w:date="2021-03-17T17:10:00Z">
          <w:r w:rsidR="00F40E2D" w:rsidDel="00D23C84">
            <w:rPr>
              <w:szCs w:val="24"/>
            </w:rPr>
            <w:delText xml:space="preserve">the </w:delText>
          </w:r>
        </w:del>
      </w:ins>
      <w:ins w:id="1604" w:author="Fatima Maria Pillosu" w:date="2021-02-16T22:37:00Z">
        <w:del w:id="1605" w:author="Fatima Pillosu" w:date="2021-03-17T17:10:00Z">
          <w:r w:rsidR="00F40E2D" w:rsidDel="00D23C84">
            <w:rPr>
              <w:szCs w:val="24"/>
            </w:rPr>
            <w:delText>ecPoint-Rainfall forecasts</w:delText>
          </w:r>
        </w:del>
      </w:ins>
      <w:ins w:id="1606" w:author="Fatima Maria Pillosu" w:date="2021-02-16T22:38:00Z">
        <w:del w:id="1607" w:author="Fatima Pillosu" w:date="2021-03-17T17:10:00Z">
          <w:r w:rsidR="00F40E2D" w:rsidDel="00D23C84">
            <w:rPr>
              <w:szCs w:val="24"/>
            </w:rPr>
            <w:delText xml:space="preserve"> and the methodology behind their development</w:delText>
          </w:r>
        </w:del>
      </w:ins>
      <w:ins w:id="1608" w:author="Fatima Maria Pillosu" w:date="2021-02-16T22:37:00Z">
        <w:del w:id="1609" w:author="Fatima Pillosu" w:date="2021-03-17T17:10:00Z">
          <w:r w:rsidR="00F40E2D" w:rsidDel="00D23C84">
            <w:rPr>
              <w:szCs w:val="24"/>
            </w:rPr>
            <w:delText xml:space="preserve">. Section </w:delText>
          </w:r>
        </w:del>
        <w:del w:id="1610" w:author="Fatima Pillosu" w:date="2021-03-17T15:55:00Z">
          <w:r w:rsidR="00F40E2D" w:rsidDel="0048776A">
            <w:rPr>
              <w:szCs w:val="24"/>
            </w:rPr>
            <w:delText>3</w:delText>
          </w:r>
        </w:del>
        <w:del w:id="1611" w:author="Fatima Pillosu" w:date="2021-03-17T17:10:00Z">
          <w:r w:rsidR="00F40E2D" w:rsidDel="00D23C84">
            <w:rPr>
              <w:szCs w:val="24"/>
            </w:rPr>
            <w:delText xml:space="preserve"> introduces the methods used to answe</w:delText>
          </w:r>
        </w:del>
      </w:ins>
      <w:ins w:id="1612" w:author="Fatima Maria Pillosu" w:date="2021-02-16T22:38:00Z">
        <w:del w:id="1613" w:author="Fatima Pillosu" w:date="2021-03-17T17:10:00Z">
          <w:r w:rsidR="00F40E2D" w:rsidDel="00D23C84">
            <w:rPr>
              <w:szCs w:val="24"/>
            </w:rPr>
            <w:delText xml:space="preserve">r the research questions. Section 4 shows the results </w:delText>
          </w:r>
        </w:del>
      </w:ins>
      <w:ins w:id="1614" w:author="Fatima Maria Pillosu" w:date="2021-02-16T22:57:00Z">
        <w:del w:id="1615" w:author="Fatima Pillosu" w:date="2021-03-17T17:10:00Z">
          <w:r w:rsidR="00BA783B" w:rsidDel="00D23C84">
            <w:rPr>
              <w:szCs w:val="24"/>
            </w:rPr>
            <w:delText>of</w:delText>
          </w:r>
        </w:del>
      </w:ins>
      <w:ins w:id="1616" w:author="Fatima Maria Pillosu" w:date="2021-02-16T22:39:00Z">
        <w:del w:id="1617" w:author="Fatima Pillosu" w:date="2021-03-17T17:10:00Z">
          <w:r w:rsidR="00F40E2D" w:rsidDel="00D23C84">
            <w:rPr>
              <w:szCs w:val="24"/>
            </w:rPr>
            <w:delText xml:space="preserve"> ecPoint-Rainfall performance and usability. Section 5 discusses the results and provide</w:delText>
          </w:r>
        </w:del>
      </w:ins>
      <w:ins w:id="1618" w:author="Fatima Maria Pillosu" w:date="2021-02-16T22:58:00Z">
        <w:del w:id="1619" w:author="Fatima Pillosu" w:date="2021-03-17T17:10:00Z">
          <w:r w:rsidR="00BA783B" w:rsidDel="00D23C84">
            <w:rPr>
              <w:szCs w:val="24"/>
            </w:rPr>
            <w:delText>s</w:delText>
          </w:r>
        </w:del>
      </w:ins>
      <w:ins w:id="1620" w:author="Fatima Maria Pillosu" w:date="2021-02-16T22:39:00Z">
        <w:del w:id="1621" w:author="Fatima Pillosu" w:date="2021-03-17T17:10:00Z">
          <w:r w:rsidR="00F40E2D" w:rsidDel="00D23C84">
            <w:rPr>
              <w:szCs w:val="24"/>
            </w:rPr>
            <w:delText xml:space="preserve"> recommendation</w:delText>
          </w:r>
        </w:del>
      </w:ins>
      <w:ins w:id="1622" w:author="Fatima Maria Pillosu" w:date="2021-02-16T22:40:00Z">
        <w:del w:id="1623" w:author="Fatima Pillosu" w:date="2021-03-17T17:10:00Z">
          <w:r w:rsidR="00F40E2D" w:rsidDel="00D23C84">
            <w:rPr>
              <w:szCs w:val="24"/>
            </w:rPr>
            <w:delText>s</w:delText>
          </w:r>
        </w:del>
      </w:ins>
      <w:ins w:id="1624" w:author="Fatima Maria Pillosu" w:date="2021-02-16T22:39:00Z">
        <w:del w:id="1625" w:author="Fatima Pillosu" w:date="2021-03-17T17:10:00Z">
          <w:r w:rsidR="00F40E2D" w:rsidDel="00D23C84">
            <w:rPr>
              <w:szCs w:val="24"/>
            </w:rPr>
            <w:delText xml:space="preserve"> </w:delText>
          </w:r>
        </w:del>
      </w:ins>
      <w:ins w:id="1626" w:author="Fatima Maria Pillosu" w:date="2021-02-16T22:40:00Z">
        <w:del w:id="1627" w:author="Fatima Pillosu" w:date="2021-03-17T17:10:00Z">
          <w:r w:rsidR="00F40E2D" w:rsidDel="00D23C84">
            <w:rPr>
              <w:szCs w:val="24"/>
            </w:rPr>
            <w:delText>on how to improve the usability of ecPoint-Rainfall</w:delText>
          </w:r>
        </w:del>
      </w:ins>
      <w:ins w:id="1628" w:author="Fatima Maria Pillosu" w:date="2021-02-16T22:41:00Z">
        <w:del w:id="1629" w:author="Fatima Pillosu" w:date="2021-03-17T17:10:00Z">
          <w:r w:rsidR="00F40E2D" w:rsidDel="00D23C84">
            <w:rPr>
              <w:szCs w:val="24"/>
            </w:rPr>
            <w:delText>, while Section 6 states some key conclusions and ideas for future work.</w:delText>
          </w:r>
        </w:del>
      </w:ins>
    </w:p>
    <w:p w14:paraId="45BA2020" w14:textId="5B265B3A" w:rsidR="00DB1B3D" w:rsidRPr="001B4107" w:rsidDel="008348E0" w:rsidRDefault="008C2682">
      <w:pPr>
        <w:rPr>
          <w:del w:id="1630" w:author="Fatima Maria Pillosu" w:date="2021-02-16T21:32:00Z"/>
          <w:moveFrom w:id="1631" w:author="Fatima Maria Pillosu" w:date="2021-02-16T21:18:00Z"/>
        </w:rPr>
      </w:pPr>
      <w:ins w:id="1632" w:author="Fatima Pillosu" w:date="2021-02-15T05:58:00Z">
        <w:del w:id="1633" w:author="Fatima Maria Pillosu" w:date="2021-02-16T17:34:00Z">
          <w:r w:rsidRPr="00E36D1E" w:rsidDel="006C7ADD">
            <w:delText xml:space="preserve">is more reliable and accurate </w:delText>
          </w:r>
        </w:del>
        <w:del w:id="1634" w:author="Fatima Maria Pillosu" w:date="2021-02-16T17:26:00Z">
          <w:r w:rsidRPr="00E36D1E" w:rsidDel="006C7ADD">
            <w:delText xml:space="preserve">up to day 10 </w:delText>
          </w:r>
        </w:del>
        <w:del w:id="1635" w:author="Fatima Maria Pillosu" w:date="2021-02-16T17:34:00Z">
          <w:r w:rsidRPr="00E36D1E" w:rsidDel="006C7ADD">
            <w:delText xml:space="preserve">than ECMWF ensemble (ENS) at predicting localized rainfall events, </w:delText>
          </w:r>
        </w:del>
        <w:del w:id="1636" w:author="Fatima Maria Pillosu" w:date="2021-02-16T17:33:00Z">
          <w:r w:rsidRPr="00E36D1E" w:rsidDel="006C7ADD">
            <w:delText xml:space="preserve">especially extremes (&gt;50 mm/12h). </w:delText>
          </w:r>
        </w:del>
        <w:del w:id="1637" w:author="Fatima Maria Pillosu" w:date="2021-02-16T17:49:00Z">
          <w:r w:rsidRPr="00E36D1E" w:rsidDel="006B359E">
            <w:delText xml:space="preserve">However, ecPoint adds two main layers of complexity to traditional probabilistic rainfall forecasts: (1) forecasts correspond to a point within the grid box instead of an average over the grid-box, and (2) nothing can be said about the location of such point within the grid-box. </w:delText>
          </w:r>
        </w:del>
        <w:del w:id="1638" w:author="Fatima Maria Pillosu" w:date="2021-02-16T17:43:00Z">
          <w:r w:rsidRPr="00E36D1E" w:rsidDel="00F6425D">
            <w:delText>Therefore, the way ecPoint-Rainfall forecasts should be interpreted is radically different.</w:delText>
          </w:r>
        </w:del>
      </w:ins>
      <w:ins w:id="1639" w:author="Fatima Pillosu" w:date="2021-02-15T06:01:00Z">
        <w:del w:id="1640" w:author="Fatima Maria Pillosu" w:date="2021-02-16T17:43:00Z">
          <w:r w:rsidR="002D0C27" w:rsidDel="00F6425D">
            <w:delText xml:space="preserve"> </w:delText>
          </w:r>
        </w:del>
      </w:ins>
      <w:ins w:id="1641" w:author="Fatima Pillosu" w:date="2021-02-15T06:04:00Z">
        <w:del w:id="1642" w:author="Fatima Maria Pillosu" w:date="2021-02-16T21:10:00Z">
          <w:r w:rsidR="00DB1B3D" w:rsidDel="005A4BB5">
            <w:delText xml:space="preserve">To help SENHAMI (the Peruvian NHMS) deal with the 2017’s flood emergency in Peru, ECMWF provided temporary access to its forecasts, including the newly developed ecPoint-Rainfall </w:delText>
          </w:r>
          <w:r w:rsidR="00DB1B3D" w:rsidDel="005A4BB5">
            <w:fldChar w:fldCharType="begin" w:fldLock="1"/>
          </w:r>
          <w:r w:rsidR="00DB1B3D" w:rsidRPr="007D43A9" w:rsidDel="005A4BB5">
            <w:del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delInstrText>
          </w:r>
          <w:r w:rsidR="00DB1B3D" w:rsidDel="005A4BB5">
            <w:fldChar w:fldCharType="separate"/>
          </w:r>
          <w:r w:rsidR="00DB1B3D" w:rsidRPr="005A4BB5" w:rsidDel="005A4BB5">
            <w:rPr>
              <w:noProof/>
            </w:rPr>
            <w:delText>(Pillosu et al. 2017)</w:delText>
          </w:r>
          <w:r w:rsidR="00DB1B3D" w:rsidDel="005A4BB5">
            <w:fldChar w:fldCharType="end"/>
          </w:r>
          <w:r w:rsidR="00DB1B3D" w:rsidDel="005A4BB5">
            <w:delText xml:space="preserve">. Subsequent discussions with SENHAMI’s experts provided ecPoint developers with feedback about strengths, weaknesses, and usefulness of the new product during </w:delText>
          </w:r>
        </w:del>
        <w:del w:id="1643" w:author="Fatima Maria Pillosu" w:date="2021-02-16T17:44:00Z">
          <w:r w:rsidR="00DB1B3D" w:rsidDel="00F6425D">
            <w:delText xml:space="preserve">a </w:delText>
          </w:r>
        </w:del>
        <w:del w:id="1644" w:author="Fatima Maria Pillosu" w:date="2021-02-16T21:10:00Z">
          <w:r w:rsidR="00DB1B3D" w:rsidDel="005A4BB5">
            <w:delText xml:space="preserve">flood emergency. </w:delText>
          </w:r>
        </w:del>
        <w:del w:id="1645" w:author="Fatima Maria Pillosu" w:date="2021-02-16T21:32:00Z">
          <w:r w:rsidR="00DB1B3D" w:rsidDel="008348E0">
            <w:delText xml:space="preserve">The developers thus realized how valuable was local expert feedback to improve the product further, not only feedback on (1) ecPoint-Rainfall performance but also on (2) its usefulness. Regarding point (1), Hewson and Pillosu (2020) ran a one-year global verification showing that the new post-processed product is generally more reliable and accurate than ECMWF ENS in the prediction of extreme local rainfall. However, there are two main issues if one wants to study ecPoint-Rainfall performance at regional instead of global scale. First, knowledge about those weather scenarios that trigger extreme localized rainfall in that region is needed. Whilst ecPoint developers can have an overview of the synoptic patterns that generally trigger extreme localized rainfall, it is impossible to know all local conditions that might trigger or enhance such events in that region. Second, high-density observations for the locations of interest are needed. However, even if they exist, they are often not available at ECMWF. Therefore, having direct contact with local experts is vital for ecPoint developers in the context of future work. Regarding point (2), Hewson and Pillosu (2020) use two rainfall case studies, in Norway and Crete, to explain how the new product could be useful to improve the prediction of extreme and non-extreme events. However, Hewson and Pillosu (2020) do not touch on questions such as “Is ecPoint-Rainfall forecasts interpretation clear to users?”, “Will guidance need to be somehow tailored to different users, i.e. risk managers, decision makers, forecasters?”. Therefore, their study assumes that the uptake of the ecPoint-Rainfall forecasts will be straightforward after providing standard guidance (e.g. in ECMWF Newsletters, web articles, and ECMWF Forecaster User Guide) that explains mainly the theoretical concepts of the ecPoint methodology. </w:delText>
          </w:r>
        </w:del>
      </w:ins>
      <w:moveFromRangeStart w:id="1646" w:author="Fatima Maria Pillosu" w:date="2021-02-16T21:18:00Z" w:name="move64402716"/>
      <w:moveFrom w:id="1647" w:author="Fatima Maria Pillosu" w:date="2021-02-16T21:18:00Z">
        <w:ins w:id="1648" w:author="Fatima Pillosu" w:date="2021-02-15T06:04:00Z">
          <w:del w:id="1649" w:author="Fatima Maria Pillosu" w:date="2021-02-16T21:32:00Z">
            <w:r w:rsidR="00DB1B3D" w:rsidDel="008348E0">
              <w:delText xml:space="preserve">Therefore, valuing the importance of local experts feedback, ecPoint developers started pursuing collaborative projects with other NHMSs similar to the one established with SENHAMI </w:delText>
            </w:r>
            <w:r w:rsidR="00DB1B3D" w:rsidDel="008348E0">
              <w:fldChar w:fldCharType="begin" w:fldLock="1"/>
            </w:r>
            <w:r w:rsidR="00DB1B3D" w:rsidRPr="00370A0B"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DB1B3D" w:rsidDel="008348E0">
              <w:fldChar w:fldCharType="separate"/>
            </w:r>
            <w:r w:rsidR="00DB1B3D" w:rsidRPr="00370A0B" w:rsidDel="008348E0">
              <w:rPr>
                <w:noProof/>
              </w:rPr>
              <w:delText>(Pillosu and Hewson 2018)</w:delText>
            </w:r>
            <w:r w:rsidR="00DB1B3D" w:rsidDel="008348E0">
              <w:fldChar w:fldCharType="end"/>
            </w:r>
            <w:r w:rsidR="00DB1B3D" w:rsidDel="008348E0">
              <w:delText xml:space="preserve">. </w:delText>
            </w:r>
          </w:del>
        </w:ins>
      </w:moveFrom>
    </w:p>
    <w:moveFromRangeEnd w:id="1646"/>
    <w:p w14:paraId="04280FEF" w14:textId="62BD3B1E" w:rsidR="008317D3" w:rsidDel="00E25D9C" w:rsidRDefault="00DB1B3D">
      <w:pPr>
        <w:rPr>
          <w:ins w:id="1650" w:author="Fatima Pillosu" w:date="2021-02-15T13:47:00Z"/>
          <w:del w:id="1651" w:author="Fatima Maria Pillosu" w:date="2021-02-16T06:35:00Z"/>
          <w:szCs w:val="24"/>
        </w:rPr>
      </w:pPr>
      <w:ins w:id="1652" w:author="Fatima Pillosu" w:date="2021-02-15T06:04:00Z">
        <w:del w:id="1653" w:author="Fatima Maria Pillosu" w:date="2021-02-16T21:32:00Z">
          <w:r w:rsidDel="008348E0">
            <w:rPr>
              <w:szCs w:val="24"/>
            </w:rPr>
            <w:delText>The projects aimed to (1) receive local independent feedback on ecPoint-Rainfall strengths/weaknesses, and (2) run a preliminary assessment of how well ecPoint-Rainfall guidelines in help forecasters interpret/use the novel forecasts correctly. Regarding aim (2), ecPoint developers were mostly interested in investigating whether prior forecasters familiarity with probabilistic forecasts could lead to different efficacy levels of ecPoint-Rainfall guidelines. The latter aspect is important because it determines the amount of time that forecasters might need to invest in training. Moreover, it determines the level of tailoring that might be required to ensure the adoption of ecPoint-Rainfall forecasts in diverse operational contexts.</w:delText>
          </w:r>
        </w:del>
      </w:ins>
    </w:p>
    <w:p w14:paraId="4B6B8D9A" w14:textId="3C4FECC3" w:rsidR="003F6451" w:rsidDel="00F16DF3" w:rsidRDefault="003F6451">
      <w:pPr>
        <w:rPr>
          <w:del w:id="1654" w:author="Fatima Maria Pillosu" w:date="2021-02-15T20:31:00Z"/>
        </w:rPr>
        <w:pPrChange w:id="1655" w:author="Fatima Maria Pillosu" w:date="2021-02-16T22:34:00Z">
          <w:pPr>
            <w:pStyle w:val="Heading1"/>
            <w:ind w:left="360" w:firstLine="0"/>
          </w:pPr>
        </w:pPrChange>
      </w:pPr>
    </w:p>
    <w:p w14:paraId="2B9975B7" w14:textId="4B8F50BB" w:rsidR="00355B34" w:rsidDel="00E54A8B" w:rsidRDefault="00852E95">
      <w:pPr>
        <w:rPr>
          <w:del w:id="1656" w:author="Fatima Maria Pillosu" w:date="2021-02-15T20:31:00Z"/>
        </w:rPr>
        <w:pPrChange w:id="1657" w:author="Fatima Maria Pillosu" w:date="2021-02-16T22:34:00Z">
          <w:pPr>
            <w:pStyle w:val="Heading1"/>
            <w:ind w:left="360" w:firstLine="0"/>
          </w:pPr>
        </w:pPrChange>
      </w:pPr>
      <w:ins w:id="1658" w:author="Fatima Pillosu" w:date="2021-02-15T16:44:00Z">
        <w:del w:id="1659" w:author="Fatima Maria Pillosu" w:date="2021-02-15T20:31:00Z">
          <w:r w:rsidDel="009E55FD">
            <w:delText>ecPoint-Rainfall</w:delText>
          </w:r>
        </w:del>
      </w:ins>
    </w:p>
    <w:p w14:paraId="3B131DC9" w14:textId="7884AA8A" w:rsidR="00355B34" w:rsidDel="009E55FD" w:rsidRDefault="00355B34">
      <w:pPr>
        <w:ind w:left="720" w:hanging="360"/>
        <w:rPr>
          <w:del w:id="1660" w:author="Fatima Maria Pillosu" w:date="2021-02-15T20:31:00Z"/>
        </w:rPr>
        <w:pPrChange w:id="1661" w:author="Fatima Maria Pillosu" w:date="2021-02-16T22:34:00Z">
          <w:pPr/>
        </w:pPrChange>
      </w:pPr>
    </w:p>
    <w:p w14:paraId="4C5FB4BF" w14:textId="47CE6DE8" w:rsidR="00355B34" w:rsidDel="00620967" w:rsidRDefault="00355B34">
      <w:pPr>
        <w:ind w:left="720" w:hanging="360"/>
        <w:rPr>
          <w:del w:id="1662" w:author="Fatima Maria Pillosu" w:date="2021-02-15T20:31:00Z"/>
        </w:rPr>
        <w:pPrChange w:id="1663" w:author="Fatima Maria Pillosu" w:date="2021-02-16T22:34:00Z">
          <w:pPr/>
        </w:pPrChange>
      </w:pPr>
      <w:ins w:id="1664" w:author="Fatima Pillosu" w:date="2021-02-15T16:43:00Z">
        <w:del w:id="1665" w:author="Fatima Maria Pillosu" w:date="2021-02-15T20:31:00Z">
          <w:r w:rsidDel="009E55FD">
            <w:delText>Methods</w:delText>
          </w:r>
        </w:del>
      </w:ins>
    </w:p>
    <w:p w14:paraId="555B3279" w14:textId="1731EF75" w:rsidR="00620967" w:rsidRDefault="00620967">
      <w:pPr>
        <w:pStyle w:val="Heading1"/>
        <w:numPr>
          <w:ilvl w:val="0"/>
          <w:numId w:val="0"/>
        </w:numPr>
        <w:ind w:left="720" w:hanging="360"/>
        <w:rPr>
          <w:ins w:id="1666" w:author="Fatima Maria Pillosu" w:date="2021-02-15T20:35:00Z"/>
          <w:b w:val="0"/>
          <w:sz w:val="24"/>
        </w:rPr>
        <w:pPrChange w:id="1667" w:author="Fatima Maria Pillosu" w:date="2021-02-16T22:34:00Z">
          <w:pPr>
            <w:pStyle w:val="Heading1"/>
          </w:pPr>
        </w:pPrChange>
      </w:pPr>
    </w:p>
    <w:p w14:paraId="4EF550B0" w14:textId="77777777" w:rsidR="006A7A92" w:rsidRDefault="006A7A92" w:rsidP="00620967">
      <w:pPr>
        <w:pStyle w:val="Heading1"/>
        <w:rPr>
          <w:ins w:id="1668" w:author="Fatima Maria Pillosu" w:date="2021-02-17T11:59:00Z"/>
        </w:rPr>
        <w:sectPr w:rsidR="006A7A92" w:rsidSect="00F66924">
          <w:pgSz w:w="11906" w:h="16838"/>
          <w:pgMar w:top="1418" w:right="1418" w:bottom="1418" w:left="1418" w:header="709" w:footer="709" w:gutter="0"/>
          <w:lnNumType w:countBy="1" w:restart="continuous"/>
          <w:cols w:space="708"/>
          <w:docGrid w:linePitch="360"/>
        </w:sectPr>
      </w:pPr>
    </w:p>
    <w:p w14:paraId="71BC2156" w14:textId="65497AB5" w:rsidR="00620967" w:rsidRDefault="00620967" w:rsidP="00620967">
      <w:pPr>
        <w:pStyle w:val="Heading1"/>
        <w:rPr>
          <w:ins w:id="1669" w:author="Fatima Maria Pillosu" w:date="2021-02-15T20:36:00Z"/>
        </w:rPr>
      </w:pPr>
      <w:ins w:id="1670" w:author="Fatima Maria Pillosu" w:date="2021-02-15T20:35:00Z">
        <w:r>
          <w:lastRenderedPageBreak/>
          <w:t>Data</w:t>
        </w:r>
      </w:ins>
    </w:p>
    <w:p w14:paraId="60CDFA95" w14:textId="34F6DB46" w:rsidR="00CF57BA" w:rsidRDefault="00CF57BA">
      <w:pPr>
        <w:rPr>
          <w:ins w:id="1671" w:author="Fatima Maria Pillosu" w:date="2021-02-17T09:22:00Z"/>
        </w:rPr>
      </w:pPr>
      <w:ins w:id="1672" w:author="Fatima Maria Pillosu" w:date="2021-02-17T09:22:00Z">
        <w:r>
          <w:t>ecPoint is a</w:t>
        </w:r>
      </w:ins>
      <w:ins w:id="1673" w:author="Fatima Maria Pillosu" w:date="2021-02-17T12:02:00Z">
        <w:r w:rsidR="00592273">
          <w:t xml:space="preserve"> </w:t>
        </w:r>
      </w:ins>
      <w:ins w:id="1674" w:author="Fatima Maria Pillosu" w:date="2021-02-17T09:22:00Z">
        <w:r>
          <w:t>statistical post-processing technique that provides</w:t>
        </w:r>
      </w:ins>
      <w:ins w:id="1675" w:author="Fatima Maria Pillosu" w:date="2021-02-17T12:02:00Z">
        <w:r w:rsidR="00592273">
          <w:t xml:space="preserve"> bias-corrected </w:t>
        </w:r>
      </w:ins>
      <w:ins w:id="1676" w:author="Fatima Maria Pillosu" w:date="2021-02-17T09:22:00Z">
        <w:r>
          <w:t>probabilistic forecasts</w:t>
        </w:r>
      </w:ins>
      <w:ins w:id="1677" w:author="Fatima Maria Pillosu" w:date="2021-02-17T12:03:00Z">
        <w:r w:rsidR="00592273">
          <w:t xml:space="preserve"> at point scale</w:t>
        </w:r>
      </w:ins>
      <w:ins w:id="1678" w:author="Fatima Maria Pillosu" w:date="2021-02-17T12:02:00Z">
        <w:r w:rsidR="00592273">
          <w:t xml:space="preserve">. </w:t>
        </w:r>
      </w:ins>
      <w:ins w:id="1679" w:author="Fatima Maria Pillosu" w:date="2021-02-17T12:05:00Z">
        <w:r w:rsidR="00592273">
          <w:t>Potentially, d</w:t>
        </w:r>
      </w:ins>
      <w:ins w:id="1680" w:author="Fatima Maria Pillosu" w:date="2021-02-17T12:04:00Z">
        <w:r w:rsidR="00592273">
          <w:t>ifferent hydro-meteorological variables, from ensemble or deterministic numerical weather prediction (NWP) models</w:t>
        </w:r>
      </w:ins>
      <w:ins w:id="1681" w:author="Christel Prudhomme" w:date="2021-02-18T17:04:00Z">
        <w:r w:rsidR="00571F43">
          <w:t>,</w:t>
        </w:r>
      </w:ins>
      <w:ins w:id="1682" w:author="Fatima Maria Pillosu" w:date="2021-02-17T12:04:00Z">
        <w:r w:rsidR="00592273">
          <w:t xml:space="preserve"> could be post-processed using the ecPoint technique.</w:t>
        </w:r>
      </w:ins>
      <w:ins w:id="1683" w:author="Fatima Maria Pillosu" w:date="2021-02-17T12:06:00Z">
        <w:r w:rsidR="00454ADD">
          <w:t xml:space="preserve"> </w:t>
        </w:r>
      </w:ins>
      <w:ins w:id="1684" w:author="Fatima Maria Pillosu" w:date="2021-02-17T09:22:00Z">
        <w:r>
          <w:t xml:space="preserve">ecPoint-Rainfall is the branch of the </w:t>
        </w:r>
      </w:ins>
      <w:ins w:id="1685" w:author="Fatima Maria Pillosu" w:date="2021-02-17T12:06:00Z">
        <w:r w:rsidR="00454ADD">
          <w:t xml:space="preserve">“ecPoint </w:t>
        </w:r>
      </w:ins>
      <w:ins w:id="1686" w:author="Fatima Maria Pillosu" w:date="2021-02-17T09:22:00Z">
        <w:r>
          <w:t>family</w:t>
        </w:r>
      </w:ins>
      <w:ins w:id="1687" w:author="Fatima Maria Pillosu" w:date="2021-02-17T12:06:00Z">
        <w:r w:rsidR="00454ADD">
          <w:t>”</w:t>
        </w:r>
      </w:ins>
      <w:ins w:id="1688" w:author="Fatima Maria Pillosu" w:date="2021-02-17T09:22:00Z">
        <w:r>
          <w:t xml:space="preserve"> that produces rainfall forecasts that mirror rain gauge measurements</w:t>
        </w:r>
      </w:ins>
      <w:ins w:id="1689" w:author="Fatima Maria" w:date="2021-02-22T15:07:00Z">
        <w:r w:rsidR="00D47D5C">
          <w:t xml:space="preserve"> </w:t>
        </w:r>
        <w:r w:rsidR="00D47D5C">
          <w:fldChar w:fldCharType="begin" w:fldLock="1"/>
        </w:r>
      </w:ins>
      <w:r w:rsidR="006F1A34">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ins w:id="1690" w:author="Fatima Maria" w:date="2021-02-22T15:07:00Z">
        <w:r w:rsidR="00D47D5C">
          <w:fldChar w:fldCharType="separate"/>
        </w:r>
        <w:r w:rsidR="00D47D5C" w:rsidRPr="00D47D5C">
          <w:rPr>
            <w:noProof/>
          </w:rPr>
          <w:t>(Hewson and Pillosu 2020)</w:t>
        </w:r>
        <w:r w:rsidR="00D47D5C">
          <w:fldChar w:fldCharType="end"/>
        </w:r>
      </w:ins>
      <w:ins w:id="1691" w:author="Fatima Maria Pillosu" w:date="2021-02-17T09:22:00Z">
        <w:r>
          <w:t xml:space="preserve">. </w:t>
        </w:r>
      </w:ins>
    </w:p>
    <w:p w14:paraId="4E41B6D9" w14:textId="6FEBC5F5" w:rsidR="00735C4A" w:rsidDel="00717DDA" w:rsidRDefault="005033EE" w:rsidP="00735C4A">
      <w:pPr>
        <w:rPr>
          <w:ins w:id="1692" w:author="Fatima Maria Pillosu" w:date="2021-02-17T15:44:00Z"/>
          <w:del w:id="1693" w:author="Fatima Maria" w:date="2021-02-22T17:08:00Z"/>
        </w:rPr>
      </w:pPr>
      <w:commentRangeStart w:id="1694"/>
      <w:ins w:id="1695" w:author="Fatima Maria Pillosu" w:date="2021-02-17T12:09:00Z">
        <w:r>
          <w:t>How</w:t>
        </w:r>
      </w:ins>
      <w:ins w:id="1696" w:author="Fatima Maria Pillosu" w:date="2021-02-17T09:22:00Z">
        <w:r w:rsidR="00CF57BA">
          <w:t xml:space="preserve"> </w:t>
        </w:r>
      </w:ins>
      <w:ins w:id="1697" w:author="Fatima Maria Pillosu" w:date="2021-02-17T12:09:00Z">
        <w:r>
          <w:t xml:space="preserve">do </w:t>
        </w:r>
      </w:ins>
      <w:ins w:id="1698" w:author="Fatima Maria Pillosu" w:date="2021-02-17T09:22:00Z">
        <w:r w:rsidR="00CF57BA">
          <w:t>ecPoint-Rainfal</w:t>
        </w:r>
      </w:ins>
      <w:ins w:id="1699" w:author="Fatima Maria" w:date="2021-02-22T17:13:00Z">
        <w:r w:rsidR="009A61A5">
          <w:t xml:space="preserve">l </w:t>
        </w:r>
      </w:ins>
      <w:ins w:id="1700" w:author="Fatima Maria Pillosu" w:date="2021-02-17T09:22:00Z">
        <w:del w:id="1701" w:author="Fatima Maria" w:date="2021-02-22T17:13:00Z">
          <w:r w:rsidR="00CF57BA" w:rsidDel="009A61A5">
            <w:delText xml:space="preserve">l </w:delText>
          </w:r>
        </w:del>
        <w:r w:rsidR="00CF57BA">
          <w:t>and raw rainfall forecasts</w:t>
        </w:r>
      </w:ins>
      <w:ins w:id="1702" w:author="Fatima Maria Pillosu" w:date="2021-02-17T12:09:00Z">
        <w:r>
          <w:t xml:space="preserve"> from NWP models</w:t>
        </w:r>
      </w:ins>
      <w:ins w:id="1703" w:author="Fatima Maria Pillosu" w:date="2021-02-17T09:22:00Z">
        <w:r w:rsidR="00CF57BA">
          <w:t xml:space="preserve"> differ</w:t>
        </w:r>
      </w:ins>
      <w:ins w:id="1704" w:author="Fatima Maria Pillosu" w:date="2021-02-17T12:09:00Z">
        <w:r>
          <w:t>?</w:t>
        </w:r>
      </w:ins>
      <w:ins w:id="1705" w:author="Fatima Maria Pillosu" w:date="2021-02-17T09:22:00Z">
        <w:r w:rsidR="00CF57BA">
          <w:t xml:space="preserve"> </w:t>
        </w:r>
      </w:ins>
      <w:ins w:id="1706" w:author="Fatima Maria Pillosu" w:date="2021-02-17T14:39:00Z">
        <w:r w:rsidR="00AB4C04">
          <w:t>Let’s consider the rainfall forecast for a</w:t>
        </w:r>
      </w:ins>
      <w:ins w:id="1707" w:author="Fatima Maria Pillosu" w:date="2021-02-17T15:48:00Z">
        <w:r w:rsidR="00F40724">
          <w:t>n NWP model</w:t>
        </w:r>
      </w:ins>
      <w:ins w:id="1708" w:author="Fatima Maria Pillosu" w:date="2021-02-17T14:39:00Z">
        <w:r w:rsidR="00AB4C04">
          <w:t xml:space="preserve"> grid-box</w:t>
        </w:r>
      </w:ins>
      <w:ins w:id="1709" w:author="Fatima Maria Pillosu" w:date="2021-02-17T14:40:00Z">
        <w:r w:rsidR="00AB4C04">
          <w:t xml:space="preserve">. </w:t>
        </w:r>
      </w:ins>
      <w:ins w:id="1710" w:author="Fatima Maria Pillosu" w:date="2021-02-17T14:41:00Z">
        <w:r w:rsidR="00AB4C04">
          <w:t>Let’s also assume that the</w:t>
        </w:r>
      </w:ins>
      <w:ins w:id="1711" w:author="Fatima Maria Pillosu" w:date="2021-02-17T14:43:00Z">
        <w:r w:rsidR="00AB4C04">
          <w:t xml:space="preserve"> observed</w:t>
        </w:r>
      </w:ins>
      <w:ins w:id="1712" w:author="Fatima Maria Pillosu" w:date="2021-02-17T14:41:00Z">
        <w:r w:rsidR="00AB4C04">
          <w:t xml:space="preserve"> average rainfall</w:t>
        </w:r>
      </w:ins>
      <w:ins w:id="1713" w:author="Fatima Maria Pillosu" w:date="2021-02-17T14:43:00Z">
        <w:r w:rsidR="00AB4C04">
          <w:t xml:space="preserve"> over </w:t>
        </w:r>
      </w:ins>
      <w:ins w:id="1714" w:author="Fatima Maria Pillosu" w:date="2021-02-17T15:48:00Z">
        <w:r w:rsidR="00E6407E">
          <w:t>the</w:t>
        </w:r>
      </w:ins>
      <w:ins w:id="1715" w:author="Fatima Maria Pillosu" w:date="2021-02-17T14:43:00Z">
        <w:r w:rsidR="00AB4C04">
          <w:t xml:space="preserve"> grid-box</w:t>
        </w:r>
      </w:ins>
      <w:ins w:id="1716" w:author="Fatima Maria Pillosu" w:date="2021-02-17T14:41:00Z">
        <w:r w:rsidR="00AB4C04">
          <w:t xml:space="preserve"> is about 17</w:t>
        </w:r>
      </w:ins>
      <w:ins w:id="1717" w:author="Fatima Maria Pillosu" w:date="2021-02-17T15:38:00Z">
        <w:r w:rsidR="00551D01">
          <w:t xml:space="preserve"> </w:t>
        </w:r>
      </w:ins>
      <w:ins w:id="1718" w:author="Fatima Maria Pillosu" w:date="2021-02-17T14:41:00Z">
        <w:r w:rsidR="00AB4C04">
          <w:t xml:space="preserve">mm, while the minimum and maximum </w:t>
        </w:r>
      </w:ins>
      <w:ins w:id="1719" w:author="Fatima Maria Pillosu" w:date="2021-02-17T15:49:00Z">
        <w:r w:rsidR="00E6407E">
          <w:t xml:space="preserve">observed </w:t>
        </w:r>
      </w:ins>
      <w:ins w:id="1720" w:author="Fatima Maria Pillosu" w:date="2021-02-17T14:41:00Z">
        <w:r w:rsidR="00AB4C04">
          <w:t>rainfall amounts are 2</w:t>
        </w:r>
      </w:ins>
      <w:ins w:id="1721" w:author="Fatima Maria Pillosu" w:date="2021-02-17T14:54:00Z">
        <w:r w:rsidR="00A93D3A">
          <w:t xml:space="preserve"> </w:t>
        </w:r>
      </w:ins>
      <w:ins w:id="1722" w:author="Fatima Maria Pillosu" w:date="2021-02-17T14:41:00Z">
        <w:r w:rsidR="00AB4C04">
          <w:t>and 60</w:t>
        </w:r>
      </w:ins>
      <w:ins w:id="1723" w:author="Fatima Maria Pillosu" w:date="2021-02-17T14:54:00Z">
        <w:r w:rsidR="00A93D3A">
          <w:t xml:space="preserve"> </w:t>
        </w:r>
      </w:ins>
      <w:ins w:id="1724" w:author="Fatima Maria Pillosu" w:date="2021-02-17T14:41:00Z">
        <w:r w:rsidR="00AB4C04">
          <w:t xml:space="preserve">mm, respectively. </w:t>
        </w:r>
      </w:ins>
      <w:ins w:id="1725" w:author="Fatima Maria Pillosu" w:date="2021-02-17T15:35:00Z">
        <w:r w:rsidR="00551D01">
          <w:t>T</w:t>
        </w:r>
      </w:ins>
      <w:ins w:id="1726" w:author="Fatima Maria Pillosu" w:date="2021-02-17T14:55:00Z">
        <w:r w:rsidR="00A93D3A">
          <w:t xml:space="preserve">he </w:t>
        </w:r>
      </w:ins>
      <w:ins w:id="1727" w:author="Fatima Maria Pillosu" w:date="2021-02-17T14:59:00Z">
        <w:r w:rsidR="00A700F6">
          <w:t>entity</w:t>
        </w:r>
      </w:ins>
      <w:ins w:id="1728" w:author="Fatima Maria Pillosu" w:date="2021-02-17T14:55:00Z">
        <w:r w:rsidR="00A93D3A">
          <w:t xml:space="preserve"> of </w:t>
        </w:r>
      </w:ins>
      <w:ins w:id="1729" w:author="Fatima Maria Pillosu" w:date="2021-02-17T14:59:00Z">
        <w:r w:rsidR="00A700F6">
          <w:t>rainfall</w:t>
        </w:r>
      </w:ins>
      <w:ins w:id="1730" w:author="Fatima Maria Pillosu" w:date="2021-02-17T15:00:00Z">
        <w:r w:rsidR="00A700F6">
          <w:t xml:space="preserve"> </w:t>
        </w:r>
      </w:ins>
      <w:ins w:id="1731" w:author="Fatima Maria Pillosu" w:date="2021-02-17T14:55:00Z">
        <w:r w:rsidR="00A93D3A">
          <w:t>variability</w:t>
        </w:r>
      </w:ins>
      <w:ins w:id="1732" w:author="Fatima Maria Pillosu" w:date="2021-02-17T15:11:00Z">
        <w:r w:rsidR="00302195">
          <w:t xml:space="preserve"> </w:t>
        </w:r>
      </w:ins>
      <w:ins w:id="1733" w:author="Fatima Maria Pillosu" w:date="2021-02-17T15:02:00Z">
        <w:r w:rsidR="00A700F6">
          <w:t>within a grid-box</w:t>
        </w:r>
      </w:ins>
      <w:ins w:id="1734" w:author="Fatima Maria Pillosu" w:date="2021-02-17T14:59:00Z">
        <w:r w:rsidR="00A700F6">
          <w:t xml:space="preserve"> </w:t>
        </w:r>
      </w:ins>
      <w:ins w:id="1735" w:author="Fatima Maria Pillosu" w:date="2021-02-17T14:55:00Z">
        <w:r w:rsidR="00A93D3A">
          <w:t xml:space="preserve">is associated to </w:t>
        </w:r>
      </w:ins>
      <w:ins w:id="1736" w:author="Fatima Maria Pillosu" w:date="2021-02-17T14:56:00Z">
        <w:r w:rsidR="00A93D3A">
          <w:t>the</w:t>
        </w:r>
      </w:ins>
      <w:ins w:id="1737" w:author="Fatima Maria Pillosu" w:date="2021-02-17T14:55:00Z">
        <w:r w:rsidR="00A93D3A">
          <w:t xml:space="preserve"> </w:t>
        </w:r>
      </w:ins>
      <w:ins w:id="1738" w:author="Fatima Maria Pillosu" w:date="2021-02-17T15:25:00Z">
        <w:r w:rsidR="000423AA">
          <w:t xml:space="preserve">type of </w:t>
        </w:r>
      </w:ins>
      <w:ins w:id="1739" w:author="Fatima Maria Pillosu" w:date="2021-02-17T14:55:00Z">
        <w:r w:rsidR="00A93D3A">
          <w:t xml:space="preserve">weather </w:t>
        </w:r>
      </w:ins>
      <w:ins w:id="1740" w:author="Fatima Maria Pillosu" w:date="2021-02-17T14:56:00Z">
        <w:r w:rsidR="00A93D3A">
          <w:t>affecting th</w:t>
        </w:r>
      </w:ins>
      <w:ins w:id="1741" w:author="Fatima Maria Pillosu" w:date="2021-02-17T14:59:00Z">
        <w:r w:rsidR="00A700F6">
          <w:t>at</w:t>
        </w:r>
      </w:ins>
      <w:ins w:id="1742" w:author="Fatima Maria Pillosu" w:date="2021-02-17T14:56:00Z">
        <w:r w:rsidR="00A93D3A">
          <w:t xml:space="preserve"> grid-box</w:t>
        </w:r>
      </w:ins>
      <w:ins w:id="1743" w:author="Fatima Maria Pillosu" w:date="2021-02-17T15:16:00Z">
        <w:r w:rsidR="00302195">
          <w:t xml:space="preserve">, </w:t>
        </w:r>
      </w:ins>
      <w:ins w:id="1744" w:author="Fatima Maria Pillosu" w:date="2021-02-17T15:37:00Z">
        <w:r w:rsidR="00551D01">
          <w:t>which</w:t>
        </w:r>
      </w:ins>
      <w:ins w:id="1745" w:author="Fatima Maria Pillosu" w:date="2021-02-17T15:16:00Z">
        <w:r w:rsidR="00302195">
          <w:t xml:space="preserve"> from now on will be called “grid-box weather type” (G_WT)</w:t>
        </w:r>
      </w:ins>
      <w:ins w:id="1746" w:author="Fatima Maria Pillosu" w:date="2021-02-17T15:03:00Z">
        <w:r w:rsidR="00A700F6">
          <w:t xml:space="preserve">. </w:t>
        </w:r>
      </w:ins>
      <w:ins w:id="1747" w:author="Fatima Maria Pillosu" w:date="2021-02-17T15:08:00Z">
        <w:r w:rsidR="00302195">
          <w:t>A</w:t>
        </w:r>
      </w:ins>
      <w:ins w:id="1748" w:author="Fatima Maria Pillosu" w:date="2021-02-17T14:57:00Z">
        <w:r w:rsidR="00A93D3A">
          <w:t xml:space="preserve"> grid-box affected by</w:t>
        </w:r>
      </w:ins>
      <w:ins w:id="1749" w:author="Fatima Maria Pillosu" w:date="2021-02-17T15:17:00Z">
        <w:r w:rsidR="00302195">
          <w:t xml:space="preserve"> a G_WT that correspond to</w:t>
        </w:r>
      </w:ins>
      <w:ins w:id="1750" w:author="Fatima Maria Pillosu" w:date="2021-02-17T14:57:00Z">
        <w:r w:rsidR="00A93D3A">
          <w:t xml:space="preserve"> mainly convective rainfall and </w:t>
        </w:r>
      </w:ins>
      <w:ins w:id="1751" w:author="Fatima Maria Pillosu" w:date="2021-02-17T14:58:00Z">
        <w:r w:rsidR="00A93D3A">
          <w:t xml:space="preserve">slow steering winds </w:t>
        </w:r>
      </w:ins>
      <w:ins w:id="1752" w:author="Fatima Maria Pillosu" w:date="2021-02-17T15:03:00Z">
        <w:r w:rsidR="00A700F6">
          <w:t xml:space="preserve">will </w:t>
        </w:r>
      </w:ins>
      <w:ins w:id="1753" w:author="Fatima Maria Pillosu" w:date="2021-02-17T14:58:00Z">
        <w:r w:rsidR="00A93D3A">
          <w:t>ha</w:t>
        </w:r>
      </w:ins>
      <w:ins w:id="1754" w:author="Fatima Maria Pillosu" w:date="2021-02-17T15:03:00Z">
        <w:r w:rsidR="00A700F6">
          <w:t>ve</w:t>
        </w:r>
      </w:ins>
      <w:ins w:id="1755" w:author="Fatima Maria Pillosu" w:date="2021-02-17T14:58:00Z">
        <w:r w:rsidR="00A93D3A">
          <w:t xml:space="preserve"> a higher probability to be affected by a higher </w:t>
        </w:r>
        <w:r w:rsidR="00A700F6">
          <w:t xml:space="preserve">rainfall </w:t>
        </w:r>
        <w:r w:rsidR="00A93D3A">
          <w:t>sub-grid variability</w:t>
        </w:r>
        <w:r w:rsidR="00A700F6">
          <w:t xml:space="preserve"> than a grid-box </w:t>
        </w:r>
      </w:ins>
      <w:ins w:id="1756" w:author="Fatima Maria Pillosu" w:date="2021-02-17T15:03:00Z">
        <w:r w:rsidR="00A700F6">
          <w:t xml:space="preserve">affected by mainly </w:t>
        </w:r>
      </w:ins>
      <w:ins w:id="1757" w:author="Fatima Maria Pillosu" w:date="2021-02-17T15:04:00Z">
        <w:r w:rsidR="00A700F6">
          <w:t>large-scale</w:t>
        </w:r>
      </w:ins>
      <w:ins w:id="1758" w:author="Fatima Maria Pillosu" w:date="2021-02-17T15:03:00Z">
        <w:r w:rsidR="00A700F6">
          <w:t xml:space="preserve"> rainfall and </w:t>
        </w:r>
      </w:ins>
      <w:ins w:id="1759" w:author="Fatima Maria Pillosu" w:date="2021-02-17T15:04:00Z">
        <w:r w:rsidR="00A700F6">
          <w:t>fast</w:t>
        </w:r>
      </w:ins>
      <w:ins w:id="1760" w:author="Fatima Maria Pillosu" w:date="2021-02-17T15:03:00Z">
        <w:r w:rsidR="00A700F6">
          <w:t xml:space="preserve"> steering winds</w:t>
        </w:r>
      </w:ins>
      <w:ins w:id="1761" w:author="Fatima Maria Pillosu" w:date="2021-02-17T15:04:00Z">
        <w:r w:rsidR="00A700F6">
          <w:t xml:space="preserve">. In the second the case, the rain will </w:t>
        </w:r>
      </w:ins>
      <w:ins w:id="1762" w:author="Fatima Maria Pillosu" w:date="2021-02-17T15:05:00Z">
        <w:r w:rsidR="00982E2E">
          <w:t xml:space="preserve">indeed </w:t>
        </w:r>
      </w:ins>
      <w:ins w:id="1763" w:author="Fatima Maria Pillosu" w:date="2021-02-17T15:04:00Z">
        <w:r w:rsidR="00A700F6">
          <w:t>tend to be more uniformly distributed within the grid-box.</w:t>
        </w:r>
      </w:ins>
      <w:ins w:id="1764" w:author="Fatima Maria Pillosu" w:date="2021-02-17T15:38:00Z">
        <w:r w:rsidR="00551D01">
          <w:t xml:space="preserve"> There are two </w:t>
        </w:r>
        <w:r w:rsidR="008D7A18">
          <w:t xml:space="preserve">issues that can be encountered when </w:t>
        </w:r>
      </w:ins>
      <w:ins w:id="1765" w:author="Fatima Maria Pillosu" w:date="2021-02-17T15:37:00Z">
        <w:r w:rsidR="00551D01">
          <w:t>try</w:t>
        </w:r>
      </w:ins>
      <w:ins w:id="1766" w:author="Fatima Maria Pillosu" w:date="2021-02-17T15:38:00Z">
        <w:r w:rsidR="00551D01">
          <w:t>ing to forecast rainfall amounts</w:t>
        </w:r>
        <w:r w:rsidR="008D7A18">
          <w:t xml:space="preserve">. </w:t>
        </w:r>
      </w:ins>
      <w:ins w:id="1767" w:author="Fatima Maria Pillosu" w:date="2021-02-17T15:39:00Z">
        <w:r w:rsidR="008D7A18">
          <w:t>First</w:t>
        </w:r>
      </w:ins>
      <w:ins w:id="1768" w:author="Fatima Maria Pillosu" w:date="2021-02-17T15:43:00Z">
        <w:r w:rsidR="00735C4A">
          <w:t>ly</w:t>
        </w:r>
      </w:ins>
      <w:ins w:id="1769" w:author="Fatima Maria Pillosu" w:date="2021-02-17T15:39:00Z">
        <w:r w:rsidR="008D7A18">
          <w:t>, there is a model sub-grid variability issue. NWP models provide rainfall forecasts that correspond only to a grid-box average</w:t>
        </w:r>
      </w:ins>
      <w:ins w:id="1770" w:author="Fatima Maria Pillosu" w:date="2021-02-17T15:52:00Z">
        <w:r w:rsidR="00E6407E">
          <w:t xml:space="preserve">. </w:t>
        </w:r>
      </w:ins>
      <w:ins w:id="1771" w:author="Fatima Maria Pillosu" w:date="2021-02-17T15:40:00Z">
        <w:r w:rsidR="008D7A18">
          <w:t xml:space="preserve">If correct, </w:t>
        </w:r>
      </w:ins>
      <w:ins w:id="1772" w:author="Fatima Maria Pillosu" w:date="2021-02-17T15:52:00Z">
        <w:r w:rsidR="00E6407E">
          <w:t xml:space="preserve">the NWP model will </w:t>
        </w:r>
      </w:ins>
      <w:ins w:id="1773" w:author="Fatima Maria Pillosu" w:date="2021-02-17T15:51:00Z">
        <w:r w:rsidR="00E6407E">
          <w:t xml:space="preserve">provide </w:t>
        </w:r>
      </w:ins>
      <w:ins w:id="1774" w:author="Fatima Maria Pillosu" w:date="2021-02-17T15:40:00Z">
        <w:r w:rsidR="008D7A18">
          <w:t xml:space="preserve">a forecast of 17 mm, but a user </w:t>
        </w:r>
      </w:ins>
      <w:ins w:id="1775" w:author="Fatima Maria Pillosu" w:date="2021-02-17T15:53:00Z">
        <w:r w:rsidR="00E6407E">
          <w:t>will</w:t>
        </w:r>
      </w:ins>
      <w:ins w:id="1776" w:author="Fatima Maria Pillosu" w:date="2021-02-17T15:40:00Z">
        <w:r w:rsidR="008D7A18">
          <w:t xml:space="preserve"> not </w:t>
        </w:r>
      </w:ins>
      <w:ins w:id="1777" w:author="Fatima Maria Pillosu" w:date="2021-02-17T15:52:00Z">
        <w:r w:rsidR="00E6407E">
          <w:t>have</w:t>
        </w:r>
      </w:ins>
      <w:ins w:id="1778" w:author="Fatima Maria Pillosu" w:date="2021-02-17T15:40:00Z">
        <w:r w:rsidR="008D7A18">
          <w:t xml:space="preserve"> any information about the variability of point rainfall values (which range from 2 to 60 mm in the example).</w:t>
        </w:r>
      </w:ins>
      <w:ins w:id="1779" w:author="Fatima Maria Pillosu" w:date="2021-02-17T15:41:00Z">
        <w:r w:rsidR="00820E48">
          <w:t xml:space="preserve"> The model sub-grid variability issue is enhanced in models with coarse resolutions (e.g. global</w:t>
        </w:r>
      </w:ins>
      <w:ins w:id="1780" w:author="Fatima Maria Pillosu" w:date="2021-02-17T15:54:00Z">
        <w:r w:rsidR="00E6407E">
          <w:t xml:space="preserve"> or </w:t>
        </w:r>
      </w:ins>
      <w:ins w:id="1781" w:author="Fatima Maria Pillosu" w:date="2021-02-17T15:41:00Z">
        <w:r w:rsidR="00820E48">
          <w:t xml:space="preserve">climate models), </w:t>
        </w:r>
      </w:ins>
      <w:ins w:id="1782" w:author="Fatima Maria Pillosu" w:date="2021-02-17T15:42:00Z">
        <w:r w:rsidR="00820E48">
          <w:t xml:space="preserve">whilst km-scale models are better able to forecast the distribution of point rainfall values. </w:t>
        </w:r>
        <w:r w:rsidR="00735C4A">
          <w:t>Second</w:t>
        </w:r>
      </w:ins>
      <w:ins w:id="1783" w:author="Fatima Maria Pillosu" w:date="2021-02-17T15:43:00Z">
        <w:r w:rsidR="00735C4A">
          <w:t>ly</w:t>
        </w:r>
      </w:ins>
      <w:ins w:id="1784" w:author="Fatima Maria Pillosu" w:date="2021-02-17T15:42:00Z">
        <w:r w:rsidR="00735C4A">
          <w:t xml:space="preserve">, </w:t>
        </w:r>
      </w:ins>
      <w:ins w:id="1785" w:author="Fatima Maria Pillosu" w:date="2021-02-17T15:43:00Z">
        <w:r w:rsidR="00735C4A">
          <w:t xml:space="preserve">there is a model bias issue at grid-scale. </w:t>
        </w:r>
      </w:ins>
      <w:ins w:id="1786" w:author="Fatima Maria Pillosu" w:date="2021-02-17T15:44:00Z">
        <w:r w:rsidR="00735C4A">
          <w:t>Whatever</w:t>
        </w:r>
      </w:ins>
      <w:ins w:id="1787" w:author="Fatima Maria Pillosu" w:date="2021-02-17T15:54:00Z">
        <w:r w:rsidR="00E6407E">
          <w:t xml:space="preserve"> is</w:t>
        </w:r>
      </w:ins>
      <w:ins w:id="1788" w:author="Fatima Maria Pillosu" w:date="2021-02-17T15:44:00Z">
        <w:r w:rsidR="00735C4A">
          <w:t xml:space="preserve"> the extend of </w:t>
        </w:r>
      </w:ins>
      <w:ins w:id="1789" w:author="Fatima Maria Pillosu" w:date="2021-02-17T15:54:00Z">
        <w:r w:rsidR="00E6407E">
          <w:t xml:space="preserve">the observed </w:t>
        </w:r>
      </w:ins>
      <w:ins w:id="1790" w:author="Fatima Maria Pillosu" w:date="2021-02-17T15:44:00Z">
        <w:r w:rsidR="00735C4A">
          <w:t xml:space="preserve">rainfall variability within a grid-box, a completely accurate NWP forecast would predict 17 </w:t>
        </w:r>
        <w:r w:rsidR="00735C4A">
          <w:lastRenderedPageBreak/>
          <w:t xml:space="preserve">mm. However, depending </w:t>
        </w:r>
      </w:ins>
      <w:ins w:id="1791" w:author="Fatima Maria Pillosu" w:date="2021-02-17T15:15:00Z">
        <w:r w:rsidR="00302195">
          <w:t xml:space="preserve">on the </w:t>
        </w:r>
      </w:ins>
      <w:ins w:id="1792" w:author="Fatima Maria Pillosu" w:date="2021-02-17T15:24:00Z">
        <w:r w:rsidR="000423AA">
          <w:t>G_WT</w:t>
        </w:r>
      </w:ins>
      <w:ins w:id="1793" w:author="Fatima Maria Pillosu" w:date="2021-02-17T15:25:00Z">
        <w:r w:rsidR="00FF44BF">
          <w:t xml:space="preserve">, </w:t>
        </w:r>
      </w:ins>
      <w:ins w:id="1794" w:author="Fatima Maria Pillosu" w:date="2021-02-17T15:28:00Z">
        <w:r w:rsidR="00FF44BF">
          <w:t>the average grid-box rainfall forecast can be</w:t>
        </w:r>
      </w:ins>
      <w:ins w:id="1795" w:author="Fatima Maria Pillosu" w:date="2021-02-17T15:26:00Z">
        <w:r w:rsidR="00FF44BF">
          <w:t xml:space="preserve"> over-predict</w:t>
        </w:r>
      </w:ins>
      <w:ins w:id="1796" w:author="Fatima Maria Pillosu" w:date="2021-02-17T15:28:00Z">
        <w:r w:rsidR="00FF44BF">
          <w:t>ed</w:t>
        </w:r>
      </w:ins>
      <w:ins w:id="1797" w:author="Fatima Maria Pillosu" w:date="2021-02-17T15:26:00Z">
        <w:r w:rsidR="00FF44BF">
          <w:t xml:space="preserve"> (or under-predict</w:t>
        </w:r>
      </w:ins>
      <w:ins w:id="1798" w:author="Fatima Maria Pillosu" w:date="2021-02-19T16:05:00Z">
        <w:r w:rsidR="00035E5C">
          <w:t>ed</w:t>
        </w:r>
      </w:ins>
      <w:ins w:id="1799" w:author="Fatima Maria Pillosu" w:date="2021-02-17T15:26:00Z">
        <w:r w:rsidR="00FF44BF">
          <w:t>)</w:t>
        </w:r>
      </w:ins>
      <w:ins w:id="1800" w:author="Fatima Maria" w:date="2021-02-22T17:09:00Z">
        <w:r w:rsidR="00D71F54">
          <w:t>, for example,</w:t>
        </w:r>
      </w:ins>
      <w:ins w:id="1801" w:author="Fatima Maria Pillosu" w:date="2021-02-17T15:26:00Z">
        <w:r w:rsidR="00FF44BF">
          <w:t xml:space="preserve"> by 15%</w:t>
        </w:r>
      </w:ins>
      <w:ins w:id="1802" w:author="Fatima Maria" w:date="2021-02-22T17:09:00Z">
        <w:r w:rsidR="00D71F54">
          <w:t>. This would</w:t>
        </w:r>
      </w:ins>
      <w:ins w:id="1803" w:author="Fatima Maria Pillosu" w:date="2021-02-17T15:26:00Z">
        <w:del w:id="1804" w:author="Fatima Maria" w:date="2021-02-22T17:09:00Z">
          <w:r w:rsidR="00FF44BF" w:rsidDel="00D71F54">
            <w:delText>,</w:delText>
          </w:r>
        </w:del>
        <w:r w:rsidR="00FF44BF">
          <w:t xml:space="preserve"> deliver</w:t>
        </w:r>
        <w:del w:id="1805" w:author="Fatima Maria" w:date="2021-02-22T17:09:00Z">
          <w:r w:rsidR="00FF44BF" w:rsidDel="00D71F54">
            <w:delText>ing</w:delText>
          </w:r>
        </w:del>
        <w:r w:rsidR="00FF44BF">
          <w:t xml:space="preserve"> a forecast of 20</w:t>
        </w:r>
      </w:ins>
      <w:ins w:id="1806" w:author="Fatima Maria Pillosu" w:date="2021-02-17T15:29:00Z">
        <w:r w:rsidR="007F08C5">
          <w:t xml:space="preserve"> </w:t>
        </w:r>
      </w:ins>
      <w:ins w:id="1807" w:author="Fatima Maria Pillosu" w:date="2021-02-17T15:26:00Z">
        <w:r w:rsidR="00FF44BF">
          <w:t>mm (or 14</w:t>
        </w:r>
      </w:ins>
      <w:ins w:id="1808" w:author="Fatima Maria Pillosu" w:date="2021-02-17T15:29:00Z">
        <w:r w:rsidR="007F08C5">
          <w:t xml:space="preserve"> </w:t>
        </w:r>
      </w:ins>
      <w:ins w:id="1809" w:author="Fatima Maria Pillosu" w:date="2021-02-17T15:26:00Z">
        <w:r w:rsidR="00FF44BF">
          <w:t>mm)</w:t>
        </w:r>
      </w:ins>
      <w:ins w:id="1810" w:author="Fatima Maria" w:date="2021-02-22T17:09:00Z">
        <w:r w:rsidR="00D71F54">
          <w:t xml:space="preserve"> instead of 17 mm</w:t>
        </w:r>
      </w:ins>
      <w:ins w:id="1811" w:author="Fatima Maria Pillosu" w:date="2021-02-17T15:26:00Z">
        <w:r w:rsidR="00FF44BF">
          <w:t>.</w:t>
        </w:r>
      </w:ins>
      <w:ins w:id="1812" w:author="Fatima Maria Pillosu" w:date="2021-02-17T15:30:00Z">
        <w:r w:rsidR="007F08C5">
          <w:t xml:space="preserve"> </w:t>
        </w:r>
      </w:ins>
      <w:ins w:id="1813" w:author="Fatima Maria Pillosu" w:date="2021-02-17T15:45:00Z">
        <w:r w:rsidR="00735C4A">
          <w:t>ecPoint-Rainfall can help to anticipate model sub-grid variability and correct model biases at grid-scale</w:t>
        </w:r>
      </w:ins>
      <w:ins w:id="1814" w:author="Fatima Maria Pillosu" w:date="2021-02-17T15:46:00Z">
        <w:r w:rsidR="00735C4A">
          <w:t xml:space="preserve"> by correc</w:t>
        </w:r>
      </w:ins>
      <w:ins w:id="1815" w:author="Fatima Maria Pillosu" w:date="2021-02-17T15:57:00Z">
        <w:r w:rsidR="00024470">
          <w:t xml:space="preserve">ting </w:t>
        </w:r>
        <w:del w:id="1816" w:author="Fatima Maria" w:date="2021-02-22T17:09:00Z">
          <w:r w:rsidR="00024470" w:rsidDel="00D71F54">
            <w:delText>the</w:delText>
          </w:r>
        </w:del>
      </w:ins>
      <w:ins w:id="1817" w:author="Fatima Maria" w:date="2021-02-22T17:10:00Z">
        <w:r w:rsidR="00D71F54">
          <w:t>the raw rainfall</w:t>
        </w:r>
      </w:ins>
      <w:ins w:id="1818" w:author="Fatima Maria Pillosu" w:date="2021-02-17T15:57:00Z">
        <w:del w:id="1819" w:author="Fatima Maria" w:date="2021-02-22T17:10:00Z">
          <w:r w:rsidR="00024470" w:rsidDel="00D71F54">
            <w:delText xml:space="preserve"> raw</w:delText>
          </w:r>
        </w:del>
      </w:ins>
      <w:ins w:id="1820" w:author="Fatima Maria Pillosu" w:date="2021-02-17T15:46:00Z">
        <w:del w:id="1821" w:author="Fatima Maria" w:date="2021-02-22T17:10:00Z">
          <w:r w:rsidR="00735C4A" w:rsidDel="00D71F54">
            <w:delText xml:space="preserve"> rain</w:delText>
          </w:r>
        </w:del>
        <w:del w:id="1822" w:author="Fatima Maria" w:date="2021-02-22T17:09:00Z">
          <w:r w:rsidR="00735C4A" w:rsidDel="00D71F54">
            <w:delText>fall</w:delText>
          </w:r>
        </w:del>
        <w:r w:rsidR="00735C4A">
          <w:t xml:space="preserve"> forecasts</w:t>
        </w:r>
      </w:ins>
      <w:ins w:id="1823" w:author="Fatima Maria" w:date="2021-02-22T17:10:00Z">
        <w:r w:rsidR="00D71F54">
          <w:t xml:space="preserve"> at each grid-box</w:t>
        </w:r>
      </w:ins>
      <w:ins w:id="1824" w:author="Fatima Maria Pillosu" w:date="2021-02-17T15:46:00Z">
        <w:r w:rsidR="00735C4A">
          <w:t xml:space="preserve"> according to </w:t>
        </w:r>
      </w:ins>
      <w:ins w:id="1825" w:author="Fatima Maria Pillosu" w:date="2021-02-17T15:58:00Z">
        <w:r w:rsidR="00024470">
          <w:t>the</w:t>
        </w:r>
      </w:ins>
      <w:ins w:id="1826" w:author="Fatima Maria" w:date="2021-02-22T17:10:00Z">
        <w:r w:rsidR="00D71F54">
          <w:t xml:space="preserve"> correspondent</w:t>
        </w:r>
      </w:ins>
      <w:ins w:id="1827" w:author="Fatima Maria Pillosu" w:date="2021-02-17T15:58:00Z">
        <w:r w:rsidR="00024470">
          <w:t xml:space="preserve"> </w:t>
        </w:r>
      </w:ins>
      <w:ins w:id="1828" w:author="Fatima Maria Pillosu" w:date="2021-02-17T15:46:00Z">
        <w:r w:rsidR="00735C4A">
          <w:t>G_WT</w:t>
        </w:r>
      </w:ins>
      <w:ins w:id="1829" w:author="Fatima Pillosu" w:date="2021-03-17T11:38:00Z">
        <w:r w:rsidR="0037536F">
          <w:t xml:space="preserve"> (see </w:t>
        </w:r>
        <w:r w:rsidR="00F0074B">
          <w:fldChar w:fldCharType="begin"/>
        </w:r>
        <w:r w:rsidR="00F0074B">
          <w:instrText xml:space="preserve"> REF _Ref66873528 \h </w:instrText>
        </w:r>
      </w:ins>
      <w:r w:rsidR="00F0074B">
        <w:fldChar w:fldCharType="separate"/>
      </w:r>
      <w:ins w:id="1830" w:author="Fatima Pillosu" w:date="2021-03-17T11:38:00Z">
        <w:r w:rsidR="00F0074B">
          <w:t xml:space="preserve">Fig. </w:t>
        </w:r>
        <w:r w:rsidR="00F0074B">
          <w:rPr>
            <w:noProof/>
          </w:rPr>
          <w:t>1</w:t>
        </w:r>
        <w:r w:rsidR="00F0074B">
          <w:fldChar w:fldCharType="end"/>
        </w:r>
        <w:r w:rsidR="00F0074B">
          <w:t>, left-red panel</w:t>
        </w:r>
        <w:r w:rsidR="0037536F">
          <w:t>)</w:t>
        </w:r>
      </w:ins>
      <w:ins w:id="1831" w:author="Fatima Maria Pillosu" w:date="2021-02-17T15:58:00Z">
        <w:del w:id="1832" w:author="Fatima Maria" w:date="2021-02-22T17:10:00Z">
          <w:r w:rsidR="00024470" w:rsidDel="00D71F54">
            <w:delText xml:space="preserve"> that is predicted to affect each model gid-box</w:delText>
          </w:r>
        </w:del>
      </w:ins>
      <w:ins w:id="1833" w:author="Fatima Maria Pillosu" w:date="2021-02-17T15:47:00Z">
        <w:r w:rsidR="00735C4A">
          <w:t xml:space="preserve">. </w:t>
        </w:r>
      </w:ins>
      <w:ins w:id="1834" w:author="Fatima Maria Pillosu" w:date="2021-02-17T15:58:00Z">
        <w:r w:rsidR="009278F7">
          <w:t xml:space="preserve">From </w:t>
        </w:r>
      </w:ins>
      <w:ins w:id="1835" w:author="Fatima Maria Pillosu" w:date="2021-02-17T15:59:00Z">
        <w:r w:rsidR="00E21F21">
          <w:t xml:space="preserve">each </w:t>
        </w:r>
      </w:ins>
      <w:ins w:id="1836" w:author="Fatima Maria Pillosu" w:date="2021-02-17T16:00:00Z">
        <w:r w:rsidR="00E21F21">
          <w:t xml:space="preserve">raw </w:t>
        </w:r>
      </w:ins>
      <w:ins w:id="1837" w:author="Fatima Maria Pillosu" w:date="2021-02-17T15:59:00Z">
        <w:r w:rsidR="00E21F21">
          <w:t>single model</w:t>
        </w:r>
      </w:ins>
      <w:ins w:id="1838" w:author="Fatima Maria Pillosu" w:date="2021-02-17T16:00:00Z">
        <w:r w:rsidR="00E21F21">
          <w:t xml:space="preserve"> grid-box </w:t>
        </w:r>
      </w:ins>
      <w:ins w:id="1839" w:author="Fatima Maria Pillosu" w:date="2021-02-17T15:59:00Z">
        <w:r w:rsidR="00E21F21">
          <w:t xml:space="preserve">forecast, ecPoint creates </w:t>
        </w:r>
      </w:ins>
      <w:ins w:id="1840" w:author="Fatima Maria Pillosu" w:date="2021-02-17T16:00:00Z">
        <w:r w:rsidR="00E21F21">
          <w:t>a distribution o</w:t>
        </w:r>
      </w:ins>
      <w:ins w:id="1841" w:author="Fatima Maria" w:date="2021-02-22T17:06:00Z">
        <w:r w:rsidR="00717DDA">
          <w:t>f</w:t>
        </w:r>
      </w:ins>
      <w:ins w:id="1842" w:author="Fatima Maria Pillosu" w:date="2021-02-17T16:00:00Z">
        <w:del w:id="1843" w:author="Fatima Maria" w:date="2021-02-22T17:06:00Z">
          <w:r w:rsidR="00E21F21" w:rsidDel="00717DDA">
            <w:delText>n</w:delText>
          </w:r>
        </w:del>
        <w:r w:rsidR="00E21F21">
          <w:t xml:space="preserve"> </w:t>
        </w:r>
        <w:del w:id="1844" w:author="Fatima Maria" w:date="2021-02-22T17:06:00Z">
          <w:r w:rsidR="00E21F21" w:rsidDel="00717DDA">
            <w:delText>100</w:delText>
          </w:r>
        </w:del>
      </w:ins>
      <w:ins w:id="1845" w:author="Fatima Maria" w:date="2021-02-22T17:06:00Z">
        <w:r w:rsidR="00717DDA">
          <w:t>X</w:t>
        </w:r>
      </w:ins>
      <w:ins w:id="1846" w:author="Fatima Maria Pillosu" w:date="2021-02-17T16:00:00Z">
        <w:r w:rsidR="00E21F21">
          <w:t xml:space="preserve"> </w:t>
        </w:r>
      </w:ins>
      <w:ins w:id="1847" w:author="Fatima Maria Pillosu" w:date="2021-02-17T22:36:00Z">
        <w:r w:rsidR="002B4E74">
          <w:t>equally</w:t>
        </w:r>
      </w:ins>
      <w:ins w:id="1848" w:author="Fatima Maria Pillosu" w:date="2021-02-17T22:37:00Z">
        <w:r w:rsidR="002B4E74">
          <w:t xml:space="preserve"> probable </w:t>
        </w:r>
      </w:ins>
      <w:ins w:id="1849" w:author="Fatima Maria Pillosu" w:date="2021-02-17T16:00:00Z">
        <w:r w:rsidR="00E21F21">
          <w:t xml:space="preserve">point-rainfall </w:t>
        </w:r>
      </w:ins>
      <w:ins w:id="1850" w:author="Fatima Maria Pillosu" w:date="2021-02-17T22:37:00Z">
        <w:r w:rsidR="002B4E74">
          <w:t>realizations</w:t>
        </w:r>
      </w:ins>
      <w:ins w:id="1851" w:author="Fatima Pillosu" w:date="2021-03-17T11:41:00Z">
        <w:r w:rsidR="00263CDA">
          <w:t xml:space="preserve"> (</w:t>
        </w:r>
      </w:ins>
      <w:ins w:id="1852" w:author="Fatima Pillosu" w:date="2021-03-17T11:55:00Z">
        <w:r w:rsidR="00FB7BCF">
          <w:t xml:space="preserve">see </w:t>
        </w:r>
        <w:r w:rsidR="00FB7BCF">
          <w:fldChar w:fldCharType="begin"/>
        </w:r>
        <w:r w:rsidR="00FB7BCF">
          <w:instrText xml:space="preserve"> REF _Ref66873528 \h </w:instrText>
        </w:r>
      </w:ins>
      <w:ins w:id="1853" w:author="Fatima Pillosu" w:date="2021-03-17T11:55:00Z">
        <w:r w:rsidR="00FB7BCF">
          <w:fldChar w:fldCharType="separate"/>
        </w:r>
        <w:r w:rsidR="00FB7BCF">
          <w:t xml:space="preserve">Fig. </w:t>
        </w:r>
        <w:r w:rsidR="00FB7BCF">
          <w:rPr>
            <w:noProof/>
          </w:rPr>
          <w:t>1</w:t>
        </w:r>
        <w:r w:rsidR="00FB7BCF">
          <w:fldChar w:fldCharType="end"/>
        </w:r>
        <w:r w:rsidR="00FB7BCF">
          <w:t>, right-green panel</w:t>
        </w:r>
      </w:ins>
      <w:ins w:id="1854" w:author="Fatima Pillosu" w:date="2021-03-17T11:41:00Z">
        <w:r w:rsidR="00263CDA">
          <w:t>)</w:t>
        </w:r>
      </w:ins>
      <w:ins w:id="1855" w:author="Fatima Maria Pillosu" w:date="2021-02-17T16:00:00Z">
        <w:r w:rsidR="00E21F21">
          <w:t>.</w:t>
        </w:r>
      </w:ins>
      <w:ins w:id="1856" w:author="Fatima Maria" w:date="2021-02-22T17:11:00Z">
        <w:r w:rsidR="00D71F54">
          <w:t xml:space="preserve"> </w:t>
        </w:r>
      </w:ins>
      <w:ins w:id="1857" w:author="Fatima Maria" w:date="2021-02-22T17:12:00Z">
        <w:r w:rsidR="00D71F54">
          <w:t xml:space="preserve">The value of </w:t>
        </w:r>
      </w:ins>
      <w:ins w:id="1858" w:author="Fatima Maria" w:date="2021-02-22T17:06:00Z">
        <w:r w:rsidR="00717DDA">
          <w:t>X depends on</w:t>
        </w:r>
      </w:ins>
      <w:ins w:id="1859" w:author="Fatima Maria" w:date="2021-02-22T17:12:00Z">
        <w:r w:rsidR="00D71F54">
          <w:t xml:space="preserve"> available</w:t>
        </w:r>
      </w:ins>
      <w:ins w:id="1860" w:author="Fatima Maria" w:date="2021-02-22T17:06:00Z">
        <w:r w:rsidR="00717DDA">
          <w:t xml:space="preserve"> computational </w:t>
        </w:r>
      </w:ins>
      <w:ins w:id="1861" w:author="Fatima Maria" w:date="2021-02-22T17:11:00Z">
        <w:r w:rsidR="00D71F54">
          <w:t xml:space="preserve">and storage </w:t>
        </w:r>
      </w:ins>
      <w:ins w:id="1862" w:author="Fatima Maria" w:date="2021-02-22T17:12:00Z">
        <w:r w:rsidR="00D71F54">
          <w:t>capacity</w:t>
        </w:r>
      </w:ins>
      <w:ins w:id="1863" w:author="Fatima Maria" w:date="2021-02-22T17:07:00Z">
        <w:r w:rsidR="00717DDA">
          <w:t>.</w:t>
        </w:r>
      </w:ins>
      <w:ins w:id="1864" w:author="Fatima Maria Pillosu" w:date="2021-02-17T16:00:00Z">
        <w:del w:id="1865" w:author="Fatima Maria" w:date="2021-02-22T17:06:00Z">
          <w:r w:rsidR="00E21F21" w:rsidDel="00717DDA">
            <w:delText xml:space="preserve">  </w:delText>
          </w:r>
        </w:del>
      </w:ins>
      <w:commentRangeEnd w:id="1694"/>
      <w:del w:id="1866" w:author="Fatima Maria" w:date="2021-02-22T17:06:00Z">
        <w:r w:rsidR="00962CD1" w:rsidDel="00717DDA">
          <w:rPr>
            <w:rStyle w:val="CommentReference"/>
          </w:rPr>
          <w:commentReference w:id="1694"/>
        </w:r>
      </w:del>
    </w:p>
    <w:p w14:paraId="25A54231" w14:textId="77777777" w:rsidR="00717DDA" w:rsidRDefault="00717DDA">
      <w:pPr>
        <w:rPr>
          <w:ins w:id="1867" w:author="Fatima Maria" w:date="2021-02-22T17:07:00Z"/>
        </w:rPr>
      </w:pPr>
    </w:p>
    <w:p w14:paraId="4A48AF60" w14:textId="1B963F74" w:rsidR="00CF57BA" w:rsidRDefault="00726FB4" w:rsidP="00C37249">
      <w:pPr>
        <w:rPr>
          <w:ins w:id="1868" w:author="Fatima Maria" w:date="2021-02-24T09:38:00Z"/>
        </w:rPr>
      </w:pPr>
      <w:ins w:id="1869" w:author="Fatima Maria" w:date="2021-02-22T15:20:00Z">
        <w:r>
          <w:t xml:space="preserve">How </w:t>
        </w:r>
      </w:ins>
      <w:ins w:id="1870" w:author="Fatima Maria" w:date="2021-02-22T15:24:00Z">
        <w:r>
          <w:t xml:space="preserve">does </w:t>
        </w:r>
      </w:ins>
      <w:ins w:id="1871" w:author="Fatima Maria" w:date="2021-02-22T15:20:00Z">
        <w:r>
          <w:t>ecPoint</w:t>
        </w:r>
      </w:ins>
      <w:ins w:id="1872" w:author="Fatima Maria" w:date="2021-02-22T15:24:00Z">
        <w:r>
          <w:t xml:space="preserve"> </w:t>
        </w:r>
      </w:ins>
      <w:ins w:id="1873" w:author="Fatima Maria" w:date="2021-02-22T17:04:00Z">
        <w:r w:rsidR="00C2604E">
          <w:t xml:space="preserve">differ from </w:t>
        </w:r>
      </w:ins>
      <w:ins w:id="1874" w:author="Fatima Maria" w:date="2021-02-22T15:25:00Z">
        <w:r>
          <w:t>other post-processing techniques</w:t>
        </w:r>
      </w:ins>
      <w:ins w:id="1875" w:author="Fatima Maria" w:date="2021-02-22T15:20:00Z">
        <w:r>
          <w:t>?</w:t>
        </w:r>
      </w:ins>
      <w:ins w:id="1876" w:author="Fatima Maria" w:date="2021-02-22T15:26:00Z">
        <w:r>
          <w:t xml:space="preserve"> The</w:t>
        </w:r>
      </w:ins>
      <w:ins w:id="1877" w:author="Fatima Maria" w:date="2021-02-22T15:28:00Z">
        <w:r>
          <w:t xml:space="preserve"> </w:t>
        </w:r>
      </w:ins>
      <w:ins w:id="1878" w:author="Fatima Maria" w:date="2021-02-22T15:26:00Z">
        <w:r>
          <w:t xml:space="preserve">main difference between ecPoint and other </w:t>
        </w:r>
      </w:ins>
      <w:ins w:id="1879" w:author="Fatima Maria" w:date="2021-02-22T15:28:00Z">
        <w:r>
          <w:t xml:space="preserve">post-processing techniques lies in </w:t>
        </w:r>
      </w:ins>
      <w:ins w:id="1880" w:author="Fatima Maria" w:date="2021-02-22T15:32:00Z">
        <w:r w:rsidR="00D36493">
          <w:t xml:space="preserve">the </w:t>
        </w:r>
      </w:ins>
      <w:ins w:id="1881" w:author="Fatima Maria" w:date="2021-02-22T15:28:00Z">
        <w:r>
          <w:t>calibration dataset</w:t>
        </w:r>
      </w:ins>
      <w:ins w:id="1882" w:author="Fatima Maria" w:date="2021-02-22T15:34:00Z">
        <w:r w:rsidR="00602FDB">
          <w:t xml:space="preserve"> th</w:t>
        </w:r>
      </w:ins>
      <w:ins w:id="1883" w:author="Fatima Maria" w:date="2021-02-22T15:35:00Z">
        <w:r w:rsidR="00602FDB">
          <w:t>ey use</w:t>
        </w:r>
      </w:ins>
      <w:ins w:id="1884" w:author="Fatima Maria" w:date="2021-02-22T15:30:00Z">
        <w:r w:rsidR="00AD5182">
          <w:t>.</w:t>
        </w:r>
      </w:ins>
      <w:ins w:id="1885" w:author="Fatima Maria" w:date="2021-02-22T15:35:00Z">
        <w:r w:rsidR="00602FDB">
          <w:t xml:space="preserve"> </w:t>
        </w:r>
      </w:ins>
      <w:ins w:id="1886" w:author="Fatima Maria" w:date="2021-02-22T17:25:00Z">
        <w:r w:rsidR="00C37249">
          <w:t>First, r</w:t>
        </w:r>
      </w:ins>
      <w:ins w:id="1887" w:author="Fatima Maria" w:date="2021-02-22T17:14:00Z">
        <w:r w:rsidR="003743C1">
          <w:t>a</w:t>
        </w:r>
      </w:ins>
      <w:ins w:id="1888" w:author="Fatima Maria Pillosu" w:date="2021-02-17T09:22:00Z">
        <w:del w:id="1889" w:author="Fatima Maria" w:date="2021-02-22T15:12:00Z">
          <w:r w:rsidR="00CF57BA" w:rsidDel="00AE473E">
            <w:delText>The calibration dataset for ecPoint-Rainfall is built applying the "Remote Calibration"</w:delText>
          </w:r>
        </w:del>
      </w:ins>
      <w:ins w:id="1890" w:author="Fatima Maria Pillosu" w:date="2021-02-17T22:00:00Z">
        <w:del w:id="1891" w:author="Fatima Maria" w:date="2021-02-22T15:07:00Z">
          <w:r w:rsidR="003A0F70" w:rsidDel="00D47D5C">
            <w:delText xml:space="preserve"> (RC) </w:delText>
          </w:r>
        </w:del>
        <w:del w:id="1892" w:author="Fatima Maria" w:date="2021-02-22T15:12:00Z">
          <w:r w:rsidR="003A0F70" w:rsidDel="00AE473E">
            <w:delText>approach</w:delText>
          </w:r>
        </w:del>
      </w:ins>
      <w:ins w:id="1893" w:author="Fatima Maria Pillosu" w:date="2021-02-17T09:22:00Z">
        <w:del w:id="1894" w:author="Fatima Maria" w:date="2021-02-22T15:12:00Z">
          <w:r w:rsidR="00CF57BA" w:rsidDel="00AE473E">
            <w:delText xml:space="preserve"> </w:delText>
          </w:r>
        </w:del>
      </w:ins>
      <w:ins w:id="1895" w:author="Fatima Maria Pillosu" w:date="2021-02-17T09:23:00Z">
        <w:del w:id="1896" w:author="Fatima Maria" w:date="2021-02-22T15:12:00Z">
          <w:r w:rsidR="00CF57BA" w:rsidDel="00AE473E">
            <w:fldChar w:fldCharType="begin" w:fldLock="1"/>
          </w:r>
        </w:del>
      </w:ins>
      <w:del w:id="1897" w:author="Fatima Maria" w:date="2021-02-22T15:12:00Z">
        <w:r w:rsidR="00CF57BA" w:rsidRPr="00D52582" w:rsidDel="00AE473E">
          <w:del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delInstrText>
        </w:r>
        <w:r w:rsidR="00CF57BA" w:rsidDel="00AE473E">
          <w:fldChar w:fldCharType="separate"/>
        </w:r>
        <w:r w:rsidR="00CF57BA" w:rsidRPr="00AE473E" w:rsidDel="00AE473E">
          <w:rPr>
            <w:noProof/>
          </w:rPr>
          <w:delText>(Hewson and Pillosu 2020)</w:delText>
        </w:r>
      </w:del>
      <w:ins w:id="1898" w:author="Fatima Maria Pillosu" w:date="2021-02-17T09:23:00Z">
        <w:del w:id="1899" w:author="Fatima Maria" w:date="2021-02-22T15:12:00Z">
          <w:r w:rsidR="00CF57BA" w:rsidDel="00AE473E">
            <w:fldChar w:fldCharType="end"/>
          </w:r>
        </w:del>
      </w:ins>
      <w:ins w:id="1900" w:author="Fatima Maria Pillosu" w:date="2021-02-17T09:22:00Z">
        <w:del w:id="1901" w:author="Fatima Maria" w:date="2021-02-22T15:12:00Z">
          <w:r w:rsidR="00CF57BA" w:rsidDel="00AE473E">
            <w:delText>.</w:delText>
          </w:r>
        </w:del>
      </w:ins>
      <w:ins w:id="1902" w:author="Fatima Maria Pillosu" w:date="2021-02-17T21:33:00Z">
        <w:del w:id="1903" w:author="Fatima Maria" w:date="2021-02-22T15:12:00Z">
          <w:r w:rsidR="00450713" w:rsidDel="00AE473E">
            <w:delText xml:space="preserve"> </w:delText>
          </w:r>
        </w:del>
      </w:ins>
      <w:ins w:id="1904" w:author="Fatima Maria Pillosu" w:date="2021-02-17T21:44:00Z">
        <w:del w:id="1905" w:author="Fatima Maria" w:date="2021-02-22T16:29:00Z">
          <w:r w:rsidR="00326BC7" w:rsidDel="008164D3">
            <w:delText>R</w:delText>
          </w:r>
        </w:del>
        <w:del w:id="1906" w:author="Fatima Maria" w:date="2021-02-22T17:14:00Z">
          <w:r w:rsidR="00326BC7" w:rsidDel="003743C1">
            <w:delText>a</w:delText>
          </w:r>
        </w:del>
        <w:r w:rsidR="00326BC7">
          <w:t>infall p</w:t>
        </w:r>
      </w:ins>
      <w:ins w:id="1907" w:author="Fatima Maria Pillosu" w:date="2021-02-17T09:22:00Z">
        <w:r w:rsidR="00CF57BA">
          <w:t>ost-processing</w:t>
        </w:r>
      </w:ins>
      <w:ins w:id="1908" w:author="Fatima Maria Pillosu" w:date="2021-02-17T21:44:00Z">
        <w:r w:rsidR="00326BC7">
          <w:t xml:space="preserve"> </w:t>
        </w:r>
      </w:ins>
      <w:ins w:id="1909" w:author="Fatima Maria Pillosu" w:date="2021-02-17T21:33:00Z">
        <w:r w:rsidR="00450713">
          <w:t>techniques</w:t>
        </w:r>
      </w:ins>
      <w:ins w:id="1910" w:author="Fatima Maria Pillosu" w:date="2021-02-17T09:22:00Z">
        <w:r w:rsidR="00CF57BA">
          <w:t xml:space="preserve"> </w:t>
        </w:r>
      </w:ins>
      <w:ins w:id="1911" w:author="Fatima Maria Pillosu" w:date="2021-02-17T21:32:00Z">
        <w:r w:rsidR="00450713">
          <w:t>are</w:t>
        </w:r>
      </w:ins>
      <w:ins w:id="1912" w:author="Fatima Maria Pillosu" w:date="2021-02-17T21:33:00Z">
        <w:r w:rsidR="00450713">
          <w:t xml:space="preserve"> generally</w:t>
        </w:r>
      </w:ins>
      <w:ins w:id="1913" w:author="Fatima Maria Pillosu" w:date="2021-02-17T21:32:00Z">
        <w:r w:rsidR="00450713">
          <w:t xml:space="preserve"> site-specific</w:t>
        </w:r>
      </w:ins>
      <w:ins w:id="1914" w:author="Fatima Maria" w:date="2021-02-22T15:39:00Z">
        <w:r w:rsidR="00602FDB">
          <w:t>.</w:t>
        </w:r>
      </w:ins>
      <w:ins w:id="1915" w:author="Fatima Maria" w:date="2021-02-22T15:48:00Z">
        <w:r w:rsidR="00CC1EB9">
          <w:t xml:space="preserve"> </w:t>
        </w:r>
      </w:ins>
      <w:ins w:id="1916" w:author="Fatima Maria" w:date="2021-02-22T17:14:00Z">
        <w:del w:id="1917" w:author="Fatima Pillosu" w:date="2021-03-17T11:43:00Z">
          <w:r w:rsidR="003743C1" w:rsidDel="00DB56E2">
            <w:delText xml:space="preserve">As described </w:delText>
          </w:r>
        </w:del>
      </w:ins>
      <w:ins w:id="1918" w:author="Fatima Maria" w:date="2021-02-22T17:15:00Z">
        <w:del w:id="1919" w:author="Fatima Pillosu" w:date="2021-03-17T11:43:00Z">
          <w:r w:rsidR="003743C1" w:rsidDel="00DB56E2">
            <w:delText xml:space="preserve">by </w:delText>
          </w:r>
          <w:r w:rsidR="003743C1" w:rsidDel="00DB56E2">
            <w:fldChar w:fldCharType="begin" w:fldLock="1"/>
          </w:r>
          <w:r w:rsidR="003743C1" w:rsidRPr="00D52582" w:rsidDel="00DB56E2">
            <w:del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2018)","manualFormatting":"Hamill (2018)","plainTextFormattedCitation":"(Hamill 2018)","previouslyFormattedCitation":"(Hamill 2018)"},"properties":{"noteIndex":0},"schema":"https://github.com/citation-style-language/schema/raw/master/csl-citation.json"}</w:delInstrText>
          </w:r>
          <w:r w:rsidR="003743C1" w:rsidDel="00DB56E2">
            <w:fldChar w:fldCharType="separate"/>
          </w:r>
          <w:r w:rsidR="003743C1" w:rsidRPr="00D52582" w:rsidDel="00DB56E2">
            <w:rPr>
              <w:noProof/>
            </w:rPr>
            <w:delText>Hamill (2018)</w:delText>
          </w:r>
          <w:r w:rsidR="003743C1" w:rsidDel="00DB56E2">
            <w:fldChar w:fldCharType="end"/>
          </w:r>
          <w:r w:rsidR="003743C1" w:rsidDel="00DB56E2">
            <w:delText xml:space="preserve">, </w:delText>
          </w:r>
        </w:del>
      </w:ins>
      <w:ins w:id="1920" w:author="Fatima Maria" w:date="2021-02-22T15:09:00Z">
        <w:del w:id="1921" w:author="Fatima Pillosu" w:date="2021-03-17T11:43:00Z">
          <w:r w:rsidR="00AE473E" w:rsidDel="00DB56E2">
            <w:delText>r</w:delText>
          </w:r>
        </w:del>
      </w:ins>
      <w:ins w:id="1922" w:author="Fatima Pillosu" w:date="2021-03-17T11:43:00Z">
        <w:r w:rsidR="00DB56E2">
          <w:t>R</w:t>
        </w:r>
      </w:ins>
      <w:ins w:id="1923" w:author="Fatima Maria" w:date="2021-02-22T15:09:00Z">
        <w:r w:rsidR="00AE473E">
          <w:t>ainf</w:t>
        </w:r>
      </w:ins>
      <w:ins w:id="1924" w:author="Fatima Maria" w:date="2021-02-22T15:10:00Z">
        <w:r w:rsidR="00AE473E">
          <w:t>all</w:t>
        </w:r>
      </w:ins>
      <w:ins w:id="1925" w:author="Fatima Maria" w:date="2021-02-22T15:08:00Z">
        <w:r w:rsidR="00AE473E">
          <w:t xml:space="preserve"> </w:t>
        </w:r>
      </w:ins>
      <w:ins w:id="1926" w:author="Fatima Maria" w:date="2021-02-22T15:09:00Z">
        <w:r w:rsidR="00AE473E">
          <w:t xml:space="preserve">observations </w:t>
        </w:r>
      </w:ins>
      <w:ins w:id="1927" w:author="Fatima Maria" w:date="2021-02-22T15:36:00Z">
        <w:r w:rsidR="00602FDB">
          <w:t>should</w:t>
        </w:r>
      </w:ins>
      <w:ins w:id="1928" w:author="Fatima Maria" w:date="2021-02-22T15:47:00Z">
        <w:r w:rsidR="00CC1EB9">
          <w:t xml:space="preserve"> </w:t>
        </w:r>
      </w:ins>
      <w:ins w:id="1929" w:author="Fatima Maria" w:date="2021-02-22T15:36:00Z">
        <w:r w:rsidR="00602FDB">
          <w:t>be</w:t>
        </w:r>
      </w:ins>
      <w:ins w:id="1930" w:author="Fatima Maria" w:date="2021-02-22T15:47:00Z">
        <w:r w:rsidR="00CC1EB9">
          <w:t xml:space="preserve"> </w:t>
        </w:r>
      </w:ins>
      <w:ins w:id="1931" w:author="Fatima Maria" w:date="2021-02-22T15:36:00Z">
        <w:r w:rsidR="00602FDB">
          <w:t xml:space="preserve">collected </w:t>
        </w:r>
      </w:ins>
      <w:ins w:id="1932" w:author="Fatima Maria" w:date="2021-02-22T15:38:00Z">
        <w:r w:rsidR="00602FDB">
          <w:t>at all those sites where post-processed guidance is desired</w:t>
        </w:r>
      </w:ins>
      <w:ins w:id="1933" w:author="Fatima Pillosu" w:date="2021-03-17T11:42:00Z">
        <w:r w:rsidR="00DB56E2">
          <w:t xml:space="preserve"> </w:t>
        </w:r>
      </w:ins>
      <w:ins w:id="1934" w:author="Fatima Pillosu" w:date="2021-03-17T11:43:00Z">
        <w:r w:rsidR="00DB56E2">
          <w:fldChar w:fldCharType="begin" w:fldLock="1"/>
        </w:r>
      </w:ins>
      <w:r w:rsidR="00BC6B43">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r w:rsidR="00DB56E2">
        <w:fldChar w:fldCharType="separate"/>
      </w:r>
      <w:r w:rsidR="00DB56E2" w:rsidRPr="00DB56E2">
        <w:rPr>
          <w:noProof/>
        </w:rPr>
        <w:t>(Hamill 2018)</w:t>
      </w:r>
      <w:ins w:id="1935" w:author="Fatima Pillosu" w:date="2021-03-17T11:43:00Z">
        <w:r w:rsidR="00DB56E2">
          <w:fldChar w:fldCharType="end"/>
        </w:r>
      </w:ins>
      <w:ins w:id="1936" w:author="Fatima Maria" w:date="2021-02-22T17:02:00Z">
        <w:r w:rsidR="00105DDC">
          <w:t>. If no rainfall</w:t>
        </w:r>
      </w:ins>
      <w:ins w:id="1937" w:author="Fatima Maria" w:date="2021-02-22T17:16:00Z">
        <w:r w:rsidR="003743C1">
          <w:t xml:space="preserve"> observations</w:t>
        </w:r>
      </w:ins>
      <w:ins w:id="1938" w:author="Fatima Maria" w:date="2021-02-22T17:02:00Z">
        <w:r w:rsidR="00105DDC">
          <w:t xml:space="preserve"> </w:t>
        </w:r>
      </w:ins>
      <w:ins w:id="1939" w:author="Fatima Maria" w:date="2021-02-22T17:15:00Z">
        <w:r w:rsidR="003743C1">
          <w:t>are available</w:t>
        </w:r>
      </w:ins>
      <w:ins w:id="1940" w:author="Fatima Maria" w:date="2021-02-22T17:02:00Z">
        <w:r w:rsidR="00105DDC">
          <w:t xml:space="preserve">, </w:t>
        </w:r>
      </w:ins>
      <w:ins w:id="1941" w:author="Fatima Maria" w:date="2021-02-22T17:03:00Z">
        <w:r w:rsidR="00105DDC">
          <w:t xml:space="preserve">post-processing becomes </w:t>
        </w:r>
      </w:ins>
      <w:ins w:id="1942" w:author="Fatima Maria" w:date="2021-02-22T17:14:00Z">
        <w:r w:rsidR="003743C1">
          <w:t>extremely</w:t>
        </w:r>
      </w:ins>
      <w:ins w:id="1943" w:author="Fatima Maria" w:date="2021-02-22T17:03:00Z">
        <w:r w:rsidR="00105DDC">
          <w:t xml:space="preserve"> difficult if not impossible. </w:t>
        </w:r>
      </w:ins>
      <w:ins w:id="1944" w:author="Fatima Maria" w:date="2021-02-22T17:16:00Z">
        <w:r w:rsidR="003743C1">
          <w:t>R</w:t>
        </w:r>
      </w:ins>
      <w:ins w:id="1945" w:author="Fatima Maria" w:date="2021-02-22T17:03:00Z">
        <w:r w:rsidR="00105DDC">
          <w:t>ainfall observations</w:t>
        </w:r>
      </w:ins>
      <w:ins w:id="1946" w:author="Fatima Maria" w:date="2021-02-22T15:50:00Z">
        <w:r w:rsidR="002511D5">
          <w:t xml:space="preserve"> </w:t>
        </w:r>
      </w:ins>
      <w:ins w:id="1947" w:author="Fatima Maria" w:date="2021-02-22T15:52:00Z">
        <w:r w:rsidR="002511D5">
          <w:t xml:space="preserve">should </w:t>
        </w:r>
      </w:ins>
      <w:ins w:id="1948" w:author="Fatima Maria" w:date="2021-02-22T17:03:00Z">
        <w:r w:rsidR="00105DDC">
          <w:t xml:space="preserve">also </w:t>
        </w:r>
      </w:ins>
      <w:ins w:id="1949" w:author="Fatima Maria" w:date="2021-02-22T15:50:00Z">
        <w:r w:rsidR="002511D5">
          <w:t>span over several years</w:t>
        </w:r>
      </w:ins>
      <w:ins w:id="1950" w:author="Fatima Maria" w:date="2021-02-22T17:17:00Z">
        <w:r w:rsidR="003743C1">
          <w:t xml:space="preserve"> to </w:t>
        </w:r>
      </w:ins>
      <w:ins w:id="1951" w:author="Fatima Maria" w:date="2021-02-22T15:54:00Z">
        <w:r w:rsidR="002511D5">
          <w:t>represent th</w:t>
        </w:r>
      </w:ins>
      <w:ins w:id="1952" w:author="Fatima Maria" w:date="2021-02-22T15:55:00Z">
        <w:r w:rsidR="002511D5">
          <w:t>e</w:t>
        </w:r>
      </w:ins>
      <w:ins w:id="1953" w:author="Fatima Maria" w:date="2021-02-22T17:22:00Z">
        <w:r w:rsidR="008A2532">
          <w:t xml:space="preserve"> site’s</w:t>
        </w:r>
      </w:ins>
      <w:ins w:id="1954" w:author="Fatima Maria" w:date="2021-02-22T15:55:00Z">
        <w:r w:rsidR="002511D5">
          <w:t xml:space="preserve"> </w:t>
        </w:r>
      </w:ins>
      <w:ins w:id="1955" w:author="Fatima Maria" w:date="2021-02-22T17:19:00Z">
        <w:r w:rsidR="00C865CB">
          <w:t xml:space="preserve">rainfall </w:t>
        </w:r>
      </w:ins>
      <w:ins w:id="1956" w:author="Fatima Maria" w:date="2021-02-22T15:55:00Z">
        <w:r w:rsidR="002511D5">
          <w:t>climatology</w:t>
        </w:r>
      </w:ins>
      <w:ins w:id="1957" w:author="Fatima Pillosu" w:date="2021-03-17T11:48:00Z">
        <w:r w:rsidR="00722961">
          <w:t xml:space="preserve"> and include</w:t>
        </w:r>
      </w:ins>
      <w:ins w:id="1958" w:author="Fatima Maria" w:date="2021-02-22T17:22:00Z">
        <w:del w:id="1959" w:author="Fatima Pillosu" w:date="2021-03-17T11:48:00Z">
          <w:r w:rsidR="008A2532" w:rsidDel="00722961">
            <w:delText xml:space="preserve">, </w:delText>
          </w:r>
        </w:del>
      </w:ins>
      <w:ins w:id="1960" w:author="Fatima Maria" w:date="2021-02-22T17:21:00Z">
        <w:del w:id="1961" w:author="Fatima Pillosu" w:date="2021-03-17T11:48:00Z">
          <w:r w:rsidR="00C865CB" w:rsidDel="00722961">
            <w:delText>includ</w:delText>
          </w:r>
        </w:del>
      </w:ins>
      <w:ins w:id="1962" w:author="Fatima Maria" w:date="2021-02-22T17:23:00Z">
        <w:del w:id="1963" w:author="Fatima Pillosu" w:date="2021-03-17T11:48:00Z">
          <w:r w:rsidR="008A2532" w:rsidDel="00722961">
            <w:delText xml:space="preserve">ing </w:delText>
          </w:r>
          <w:r w:rsidR="00C37249" w:rsidDel="002F178F">
            <w:delText>the one of</w:delText>
          </w:r>
        </w:del>
        <w:r w:rsidR="00C37249">
          <w:t xml:space="preserve"> </w:t>
        </w:r>
      </w:ins>
      <w:ins w:id="1964" w:author="Fatima Maria" w:date="2021-02-22T17:21:00Z">
        <w:r w:rsidR="00C865CB">
          <w:t>relatively unusual rainfall events</w:t>
        </w:r>
      </w:ins>
      <w:ins w:id="1965" w:author="Fatima Pillosu" w:date="2021-03-17T11:48:00Z">
        <w:r w:rsidR="00722961">
          <w:t xml:space="preserve"> for that site</w:t>
        </w:r>
      </w:ins>
      <w:ins w:id="1966" w:author="Fatima Maria" w:date="2021-02-22T17:21:00Z">
        <w:r w:rsidR="00C865CB">
          <w:t>.</w:t>
        </w:r>
      </w:ins>
      <w:ins w:id="1967" w:author="Fatima Maria" w:date="2021-02-22T17:24:00Z">
        <w:r w:rsidR="00C37249">
          <w:t xml:space="preserve"> </w:t>
        </w:r>
      </w:ins>
      <w:ins w:id="1968" w:author="Fatima Maria" w:date="2021-02-22T16:07:00Z">
        <w:r w:rsidR="0064738A">
          <w:t xml:space="preserve">However, </w:t>
        </w:r>
      </w:ins>
      <w:ins w:id="1969" w:author="Fatima Maria" w:date="2021-02-22T16:13:00Z">
        <w:r w:rsidR="00FF048C">
          <w:t>in situ observations are commonly sparse</w:t>
        </w:r>
      </w:ins>
      <w:ins w:id="1970" w:author="Fatima Maria" w:date="2021-02-22T17:01:00Z">
        <w:r w:rsidR="00105DDC">
          <w:t xml:space="preserve">, </w:t>
        </w:r>
      </w:ins>
      <w:ins w:id="1971" w:author="Fatima Maria" w:date="2021-02-22T16:13:00Z">
        <w:r w:rsidR="00FF048C">
          <w:t>might not have a long observation</w:t>
        </w:r>
      </w:ins>
      <w:ins w:id="1972" w:author="Fatima Maria" w:date="2021-02-22T16:14:00Z">
        <w:r w:rsidR="00FF048C">
          <w:t>al</w:t>
        </w:r>
      </w:ins>
      <w:ins w:id="1973" w:author="Fatima Maria" w:date="2021-02-22T16:13:00Z">
        <w:r w:rsidR="00FF048C">
          <w:t xml:space="preserve"> record</w:t>
        </w:r>
      </w:ins>
      <w:ins w:id="1974" w:author="Fatima Maria" w:date="2021-02-22T16:23:00Z">
        <w:r w:rsidR="00AE0A4A">
          <w:t>, and e</w:t>
        </w:r>
      </w:ins>
      <w:ins w:id="1975" w:author="Fatima Maria" w:date="2021-02-22T16:14:00Z">
        <w:r w:rsidR="00FF048C">
          <w:t xml:space="preserve">ven </w:t>
        </w:r>
      </w:ins>
      <w:ins w:id="1976" w:author="Fatima Maria" w:date="2021-02-22T16:24:00Z">
        <w:r w:rsidR="00AE0A4A">
          <w:t>if</w:t>
        </w:r>
      </w:ins>
      <w:ins w:id="1977" w:author="Fatima Maria" w:date="2021-02-22T16:15:00Z">
        <w:r w:rsidR="00FF048C">
          <w:t xml:space="preserve"> they have, </w:t>
        </w:r>
      </w:ins>
      <w:ins w:id="1978" w:author="Fatima Maria" w:date="2021-02-22T16:24:00Z">
        <w:r w:rsidR="00AE0A4A">
          <w:t>in situ observations of 20 years ago might not represent the weather today</w:t>
        </w:r>
      </w:ins>
      <w:ins w:id="1979" w:author="Fatima Maria" w:date="2021-02-22T16:25:00Z">
        <w:r w:rsidR="00AE0A4A">
          <w:t xml:space="preserve"> due to the</w:t>
        </w:r>
      </w:ins>
      <w:ins w:id="1980" w:author="Fatima Maria" w:date="2021-02-22T16:45:00Z">
        <w:r w:rsidR="00B90977">
          <w:t xml:space="preserve"> general</w:t>
        </w:r>
      </w:ins>
      <w:ins w:id="1981" w:author="Fatima Maria" w:date="2021-02-22T16:25:00Z">
        <w:r w:rsidR="00AE0A4A">
          <w:t xml:space="preserve"> non-stationarity of rainfall</w:t>
        </w:r>
        <w:r w:rsidR="00551192">
          <w:t xml:space="preserve"> trends over time.</w:t>
        </w:r>
      </w:ins>
      <w:ins w:id="1982" w:author="Fatima Maria" w:date="2021-02-22T16:26:00Z">
        <w:r w:rsidR="008164D3">
          <w:t xml:space="preserve"> </w:t>
        </w:r>
      </w:ins>
      <w:ins w:id="1983" w:author="Fatima Maria" w:date="2021-02-22T17:25:00Z">
        <w:r w:rsidR="00C37249">
          <w:t>Second, f</w:t>
        </w:r>
      </w:ins>
      <w:ins w:id="1984" w:author="Fatima Maria" w:date="2021-02-22T16:03:00Z">
        <w:r w:rsidR="008530AA">
          <w:t>orecasts that cover the same observational period</w:t>
        </w:r>
      </w:ins>
      <w:ins w:id="1985" w:author="Fatima Maria" w:date="2021-02-22T16:04:00Z">
        <w:r w:rsidR="008530AA">
          <w:t xml:space="preserve"> and </w:t>
        </w:r>
      </w:ins>
      <w:ins w:id="1986" w:author="Fatima Maria" w:date="2021-02-22T16:05:00Z">
        <w:r w:rsidR="008530AA">
          <w:t xml:space="preserve">are consistent with the NWP model to post-process </w:t>
        </w:r>
      </w:ins>
      <w:ins w:id="1987" w:author="Fatima Maria" w:date="2021-02-22T16:20:00Z">
        <w:r w:rsidR="00B834EB">
          <w:t>are needed</w:t>
        </w:r>
        <w:r w:rsidR="00A93C84">
          <w:t xml:space="preserve"> </w:t>
        </w:r>
        <w:r w:rsidR="00A93C84">
          <w:fldChar w:fldCharType="begin" w:fldLock="1"/>
        </w:r>
      </w:ins>
      <w:r w:rsidR="00B90977">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ins w:id="1988" w:author="Fatima Maria" w:date="2021-02-22T16:20:00Z">
        <w:r w:rsidR="00A93C84">
          <w:fldChar w:fldCharType="separate"/>
        </w:r>
        <w:r w:rsidR="00A93C84" w:rsidRPr="002511D5">
          <w:rPr>
            <w:noProof/>
          </w:rPr>
          <w:t>(Hamill 2018)</w:t>
        </w:r>
        <w:r w:rsidR="00A93C84">
          <w:fldChar w:fldCharType="end"/>
        </w:r>
      </w:ins>
      <w:ins w:id="1989" w:author="Fatima Maria" w:date="2021-02-22T16:06:00Z">
        <w:r w:rsidR="008530AA">
          <w:t xml:space="preserve">. </w:t>
        </w:r>
      </w:ins>
      <w:ins w:id="1990" w:author="Fatima Maria" w:date="2021-02-22T17:25:00Z">
        <w:r w:rsidR="00C37249">
          <w:t>D</w:t>
        </w:r>
      </w:ins>
      <w:ins w:id="1991" w:author="Fatima Maria" w:date="2021-02-22T17:26:00Z">
        <w:r w:rsidR="00C37249">
          <w:t>ue to</w:t>
        </w:r>
      </w:ins>
      <w:ins w:id="1992" w:author="Fatima Maria" w:date="2021-02-22T17:28:00Z">
        <w:r w:rsidR="00C37249">
          <w:t xml:space="preserve"> continuous NWP models’</w:t>
        </w:r>
      </w:ins>
      <w:ins w:id="1993" w:author="Fatima Maria" w:date="2021-02-22T17:26:00Z">
        <w:r w:rsidR="00C37249">
          <w:t xml:space="preserve"> updates, it is almost impossible to have a long </w:t>
        </w:r>
      </w:ins>
      <w:ins w:id="1994" w:author="Fatima Maria" w:date="2021-02-22T17:27:00Z">
        <w:r w:rsidR="00C37249">
          <w:t xml:space="preserve">series of rainfall forecasts produced with </w:t>
        </w:r>
      </w:ins>
      <w:ins w:id="1995" w:author="Fatima Maria" w:date="2021-02-22T17:28:00Z">
        <w:r w:rsidR="00C37249">
          <w:t>the same</w:t>
        </w:r>
      </w:ins>
      <w:ins w:id="1996" w:author="Fatima Maria" w:date="2021-02-22T17:27:00Z">
        <w:r w:rsidR="00C37249">
          <w:t xml:space="preserve"> model version. For this reason, </w:t>
        </w:r>
      </w:ins>
      <w:ins w:id="1997" w:author="Fatima Maria" w:date="2021-02-22T16:40:00Z">
        <w:r w:rsidR="004A5426">
          <w:t>the use of reforecasts (i.e. retrospective forecasts generated with a fixed NWP model</w:t>
        </w:r>
      </w:ins>
      <w:ins w:id="1998" w:author="Fatima Pillosu" w:date="2021-03-17T11:51:00Z">
        <w:r w:rsidR="007E1925">
          <w:t xml:space="preserve"> version</w:t>
        </w:r>
      </w:ins>
      <w:ins w:id="1999" w:author="Fatima Maria" w:date="2021-02-22T16:40:00Z">
        <w:r w:rsidR="004A5426">
          <w:t>) has become increasingly popular</w:t>
        </w:r>
      </w:ins>
      <w:ins w:id="2000" w:author="Fatima Maria" w:date="2021-02-22T17:27:00Z">
        <w:r w:rsidR="00C37249">
          <w:t xml:space="preserve"> in statistical post-processing of m</w:t>
        </w:r>
      </w:ins>
      <w:ins w:id="2001" w:author="Fatima Maria" w:date="2021-02-22T17:28:00Z">
        <w:r w:rsidR="00C37249">
          <w:t>eteorological variables, including rainfall</w:t>
        </w:r>
      </w:ins>
      <w:ins w:id="2002" w:author="Fatima Maria" w:date="2021-02-22T16:47:00Z">
        <w:r w:rsidR="00B90977">
          <w:t xml:space="preserve"> </w:t>
        </w:r>
      </w:ins>
      <w:ins w:id="2003" w:author="Fatima Maria" w:date="2021-02-22T16:48:00Z">
        <w:r w:rsidR="00B90977">
          <w:fldChar w:fldCharType="begin" w:fldLock="1"/>
        </w:r>
      </w:ins>
      <w:r w:rsidR="00FC05C4">
        <w:instrText>ADDIN CSL_CITATION {"citationItems":[{"id":"ITEM-1","itemData":{"DOI":"10.1175/BAMS-87-1-33","author":[{"dropping-particle":"","family":"Hamill","given":"Thomas M.","non-dropping-particle":"","parse-names":false,"suffix":""},{"dropping-particle":"","family":"Whitaker","given":"Jeffrey S.","non-dropping-particle":"","parse-names":false,"suffix":""},{"dropping-particle":"","family":"Mullen","given":"Steven L.","non-dropping-particle":"","parse-names":false,"suffix":""}],"container-title":"Bulletin of the American Meteorological Society","id":"ITEM-1","issue":"1","issued":{"date-parts":[["2006"]]},"page":"33-46","title":"Reforecasts: An important dataset for improving weather predictions","type":"article-journal","volume":"87"},"uris":["http://www.mendeley.com/documents/?uuid=7bf1ce51-7e93-3a9d-8b2a-0c3e3a95af7d"]}],"mendeley":{"formattedCitation":"(Hamill et al. 2006)","plainTextFormattedCitation":"(Hamill et al. 2006)","previouslyFormattedCitation":"(Hamill et al. 2006)"},"properties":{"noteIndex":0},"schema":"https://github.com/citation-style-language/schema/raw/master/csl-citation.json"}</w:instrText>
      </w:r>
      <w:r w:rsidR="00B90977">
        <w:fldChar w:fldCharType="separate"/>
      </w:r>
      <w:r w:rsidR="00B90977" w:rsidRPr="00B90977">
        <w:rPr>
          <w:noProof/>
        </w:rPr>
        <w:t>(Hamill et al. 2006)</w:t>
      </w:r>
      <w:ins w:id="2004" w:author="Fatima Maria" w:date="2021-02-22T16:48:00Z">
        <w:r w:rsidR="00B90977">
          <w:fldChar w:fldCharType="end"/>
        </w:r>
      </w:ins>
      <w:ins w:id="2005" w:author="Fatima Maria" w:date="2021-02-22T16:40:00Z">
        <w:r w:rsidR="004A5426">
          <w:t xml:space="preserve">. However, the creation of reforecasts </w:t>
        </w:r>
      </w:ins>
      <w:ins w:id="2006" w:author="Fatima Maria" w:date="2021-02-22T16:06:00Z">
        <w:r w:rsidR="008530AA">
          <w:t xml:space="preserve">represents a challenge in terms of </w:t>
        </w:r>
      </w:ins>
      <w:ins w:id="2007" w:author="Fatima Maria" w:date="2021-02-22T16:07:00Z">
        <w:r w:rsidR="008530AA">
          <w:t xml:space="preserve">computational and storage costs. </w:t>
        </w:r>
      </w:ins>
      <w:ins w:id="2008" w:author="Fatima Maria Pillosu" w:date="2021-02-17T21:48:00Z">
        <w:del w:id="2009" w:author="Fatima Maria" w:date="2021-02-22T15:44:00Z">
          <w:r w:rsidR="00326BC7" w:rsidDel="00AB222B">
            <w:delText xml:space="preserve">. </w:delText>
          </w:r>
        </w:del>
        <w:del w:id="2010" w:author="Fatima Maria" w:date="2021-02-22T16:30:00Z">
          <w:r w:rsidR="00326BC7" w:rsidDel="008164D3">
            <w:delText xml:space="preserve">Therefore, </w:delText>
          </w:r>
        </w:del>
      </w:ins>
      <w:ins w:id="2011" w:author="Fatima Maria Pillosu" w:date="2021-02-17T21:39:00Z">
        <w:del w:id="2012" w:author="Fatima Maria" w:date="2021-02-22T16:30:00Z">
          <w:r w:rsidR="00450713" w:rsidDel="008164D3">
            <w:delText>the</w:delText>
          </w:r>
        </w:del>
      </w:ins>
      <w:ins w:id="2013" w:author="Fatima Maria Pillosu" w:date="2021-02-17T21:48:00Z">
        <w:del w:id="2014" w:author="Fatima Maria" w:date="2021-02-22T16:30:00Z">
          <w:r w:rsidR="00326BC7" w:rsidDel="008164D3">
            <w:delText xml:space="preserve"> </w:delText>
          </w:r>
        </w:del>
      </w:ins>
      <w:ins w:id="2015" w:author="Fatima Maria Pillosu" w:date="2021-02-17T21:39:00Z">
        <w:del w:id="2016" w:author="Fatima Maria" w:date="2021-02-22T16:30:00Z">
          <w:r w:rsidR="00450713" w:rsidDel="008164D3">
            <w:delText xml:space="preserve">calibration </w:delText>
          </w:r>
        </w:del>
      </w:ins>
      <w:ins w:id="2017" w:author="Fatima Maria Pillosu" w:date="2021-02-17T21:47:00Z">
        <w:del w:id="2018" w:author="Fatima Maria" w:date="2021-02-22T16:30:00Z">
          <w:r w:rsidR="00326BC7" w:rsidDel="008164D3">
            <w:delText>period</w:delText>
          </w:r>
        </w:del>
      </w:ins>
      <w:ins w:id="2019" w:author="Fatima Maria Pillosu" w:date="2021-02-17T21:42:00Z">
        <w:del w:id="2020" w:author="Fatima Maria" w:date="2021-02-22T16:30:00Z">
          <w:r w:rsidR="005A154D" w:rsidDel="008164D3">
            <w:delText xml:space="preserve"> </w:delText>
          </w:r>
        </w:del>
      </w:ins>
      <w:ins w:id="2021" w:author="Fatima Maria Pillosu" w:date="2021-02-17T21:48:00Z">
        <w:del w:id="2022" w:author="Fatima Maria" w:date="2021-02-22T16:30:00Z">
          <w:r w:rsidR="00326BC7" w:rsidDel="008164D3">
            <w:delText xml:space="preserve">might need to </w:delText>
          </w:r>
        </w:del>
      </w:ins>
      <w:ins w:id="2023" w:author="Fatima Maria Pillosu" w:date="2021-02-17T21:42:00Z">
        <w:del w:id="2024" w:author="Fatima Maria" w:date="2021-02-22T16:30:00Z">
          <w:r w:rsidR="005A154D" w:rsidDel="008164D3">
            <w:delText>span over several years</w:delText>
          </w:r>
        </w:del>
      </w:ins>
      <w:ins w:id="2025" w:author="Fatima Maria Pillosu" w:date="2021-02-17T21:49:00Z">
        <w:del w:id="2026" w:author="Fatima Maria" w:date="2021-02-22T16:30:00Z">
          <w:r w:rsidR="00326BC7" w:rsidDel="008164D3">
            <w:delText xml:space="preserve"> so that</w:delText>
          </w:r>
        </w:del>
      </w:ins>
      <w:ins w:id="2027" w:author="Fatima Maria Pillosu" w:date="2021-02-17T21:42:00Z">
        <w:del w:id="2028" w:author="Fatima Maria" w:date="2021-02-22T16:30:00Z">
          <w:r w:rsidR="005A154D" w:rsidDel="008164D3">
            <w:delText xml:space="preserve"> </w:delText>
          </w:r>
        </w:del>
      </w:ins>
      <w:ins w:id="2029" w:author="Fatima Maria Pillosu" w:date="2021-02-17T21:49:00Z">
        <w:del w:id="2030" w:author="Fatima Maria" w:date="2021-02-22T16:30:00Z">
          <w:r w:rsidR="00326BC7" w:rsidDel="008164D3">
            <w:delText>the</w:delText>
          </w:r>
        </w:del>
      </w:ins>
      <w:ins w:id="2031" w:author="Fatima Maria Pillosu" w:date="2021-02-17T21:43:00Z">
        <w:del w:id="2032" w:author="Fatima Maria" w:date="2021-02-22T16:30:00Z">
          <w:r w:rsidR="005A154D" w:rsidDel="008164D3">
            <w:delText xml:space="preserve"> calibration dataset</w:delText>
          </w:r>
        </w:del>
      </w:ins>
      <w:ins w:id="2033" w:author="Fatima Maria Pillosu" w:date="2021-02-17T21:42:00Z">
        <w:del w:id="2034" w:author="Fatima Maria" w:date="2021-02-22T16:30:00Z">
          <w:r w:rsidR="005A154D" w:rsidDel="008164D3">
            <w:delText xml:space="preserve"> represent</w:delText>
          </w:r>
        </w:del>
      </w:ins>
      <w:ins w:id="2035" w:author="Fatima Maria Pillosu" w:date="2021-02-17T21:49:00Z">
        <w:del w:id="2036" w:author="Fatima Maria" w:date="2021-02-22T16:30:00Z">
          <w:r w:rsidR="00326BC7" w:rsidDel="008164D3">
            <w:delText>s</w:delText>
          </w:r>
        </w:del>
      </w:ins>
      <w:ins w:id="2037" w:author="Fatima Maria Pillosu" w:date="2021-02-17T21:42:00Z">
        <w:del w:id="2038" w:author="Fatima Maria" w:date="2021-02-22T16:30:00Z">
          <w:r w:rsidR="005A154D" w:rsidDel="008164D3">
            <w:delText xml:space="preserve"> the </w:delText>
          </w:r>
        </w:del>
      </w:ins>
      <w:ins w:id="2039" w:author="Fatima Maria Pillosu" w:date="2021-02-17T21:44:00Z">
        <w:del w:id="2040" w:author="Fatima Maria" w:date="2021-02-22T16:30:00Z">
          <w:r w:rsidR="00326BC7" w:rsidDel="008164D3">
            <w:delText>rainfall climatology</w:delText>
          </w:r>
        </w:del>
      </w:ins>
      <w:ins w:id="2041" w:author="Fatima Maria Pillosu" w:date="2021-02-17T21:45:00Z">
        <w:del w:id="2042" w:author="Fatima Maria" w:date="2021-02-22T16:30:00Z">
          <w:r w:rsidR="00326BC7" w:rsidDel="008164D3">
            <w:delText xml:space="preserve"> </w:delText>
          </w:r>
        </w:del>
      </w:ins>
      <w:ins w:id="2043" w:author="Fatima Maria Pillosu" w:date="2021-02-17T21:49:00Z">
        <w:del w:id="2044" w:author="Fatima Maria" w:date="2021-02-22T16:30:00Z">
          <w:r w:rsidR="00326BC7" w:rsidDel="008164D3">
            <w:delText>of</w:delText>
          </w:r>
        </w:del>
      </w:ins>
      <w:ins w:id="2045" w:author="Fatima Maria Pillosu" w:date="2021-02-17T21:45:00Z">
        <w:del w:id="2046" w:author="Fatima Maria" w:date="2021-02-22T16:30:00Z">
          <w:r w:rsidR="00326BC7" w:rsidDel="008164D3">
            <w:delText xml:space="preserve"> that site</w:delText>
          </w:r>
        </w:del>
      </w:ins>
      <w:ins w:id="2047" w:author="Fatima Maria Pillosu" w:date="2021-02-19T16:08:00Z">
        <w:del w:id="2048" w:author="Fatima Maria" w:date="2021-02-22T16:30:00Z">
          <w:r w:rsidR="00035E5C" w:rsidDel="008164D3">
            <w:delText>, inclu</w:delText>
          </w:r>
        </w:del>
      </w:ins>
      <w:ins w:id="2049" w:author="Fatima Maria Pillosu" w:date="2021-02-19T16:09:00Z">
        <w:del w:id="2050" w:author="Fatima Maria" w:date="2021-02-22T16:30:00Z">
          <w:r w:rsidR="00035E5C" w:rsidDel="008164D3">
            <w:delText>ding extremes</w:delText>
          </w:r>
        </w:del>
      </w:ins>
      <w:ins w:id="2051" w:author="Fatima Maria Pillosu" w:date="2021-02-17T21:45:00Z">
        <w:del w:id="2052" w:author="Fatima Maria" w:date="2021-02-22T16:30:00Z">
          <w:r w:rsidR="00326BC7" w:rsidDel="008164D3">
            <w:delText xml:space="preserve">. </w:delText>
          </w:r>
        </w:del>
      </w:ins>
      <w:ins w:id="2053" w:author="Fatima Maria Pillosu" w:date="2021-02-17T22:01:00Z">
        <w:del w:id="2054" w:author="Fatima Maria" w:date="2021-02-22T16:30:00Z">
          <w:r w:rsidR="003A0F70" w:rsidDel="008164D3">
            <w:delText>Being rare events, e</w:delText>
          </w:r>
        </w:del>
      </w:ins>
      <w:ins w:id="2055" w:author="Fatima Maria Pillosu" w:date="2021-02-17T21:51:00Z">
        <w:del w:id="2056" w:author="Fatima Maria" w:date="2021-02-22T16:30:00Z">
          <w:r w:rsidR="00326BC7" w:rsidDel="008164D3">
            <w:delText>xtremes</w:delText>
          </w:r>
        </w:del>
      </w:ins>
      <w:ins w:id="2057" w:author="Fatima Maria Pillosu" w:date="2021-02-17T21:46:00Z">
        <w:del w:id="2058" w:author="Fatima Maria" w:date="2021-02-22T16:30:00Z">
          <w:r w:rsidR="00326BC7" w:rsidDel="008164D3">
            <w:delText xml:space="preserve"> might not be </w:delText>
          </w:r>
        </w:del>
      </w:ins>
      <w:ins w:id="2059" w:author="Fatima Maria Pillosu" w:date="2021-02-17T21:52:00Z">
        <w:del w:id="2060" w:author="Fatima Maria" w:date="2021-02-22T16:30:00Z">
          <w:r w:rsidR="003A0F70" w:rsidDel="008164D3">
            <w:delText>included in the calibration d</w:delText>
          </w:r>
        </w:del>
      </w:ins>
      <w:ins w:id="2061" w:author="Fatima Maria Pillosu" w:date="2021-02-17T21:53:00Z">
        <w:del w:id="2062" w:author="Fatima Maria" w:date="2021-02-22T16:30:00Z">
          <w:r w:rsidR="003A0F70" w:rsidDel="008164D3">
            <w:delText>ataset if t</w:delText>
          </w:r>
        </w:del>
      </w:ins>
      <w:ins w:id="2063" w:author="Fatima Maria Pillosu" w:date="2021-02-17T21:46:00Z">
        <w:del w:id="2064" w:author="Fatima Maria" w:date="2021-02-22T16:30:00Z">
          <w:r w:rsidR="00326BC7" w:rsidDel="008164D3">
            <w:delText xml:space="preserve">he </w:delText>
          </w:r>
        </w:del>
      </w:ins>
      <w:ins w:id="2065" w:author="Fatima Maria Pillosu" w:date="2021-02-17T21:47:00Z">
        <w:del w:id="2066" w:author="Fatima Maria" w:date="2021-02-22T16:30:00Z">
          <w:r w:rsidR="00326BC7" w:rsidDel="008164D3">
            <w:delText>calibration period</w:delText>
          </w:r>
        </w:del>
      </w:ins>
      <w:ins w:id="2067" w:author="Fatima Maria Pillosu" w:date="2021-02-17T21:52:00Z">
        <w:del w:id="2068" w:author="Fatima Maria" w:date="2021-02-22T16:30:00Z">
          <w:r w:rsidR="003A0F70" w:rsidDel="008164D3">
            <w:delText xml:space="preserve"> is not long enough</w:delText>
          </w:r>
        </w:del>
      </w:ins>
      <w:ins w:id="2069" w:author="Fatima Maria Pillosu" w:date="2021-02-17T21:53:00Z">
        <w:del w:id="2070" w:author="Fatima Maria" w:date="2021-02-22T16:30:00Z">
          <w:r w:rsidR="003A0F70" w:rsidDel="008164D3">
            <w:delText>.</w:delText>
          </w:r>
        </w:del>
      </w:ins>
      <w:ins w:id="2071" w:author="Fatima Maria Pillosu" w:date="2021-02-17T21:56:00Z">
        <w:del w:id="2072" w:author="Fatima Maria" w:date="2021-02-22T16:30:00Z">
          <w:r w:rsidR="003A0F70" w:rsidDel="008164D3">
            <w:delText xml:space="preserve"> </w:delText>
          </w:r>
        </w:del>
      </w:ins>
      <w:ins w:id="2073" w:author="Fatima Maria" w:date="2021-02-22T16:49:00Z">
        <w:r w:rsidR="0099246F">
          <w:t>T</w:t>
        </w:r>
      </w:ins>
      <w:ins w:id="2074" w:author="Fatima Maria" w:date="2021-02-22T15:12:00Z">
        <w:r w:rsidR="00AE473E">
          <w:t xml:space="preserve">he calibration dataset for ecPoint-Rainfall is built applying </w:t>
        </w:r>
        <w:r w:rsidR="00AE473E">
          <w:lastRenderedPageBreak/>
          <w:t>the so called "Remote Calibration" approach</w:t>
        </w:r>
      </w:ins>
      <w:ins w:id="2075" w:author="Fatima Maria" w:date="2021-02-22T16:50:00Z">
        <w:r w:rsidR="0099246F">
          <w:t xml:space="preserve"> </w:t>
        </w:r>
      </w:ins>
      <w:ins w:id="2076" w:author="Fatima Maria" w:date="2021-02-22T15:12:00Z">
        <w:r w:rsidR="00AE473E">
          <w:fldChar w:fldCharType="begin" w:fldLock="1"/>
        </w:r>
        <w:r w:rsidR="00AE473E">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AE473E">
          <w:fldChar w:fldCharType="separate"/>
        </w:r>
        <w:r w:rsidR="00AE473E" w:rsidRPr="00CF57BA">
          <w:rPr>
            <w:noProof/>
          </w:rPr>
          <w:t>(Hewson and Pillosu 2020)</w:t>
        </w:r>
        <w:r w:rsidR="00AE473E">
          <w:fldChar w:fldCharType="end"/>
        </w:r>
        <w:r w:rsidR="00AE473E">
          <w:t>.</w:t>
        </w:r>
      </w:ins>
      <w:ins w:id="2077" w:author="Fatima Maria" w:date="2021-02-22T16:50:00Z">
        <w:r w:rsidR="0099246F">
          <w:t xml:space="preserve"> </w:t>
        </w:r>
      </w:ins>
      <w:ins w:id="2078" w:author="Fatima Maria Pillosu" w:date="2021-02-17T21:56:00Z">
        <w:r w:rsidR="003A0F70">
          <w:t>In</w:t>
        </w:r>
      </w:ins>
      <w:ins w:id="2079" w:author="Fatima Maria Pillosu" w:date="2021-02-17T21:57:00Z">
        <w:r w:rsidR="003A0F70">
          <w:t>stead of creating a calibration dataset for a specific site, t</w:t>
        </w:r>
      </w:ins>
      <w:ins w:id="2080" w:author="Fatima Maria Pillosu" w:date="2021-02-17T09:22:00Z">
        <w:r w:rsidR="00CF57BA">
          <w:t>he "Remote Calibration"</w:t>
        </w:r>
      </w:ins>
      <w:ins w:id="2081" w:author="Fatima Maria Pillosu" w:date="2021-02-17T21:59:00Z">
        <w:r w:rsidR="003A0F70">
          <w:t xml:space="preserve"> approach</w:t>
        </w:r>
      </w:ins>
      <w:ins w:id="2082" w:author="Fatima Maria Pillosu" w:date="2021-02-17T09:22:00Z">
        <w:r w:rsidR="00CF57BA">
          <w:t xml:space="preserve"> </w:t>
        </w:r>
      </w:ins>
      <w:ins w:id="2083" w:author="Fatima Maria Pillosu" w:date="2021-02-17T21:57:00Z">
        <w:r w:rsidR="003A0F70">
          <w:t>build</w:t>
        </w:r>
      </w:ins>
      <w:ins w:id="2084" w:author="Fatima Maria Pillosu" w:date="2021-02-17T21:58:00Z">
        <w:r w:rsidR="003A0F70">
          <w:t>s</w:t>
        </w:r>
      </w:ins>
      <w:ins w:id="2085" w:author="Fatima Maria Pillosu" w:date="2021-02-17T21:57:00Z">
        <w:r w:rsidR="003A0F70">
          <w:t xml:space="preserve"> a</w:t>
        </w:r>
      </w:ins>
      <w:ins w:id="2086" w:author="Fatima Maria Pillosu" w:date="2021-02-17T21:56:00Z">
        <w:r w:rsidR="003A0F70">
          <w:t xml:space="preserve"> calibration dataset for </w:t>
        </w:r>
      </w:ins>
      <w:ins w:id="2087" w:author="Fatima Maria Pillosu" w:date="2021-02-17T22:02:00Z">
        <w:r w:rsidR="00B1454F">
          <w:t>a</w:t>
        </w:r>
      </w:ins>
      <w:ins w:id="2088" w:author="Fatima Maria Pillosu" w:date="2021-02-17T21:58:00Z">
        <w:r w:rsidR="003A0F70">
          <w:t xml:space="preserve"> </w:t>
        </w:r>
      </w:ins>
      <w:ins w:id="2089" w:author="Fatima Maria Pillosu" w:date="2021-02-17T21:56:00Z">
        <w:r w:rsidR="003A0F70">
          <w:t>G_WT</w:t>
        </w:r>
      </w:ins>
      <w:ins w:id="2090" w:author="Fatima Maria" w:date="2021-02-22T16:51:00Z">
        <w:r w:rsidR="0099246F">
          <w:t xml:space="preserve"> </w:t>
        </w:r>
      </w:ins>
      <w:ins w:id="2091" w:author="Fatima Maria Pillosu" w:date="2021-02-17T21:58:00Z">
        <w:del w:id="2092" w:author="Fatima Maria" w:date="2021-02-22T16:51:00Z">
          <w:r w:rsidR="003A0F70" w:rsidDel="0099246F">
            <w:delText>. By removing fro</w:delText>
          </w:r>
        </w:del>
      </w:ins>
      <w:ins w:id="2093" w:author="Fatima Maria Pillosu" w:date="2021-02-17T21:59:00Z">
        <w:del w:id="2094" w:author="Fatima Maria" w:date="2021-02-22T16:51:00Z">
          <w:r w:rsidR="003A0F70" w:rsidDel="0099246F">
            <w:delText>m</w:delText>
          </w:r>
        </w:del>
      </w:ins>
      <w:ins w:id="2095" w:author="Fatima Maria Pillosu" w:date="2021-02-17T21:58:00Z">
        <w:del w:id="2096" w:author="Fatima Maria" w:date="2021-02-22T16:51:00Z">
          <w:r w:rsidR="003A0F70" w:rsidDel="0099246F">
            <w:delText xml:space="preserve"> the observation</w:delText>
          </w:r>
        </w:del>
      </w:ins>
      <w:ins w:id="2097" w:author="Fatima Maria Pillosu" w:date="2021-02-17T21:59:00Z">
        <w:del w:id="2098" w:author="Fatima Maria" w:date="2021-02-22T16:51:00Z">
          <w:r w:rsidR="003A0F70" w:rsidDel="0099246F">
            <w:delText>s any location label</w:delText>
          </w:r>
        </w:del>
      </w:ins>
      <w:ins w:id="2099" w:author="Fatima Maria Pillosu" w:date="2021-02-17T22:02:00Z">
        <w:del w:id="2100" w:author="Fatima Maria" w:date="2021-02-22T16:51:00Z">
          <w:r w:rsidR="003A0F70" w:rsidDel="0099246F">
            <w:delText>, the approach build</w:delText>
          </w:r>
        </w:del>
      </w:ins>
      <w:ins w:id="2101" w:author="Fatima Maria Pillosu" w:date="2021-02-17T22:03:00Z">
        <w:del w:id="2102" w:author="Fatima Maria" w:date="2021-02-22T16:51:00Z">
          <w:r w:rsidR="0068426E" w:rsidDel="0099246F">
            <w:delText>s</w:delText>
          </w:r>
        </w:del>
      </w:ins>
      <w:ins w:id="2103" w:author="Fatima Maria Pillosu" w:date="2021-02-17T22:02:00Z">
        <w:del w:id="2104" w:author="Fatima Maria" w:date="2021-02-22T16:51:00Z">
          <w:r w:rsidR="003A0F70" w:rsidDel="0099246F">
            <w:delText xml:space="preserve"> </w:delText>
          </w:r>
          <w:r w:rsidR="00B1454F" w:rsidDel="0099246F">
            <w:delText xml:space="preserve">the calibration dataset </w:delText>
          </w:r>
        </w:del>
        <w:r w:rsidR="00B1454F">
          <w:t>by pulling observations from</w:t>
        </w:r>
        <w:del w:id="2105" w:author="Fatima Maria" w:date="2021-02-22T16:52:00Z">
          <w:r w:rsidR="00B1454F" w:rsidDel="0099246F">
            <w:delText xml:space="preserve"> where,</w:delText>
          </w:r>
        </w:del>
        <w:r w:rsidR="00B1454F">
          <w:t xml:space="preserve"> </w:t>
        </w:r>
      </w:ins>
      <w:ins w:id="2106" w:author="Fatima Maria Pillosu" w:date="2021-02-17T22:03:00Z">
        <w:r w:rsidR="0068426E">
          <w:t xml:space="preserve">all </w:t>
        </w:r>
      </w:ins>
      <w:ins w:id="2107" w:author="Fatima Maria Pillosu" w:date="2021-02-17T22:02:00Z">
        <w:r w:rsidR="00B1454F">
          <w:t>around the world</w:t>
        </w:r>
      </w:ins>
      <w:ins w:id="2108" w:author="Fatima Maria" w:date="2021-02-22T16:52:00Z">
        <w:r w:rsidR="0099246F">
          <w:t xml:space="preserve"> where</w:t>
        </w:r>
      </w:ins>
      <w:ins w:id="2109" w:author="Fatima Maria Pillosu" w:date="2021-02-17T22:03:00Z">
        <w:del w:id="2110" w:author="Fatima Maria" w:date="2021-02-22T16:52:00Z">
          <w:r w:rsidR="0068426E" w:rsidDel="0099246F">
            <w:delText>,</w:delText>
          </w:r>
        </w:del>
        <w:r w:rsidR="0068426E">
          <w:t xml:space="preserve"> that </w:t>
        </w:r>
      </w:ins>
      <w:ins w:id="2111" w:author="Fatima Maria Pillosu" w:date="2021-02-17T22:02:00Z">
        <w:r w:rsidR="00B1454F">
          <w:t>G_WT occurred</w:t>
        </w:r>
      </w:ins>
      <w:ins w:id="2112" w:author="Fatima Maria Pillosu" w:date="2021-02-17T22:03:00Z">
        <w:r w:rsidR="0068426E">
          <w:t>.</w:t>
        </w:r>
      </w:ins>
      <w:ins w:id="2113" w:author="Fatima Maria Pillosu" w:date="2021-02-17T22:24:00Z">
        <w:r w:rsidR="00FC5AB7">
          <w:t xml:space="preserve"> The principle behind this approach is that</w:t>
        </w:r>
      </w:ins>
      <w:ins w:id="2114" w:author="Fatima Maria" w:date="2021-02-22T16:53:00Z">
        <w:r w:rsidR="0099246F">
          <w:t xml:space="preserve"> </w:t>
        </w:r>
      </w:ins>
      <w:ins w:id="2115" w:author="Fatima Maria Pillosu" w:date="2021-02-17T22:26:00Z">
        <w:del w:id="2116" w:author="Fatima Maria" w:date="2021-02-22T16:53:00Z">
          <w:r w:rsidR="00FC5AB7" w:rsidDel="0099246F">
            <w:delText>, under a certain weather scenario,</w:delText>
          </w:r>
        </w:del>
      </w:ins>
      <w:ins w:id="2117" w:author="Fatima Maria Pillosu" w:date="2021-02-17T22:24:00Z">
        <w:del w:id="2118" w:author="Fatima Maria" w:date="2021-02-22T16:53:00Z">
          <w:r w:rsidR="00FC5AB7" w:rsidDel="0099246F">
            <w:delText xml:space="preserve"> </w:delText>
          </w:r>
        </w:del>
        <w:r w:rsidR="00FC5AB7">
          <w:t xml:space="preserve">the physical processes that generate </w:t>
        </w:r>
      </w:ins>
      <w:ins w:id="2119" w:author="Fatima Maria Pillosu" w:date="2021-02-17T22:25:00Z">
        <w:r w:rsidR="00FC5AB7">
          <w:t>rainfall</w:t>
        </w:r>
      </w:ins>
      <w:ins w:id="2120" w:author="Fatima Maria" w:date="2021-02-22T16:53:00Z">
        <w:r w:rsidR="0099246F">
          <w:t xml:space="preserve"> under a certain weather scenario</w:t>
        </w:r>
      </w:ins>
      <w:ins w:id="2121" w:author="Fatima Maria Pillosu" w:date="2021-02-17T22:26:00Z">
        <w:r w:rsidR="00FC5AB7">
          <w:t xml:space="preserve"> are</w:t>
        </w:r>
      </w:ins>
      <w:ins w:id="2122" w:author="Fatima Maria" w:date="2021-02-22T16:53:00Z">
        <w:r w:rsidR="0099246F">
          <w:t xml:space="preserve"> not site-specific</w:t>
        </w:r>
      </w:ins>
      <w:ins w:id="2123" w:author="Fatima Maria Pillosu" w:date="2021-02-17T22:26:00Z">
        <w:del w:id="2124" w:author="Fatima Maria" w:date="2021-02-22T16:53:00Z">
          <w:r w:rsidR="00FC5AB7" w:rsidDel="0099246F">
            <w:delText xml:space="preserve"> </w:delText>
          </w:r>
        </w:del>
      </w:ins>
      <w:ins w:id="2125" w:author="Fatima Maria Pillosu" w:date="2021-02-17T22:28:00Z">
        <w:del w:id="2126" w:author="Fatima Maria" w:date="2021-02-22T16:53:00Z">
          <w:r w:rsidR="00FC5AB7" w:rsidDel="0099246F">
            <w:delText>the same</w:delText>
          </w:r>
        </w:del>
        <w:del w:id="2127" w:author="Fatima Maria" w:date="2021-02-22T16:52:00Z">
          <w:r w:rsidR="00FC5AB7" w:rsidDel="0099246F">
            <w:delText xml:space="preserve"> around the world</w:delText>
          </w:r>
        </w:del>
      </w:ins>
      <w:ins w:id="2128" w:author="Fatima Maria Pillosu" w:date="2021-02-17T22:26:00Z">
        <w:r w:rsidR="00FC5AB7">
          <w:t>.</w:t>
        </w:r>
      </w:ins>
      <w:ins w:id="2129" w:author="Fatima Maria Pillosu" w:date="2021-02-17T22:28:00Z">
        <w:r w:rsidR="00FC5AB7">
          <w:t xml:space="preserve"> </w:t>
        </w:r>
      </w:ins>
      <w:ins w:id="2130" w:author="Fatima Maria Pillosu" w:date="2021-02-17T22:12:00Z">
        <w:r w:rsidR="00675E00">
          <w:t xml:space="preserve">This approach has </w:t>
        </w:r>
      </w:ins>
      <w:ins w:id="2131" w:author="Fatima Maria Pillosu" w:date="2021-02-17T22:13:00Z">
        <w:r w:rsidR="00655202">
          <w:t>t</w:t>
        </w:r>
      </w:ins>
      <w:ins w:id="2132" w:author="Fatima Maria Pillosu" w:date="2021-02-17T22:15:00Z">
        <w:r w:rsidR="00655202">
          <w:t>wo main</w:t>
        </w:r>
      </w:ins>
      <w:ins w:id="2133" w:author="Fatima Maria Pillosu" w:date="2021-02-17T22:13:00Z">
        <w:r w:rsidR="00655202">
          <w:t xml:space="preserve"> benefit</w:t>
        </w:r>
      </w:ins>
      <w:ins w:id="2134" w:author="Fatima Maria Pillosu" w:date="2021-02-17T22:15:00Z">
        <w:r w:rsidR="00655202">
          <w:t>s. First, it</w:t>
        </w:r>
      </w:ins>
      <w:ins w:id="2135" w:author="Fatima Maria Pillosu" w:date="2021-02-17T22:13:00Z">
        <w:r w:rsidR="00655202">
          <w:t xml:space="preserve"> </w:t>
        </w:r>
      </w:ins>
      <w:ins w:id="2136" w:author="Fatima Maria Pillosu" w:date="2021-02-17T22:12:00Z">
        <w:r w:rsidR="00675E00">
          <w:t>allow</w:t>
        </w:r>
      </w:ins>
      <w:ins w:id="2137" w:author="Fatima Maria Pillosu" w:date="2021-02-17T22:15:00Z">
        <w:r w:rsidR="00655202">
          <w:t>s</w:t>
        </w:r>
      </w:ins>
      <w:ins w:id="2138" w:author="Fatima Maria Pillosu" w:date="2021-02-17T22:12:00Z">
        <w:r w:rsidR="00675E00">
          <w:t xml:space="preserve"> </w:t>
        </w:r>
      </w:ins>
      <w:ins w:id="2139" w:author="Fatima Maria Pillosu" w:date="2021-02-17T22:14:00Z">
        <w:r w:rsidR="00655202">
          <w:t>to</w:t>
        </w:r>
      </w:ins>
      <w:ins w:id="2140" w:author="Fatima Maria Pillosu" w:date="2021-02-17T22:12:00Z">
        <w:r w:rsidR="00675E00">
          <w:t xml:space="preserve"> post-process rainfall forecasts in sites with no observations</w:t>
        </w:r>
      </w:ins>
      <w:ins w:id="2141" w:author="Fatima Maria Pillosu" w:date="2021-02-17T22:15:00Z">
        <w:r w:rsidR="00655202">
          <w:t>.</w:t>
        </w:r>
      </w:ins>
      <w:ins w:id="2142" w:author="Fatima Maria Pillosu" w:date="2021-02-17T22:22:00Z">
        <w:r w:rsidR="00FF75C5">
          <w:t xml:space="preserve"> </w:t>
        </w:r>
      </w:ins>
      <w:ins w:id="2143" w:author="Fatima Maria Pillosu" w:date="2021-02-17T22:15:00Z">
        <w:r w:rsidR="00655202">
          <w:t xml:space="preserve">Second, it </w:t>
        </w:r>
      </w:ins>
      <w:ins w:id="2144" w:author="Fatima Maria Pillosu" w:date="2021-02-17T22:12:00Z">
        <w:r w:rsidR="00655202">
          <w:t>all</w:t>
        </w:r>
      </w:ins>
      <w:ins w:id="2145" w:author="Fatima Maria Pillosu" w:date="2021-02-17T22:13:00Z">
        <w:r w:rsidR="00655202">
          <w:t>ow</w:t>
        </w:r>
      </w:ins>
      <w:ins w:id="2146" w:author="Fatima Maria Pillosu" w:date="2021-02-17T22:15:00Z">
        <w:r w:rsidR="00655202">
          <w:t>s</w:t>
        </w:r>
      </w:ins>
      <w:ins w:id="2147" w:author="Fatima Maria Pillosu" w:date="2021-02-17T22:13:00Z">
        <w:r w:rsidR="00655202">
          <w:t xml:space="preserve"> to increase exponentially the</w:t>
        </w:r>
      </w:ins>
      <w:ins w:id="2148" w:author="Fatima Maria Pillosu" w:date="2021-02-17T22:14:00Z">
        <w:r w:rsidR="00655202">
          <w:t xml:space="preserve"> calibration dataset for extremes</w:t>
        </w:r>
      </w:ins>
      <w:ins w:id="2149" w:author="Fatima Maria Pillosu" w:date="2021-02-17T22:16:00Z">
        <w:r w:rsidR="00655202">
          <w:t>. Indeed, the observations on sites where a G_WT occurs relatively often inform the post-processing also for those sites where the same G_WT generate</w:t>
        </w:r>
      </w:ins>
      <w:ins w:id="2150" w:author="Fatima Maria Pillosu" w:date="2021-02-17T22:29:00Z">
        <w:r w:rsidR="00FC5AB7">
          <w:t>s</w:t>
        </w:r>
      </w:ins>
      <w:ins w:id="2151" w:author="Fatima Maria Pillosu" w:date="2021-02-17T22:16:00Z">
        <w:r w:rsidR="00655202">
          <w:t xml:space="preserve"> extreme rainfall. </w:t>
        </w:r>
      </w:ins>
      <w:ins w:id="2152" w:author="Fatima Maria Pillosu" w:date="2021-02-17T22:30:00Z">
        <w:r w:rsidR="00FC5AB7">
          <w:t xml:space="preserve">In this case, </w:t>
        </w:r>
      </w:ins>
      <w:ins w:id="2153" w:author="Fatima Maria Pillosu" w:date="2021-02-17T22:31:00Z">
        <w:r w:rsidR="00740A24">
          <w:t xml:space="preserve">a </w:t>
        </w:r>
      </w:ins>
      <w:ins w:id="2154" w:author="Fatima Maria Pillosu" w:date="2021-02-17T22:16:00Z">
        <w:r w:rsidR="00655202">
          <w:t>dataset</w:t>
        </w:r>
      </w:ins>
      <w:ins w:id="2155" w:author="Fatima Maria Pillosu" w:date="2021-02-17T22:31:00Z">
        <w:r w:rsidR="00740A24">
          <w:t xml:space="preserve"> created with the “Remote Calibration” approach</w:t>
        </w:r>
      </w:ins>
      <w:ins w:id="2156" w:author="Fatima Maria Pillosu" w:date="2021-02-17T22:16:00Z">
        <w:r w:rsidR="00655202">
          <w:t xml:space="preserve"> </w:t>
        </w:r>
      </w:ins>
      <w:ins w:id="2157" w:author="Fatima Maria Pillosu" w:date="2021-02-17T22:30:00Z">
        <w:r w:rsidR="00FC5AB7">
          <w:t>can</w:t>
        </w:r>
      </w:ins>
      <w:ins w:id="2158" w:author="Fatima Maria Pillosu" w:date="2021-02-17T22:17:00Z">
        <w:r w:rsidR="00655202">
          <w:t xml:space="preserve"> </w:t>
        </w:r>
      </w:ins>
      <w:ins w:id="2159" w:author="Fatima Maria Pillosu" w:date="2021-02-17T22:18:00Z">
        <w:r w:rsidR="00655202">
          <w:t>compar</w:t>
        </w:r>
      </w:ins>
      <w:ins w:id="2160" w:author="Fatima Maria Pillosu" w:date="2021-02-17T22:30:00Z">
        <w:r w:rsidR="00FC5AB7">
          <w:t>e</w:t>
        </w:r>
      </w:ins>
      <w:ins w:id="2161" w:author="Fatima Maria Pillosu" w:date="2021-02-17T22:18:00Z">
        <w:r w:rsidR="00655202">
          <w:t xml:space="preserve"> to</w:t>
        </w:r>
      </w:ins>
      <w:ins w:id="2162" w:author="Fatima Maria Pillosu" w:date="2021-02-17T22:30:00Z">
        <w:r w:rsidR="00FC5AB7">
          <w:t xml:space="preserve"> a site-specific calibration dataset colle</w:t>
        </w:r>
      </w:ins>
      <w:ins w:id="2163" w:author="Fatima Maria Pillosu" w:date="2021-02-17T22:31:00Z">
        <w:r w:rsidR="00FC5AB7">
          <w:t>cted over</w:t>
        </w:r>
      </w:ins>
      <w:ins w:id="2164" w:author="Fatima Maria Pillosu" w:date="2021-02-17T22:18:00Z">
        <w:r w:rsidR="00655202">
          <w:t xml:space="preserve"> hundreds </w:t>
        </w:r>
      </w:ins>
      <w:ins w:id="2165" w:author="Fatima Maria Pillosu" w:date="2021-02-17T22:20:00Z">
        <w:r w:rsidR="00A354C2">
          <w:t>or</w:t>
        </w:r>
      </w:ins>
      <w:ins w:id="2166" w:author="Fatima Maria Pillosu" w:date="2021-02-17T22:18:00Z">
        <w:r w:rsidR="00655202">
          <w:t xml:space="preserve"> </w:t>
        </w:r>
      </w:ins>
      <w:ins w:id="2167" w:author="Fatima Maria Pillosu" w:date="2021-02-17T22:21:00Z">
        <w:r w:rsidR="00862F9E">
          <w:t>thousands of</w:t>
        </w:r>
      </w:ins>
      <w:ins w:id="2168" w:author="Fatima Maria Pillosu" w:date="2021-02-17T22:18:00Z">
        <w:r w:rsidR="00655202">
          <w:t xml:space="preserve"> years</w:t>
        </w:r>
      </w:ins>
      <w:ins w:id="2169" w:author="Fatima Maria Pillosu" w:date="2021-02-17T22:20:00Z">
        <w:r w:rsidR="00FF73C7">
          <w:t>.</w:t>
        </w:r>
      </w:ins>
      <w:ins w:id="2170" w:author="Fatima Maria Pillosu" w:date="2021-02-17T22:34:00Z">
        <w:r w:rsidR="002B4E74">
          <w:t xml:space="preserve"> </w:t>
        </w:r>
        <w:del w:id="2171" w:author="Fatima Maria" w:date="2021-02-24T09:38:00Z">
          <w:r w:rsidR="002B4E74" w:rsidDel="0075517D">
            <w:delText>However, i</w:delText>
          </w:r>
        </w:del>
      </w:ins>
      <w:ins w:id="2172" w:author="Fatima Maria Pillosu" w:date="2021-02-17T09:22:00Z">
        <w:del w:id="2173" w:author="Fatima Maria" w:date="2021-02-24T09:38:00Z">
          <w:r w:rsidR="00CF57BA" w:rsidDel="0075517D">
            <w:delText>t is essential to highlight that the error bars on</w:delText>
          </w:r>
        </w:del>
      </w:ins>
      <w:ins w:id="2174" w:author="Fatima Maria Pillosu" w:date="2021-02-17T22:34:00Z">
        <w:del w:id="2175" w:author="Fatima Maria" w:date="2021-02-24T09:38:00Z">
          <w:r w:rsidR="002B4E74" w:rsidDel="0075517D">
            <w:delText xml:space="preserve"> </w:delText>
          </w:r>
        </w:del>
      </w:ins>
      <w:ins w:id="2176" w:author="Fatima Maria Pillosu" w:date="2021-02-17T22:35:00Z">
        <w:del w:id="2177" w:author="Fatima Maria" w:date="2021-02-24T09:38:00Z">
          <w:r w:rsidR="002B4E74" w:rsidDel="0075517D">
            <w:delText>post-processed</w:delText>
          </w:r>
        </w:del>
      </w:ins>
      <w:ins w:id="2178" w:author="Fatima Maria Pillosu" w:date="2021-02-17T09:22:00Z">
        <w:del w:id="2179" w:author="Fatima Maria" w:date="2021-02-24T09:38:00Z">
          <w:r w:rsidR="00CF57BA" w:rsidDel="0075517D">
            <w:delText xml:space="preserve"> forecasts for global extreme</w:delText>
          </w:r>
        </w:del>
      </w:ins>
      <w:ins w:id="2180" w:author="Fatima Maria Pillosu" w:date="2021-02-17T22:35:00Z">
        <w:del w:id="2181" w:author="Fatima Maria" w:date="2021-02-24T09:38:00Z">
          <w:r w:rsidR="002B4E74" w:rsidDel="0075517D">
            <w:delText>s</w:delText>
          </w:r>
        </w:del>
      </w:ins>
      <w:ins w:id="2182" w:author="Fatima Maria Pillosu" w:date="2021-02-17T09:22:00Z">
        <w:del w:id="2183" w:author="Fatima Maria" w:date="2021-02-24T09:38:00Z">
          <w:r w:rsidR="00CF57BA" w:rsidDel="0075517D">
            <w:delText xml:space="preserve"> (e.g. tropical cyclones) will be inevitably larger than for "not globally" extremes due to a lack of events in the calibration dataset.</w:delText>
          </w:r>
        </w:del>
      </w:ins>
    </w:p>
    <w:p w14:paraId="13323B28" w14:textId="2ADD31F3" w:rsidR="0075517D" w:rsidDel="0075517D" w:rsidRDefault="0075517D">
      <w:pPr>
        <w:rPr>
          <w:ins w:id="2184" w:author="Fatima Maria Pillosu" w:date="2021-02-17T22:37:00Z"/>
          <w:del w:id="2185" w:author="Fatima Maria" w:date="2021-02-24T09:39:00Z"/>
        </w:rPr>
      </w:pPr>
    </w:p>
    <w:p w14:paraId="29411DDB" w14:textId="141199C1" w:rsidR="00F16DF3" w:rsidRPr="00E22E8C" w:rsidRDefault="002B4E74">
      <w:pPr>
        <w:rPr>
          <w:ins w:id="2186" w:author="Fatima Maria Pillosu" w:date="2021-02-15T20:35:00Z"/>
        </w:rPr>
        <w:pPrChange w:id="2187" w:author="Fatima Maria Pillosu" w:date="2021-02-18T07:15:00Z">
          <w:pPr>
            <w:pStyle w:val="Heading1"/>
          </w:pPr>
        </w:pPrChange>
      </w:pPr>
      <w:ins w:id="2188" w:author="Fatima Maria Pillosu" w:date="2021-02-17T22:38:00Z">
        <w:r>
          <w:t xml:space="preserve">In this study, </w:t>
        </w:r>
      </w:ins>
      <w:ins w:id="2189" w:author="Fatima Maria Pillosu" w:date="2021-02-17T22:37:00Z">
        <w:r>
          <w:t xml:space="preserve">ecPoint-Rainfall </w:t>
        </w:r>
      </w:ins>
      <w:ins w:id="2190" w:author="Fatima Maria Pillosu" w:date="2021-02-17T22:38:00Z">
        <w:r>
          <w:t>post-processes the ECMWF ENS</w:t>
        </w:r>
      </w:ins>
      <w:ins w:id="2191" w:author="Fatima Maria Pillosu" w:date="2021-02-17T22:40:00Z">
        <w:r>
          <w:t xml:space="preserve"> </w:t>
        </w:r>
        <w:r>
          <w:fldChar w:fldCharType="begin" w:fldLock="1"/>
        </w:r>
      </w:ins>
      <w:r w:rsidR="00AA5BD0">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fldChar w:fldCharType="separate"/>
      </w:r>
      <w:r w:rsidRPr="002B4E74">
        <w:rPr>
          <w:noProof/>
        </w:rPr>
        <w:t>(Hewson and Pillosu 2020)</w:t>
      </w:r>
      <w:ins w:id="2192" w:author="Fatima Maria Pillosu" w:date="2021-02-17T22:40:00Z">
        <w:r>
          <w:fldChar w:fldCharType="end"/>
        </w:r>
        <w:r>
          <w:t xml:space="preserve">. </w:t>
        </w:r>
      </w:ins>
      <w:ins w:id="2193" w:author="Fatima Maria Pillosu" w:date="2021-02-17T09:22:00Z">
        <w:del w:id="2194" w:author="Fatima Maria" w:date="2021-02-22T17:08:00Z">
          <w:r w:rsidR="00CF57BA" w:rsidDel="00717DDA">
            <w:delText xml:space="preserve">In practice, </w:delText>
          </w:r>
        </w:del>
        <w:r w:rsidR="00CF57BA">
          <w:t>ecPoint</w:t>
        </w:r>
      </w:ins>
      <w:ins w:id="2195" w:author="Fatima Maria Pillosu" w:date="2021-02-17T22:36:00Z">
        <w:r>
          <w:t>-Rainfall</w:t>
        </w:r>
      </w:ins>
      <w:ins w:id="2196" w:author="Fatima Maria Pillosu" w:date="2021-02-17T09:22:00Z">
        <w:r w:rsidR="00CF57BA">
          <w:t xml:space="preserve"> produces 100 equally probable point rainfall realisations for each of the 51 ENS members and </w:t>
        </w:r>
      </w:ins>
      <w:ins w:id="2197" w:author="Fatima Maria Pillosu" w:date="2021-02-17T22:41:00Z">
        <w:r>
          <w:t xml:space="preserve">for </w:t>
        </w:r>
      </w:ins>
      <w:ins w:id="2198" w:author="Fatima Maria Pillosu" w:date="2021-02-17T09:22:00Z">
        <w:r w:rsidR="00CF57BA">
          <w:t>each grid-box</w:t>
        </w:r>
      </w:ins>
      <w:ins w:id="2199" w:author="Fatima Maria" w:date="2021-02-24T09:40:00Z">
        <w:r w:rsidR="0075517D">
          <w:t xml:space="preserve"> (</w:t>
        </w:r>
        <w:r w:rsidR="0075517D">
          <w:fldChar w:fldCharType="begin"/>
        </w:r>
        <w:r w:rsidR="0075517D">
          <w:instrText xml:space="preserve"> REF _Ref65052048 \h </w:instrText>
        </w:r>
      </w:ins>
      <w:r w:rsidR="0075517D">
        <w:fldChar w:fldCharType="separate"/>
      </w:r>
      <w:ins w:id="2200" w:author="Fatima Pillosu" w:date="2021-03-17T10:31:00Z">
        <w:r w:rsidR="00AB02D3" w:rsidRPr="009E55FD">
          <w:t xml:space="preserve">Fig. </w:t>
        </w:r>
        <w:r w:rsidR="00AB02D3">
          <w:rPr>
            <w:noProof/>
          </w:rPr>
          <w:t>2</w:t>
        </w:r>
      </w:ins>
      <w:ins w:id="2201" w:author="Fatima Maria Pillosu" w:date="2021-03-14T09:06:00Z">
        <w:del w:id="2202" w:author="Fatima Pillosu" w:date="2021-03-17T10:30:00Z">
          <w:r w:rsidR="000935AD" w:rsidDel="00AB02D3">
            <w:rPr>
              <w:noProof/>
            </w:rPr>
            <w:delText>1</w:delText>
          </w:r>
        </w:del>
      </w:ins>
      <w:ins w:id="2203" w:author="Fatima Maria" w:date="2021-02-24T09:40:00Z">
        <w:r w:rsidR="0075517D">
          <w:fldChar w:fldCharType="end"/>
        </w:r>
        <w:r w:rsidR="0075517D">
          <w:t>)</w:t>
        </w:r>
      </w:ins>
      <w:ins w:id="2204" w:author="Fatima Maria Pillosu" w:date="2021-02-17T09:22:00Z">
        <w:r w:rsidR="00CF57BA">
          <w:t xml:space="preserve">. </w:t>
        </w:r>
      </w:ins>
      <w:ins w:id="2205" w:author="Fatima Maria Pillosu" w:date="2021-02-17T22:42:00Z">
        <w:r>
          <w:t xml:space="preserve">This creates 5100 values per grid-box, that are subsequently </w:t>
        </w:r>
      </w:ins>
      <w:ins w:id="2206" w:author="Fatima Maria Pillosu" w:date="2021-02-17T09:22:00Z">
        <w:r w:rsidR="00CF57BA">
          <w:t>distilled down into 99 percentile fields (1</w:t>
        </w:r>
      </w:ins>
      <w:ins w:id="2207" w:author="Fatima Maria Pillosu" w:date="2021-02-17T22:42:00Z">
        <w:r w:rsidRPr="002B4E74">
          <w:rPr>
            <w:vertAlign w:val="superscript"/>
            <w:rPrChange w:id="2208" w:author="Fatima Maria Pillosu" w:date="2021-02-17T22:42:00Z">
              <w:rPr>
                <w:b w:val="0"/>
              </w:rPr>
            </w:rPrChange>
          </w:rPr>
          <w:t>st</w:t>
        </w:r>
      </w:ins>
      <w:ins w:id="2209" w:author="Fatima Maria Pillosu" w:date="2021-02-17T09:22:00Z">
        <w:r w:rsidR="00CF57BA">
          <w:t>,</w:t>
        </w:r>
      </w:ins>
      <w:ins w:id="2210" w:author="Fatima Maria Pillosu" w:date="2021-02-17T22:45:00Z">
        <w:r w:rsidR="00A64AFB">
          <w:t xml:space="preserve"> </w:t>
        </w:r>
      </w:ins>
      <w:ins w:id="2211" w:author="Fatima Maria Pillosu" w:date="2021-02-17T09:22:00Z">
        <w:r w:rsidR="00CF57BA">
          <w:t>2</w:t>
        </w:r>
      </w:ins>
      <w:ins w:id="2212" w:author="Fatima Maria Pillosu" w:date="2021-02-17T22:42:00Z">
        <w:r w:rsidRPr="002B4E74">
          <w:rPr>
            <w:vertAlign w:val="superscript"/>
            <w:rPrChange w:id="2213" w:author="Fatima Maria Pillosu" w:date="2021-02-17T22:42:00Z">
              <w:rPr>
                <w:b w:val="0"/>
              </w:rPr>
            </w:rPrChange>
          </w:rPr>
          <w:t>nd</w:t>
        </w:r>
      </w:ins>
      <w:ins w:id="2214" w:author="Fatima Maria Pillosu" w:date="2021-02-17T09:22:00Z">
        <w:r w:rsidR="00CF57BA">
          <w:t>,</w:t>
        </w:r>
      </w:ins>
      <w:ins w:id="2215" w:author="Fatima Maria Pillosu" w:date="2021-02-17T22:45:00Z">
        <w:r w:rsidR="00A64AFB">
          <w:t xml:space="preserve"> …, </w:t>
        </w:r>
      </w:ins>
      <w:ins w:id="2216" w:author="Fatima Maria Pillosu" w:date="2021-02-17T09:22:00Z">
        <w:r w:rsidR="00CF57BA">
          <w:t>99</w:t>
        </w:r>
      </w:ins>
      <w:ins w:id="2217" w:author="Fatima Maria Pillosu" w:date="2021-02-17T22:42:00Z">
        <w:r w:rsidRPr="002B4E74">
          <w:rPr>
            <w:vertAlign w:val="superscript"/>
            <w:rPrChange w:id="2218" w:author="Fatima Maria Pillosu" w:date="2021-02-17T22:42:00Z">
              <w:rPr>
                <w:b w:val="0"/>
              </w:rPr>
            </w:rPrChange>
          </w:rPr>
          <w:t>th</w:t>
        </w:r>
      </w:ins>
      <w:ins w:id="2219" w:author="Fatima Maria Pillosu" w:date="2021-02-17T09:22:00Z">
        <w:r w:rsidR="00CF57BA">
          <w:t>). Outputs from ecPoint-Rainfall are produced at ECMWF twice per day (at 00 and 12 UTC), up to 10 days, for overlapping 12-hourly accumulation periods, namely (T+0,T+12), (T+6,T+18),</w:t>
        </w:r>
      </w:ins>
      <w:ins w:id="2220" w:author="Fatima Maria Pillosu" w:date="2021-02-17T22:45:00Z">
        <w:r w:rsidR="00A64AFB">
          <w:t xml:space="preserve"> </w:t>
        </w:r>
      </w:ins>
      <w:ins w:id="2221" w:author="Fatima Maria Pillosu" w:date="2021-02-17T09:22:00Z">
        <w:r w:rsidR="00CF57BA">
          <w:t>...,</w:t>
        </w:r>
      </w:ins>
      <w:ins w:id="2222" w:author="Fatima Maria Pillosu" w:date="2021-02-17T22:45:00Z">
        <w:r w:rsidR="00A64AFB">
          <w:t xml:space="preserve"> </w:t>
        </w:r>
      </w:ins>
      <w:ins w:id="2223" w:author="Fatima Maria Pillosu" w:date="2021-02-17T09:22:00Z">
        <w:r w:rsidR="00CF57BA">
          <w:t>(T+234,T+246).</w:t>
        </w:r>
      </w:ins>
    </w:p>
    <w:p w14:paraId="764324BF" w14:textId="77777777" w:rsidR="001D4A8F" w:rsidRDefault="001D4A8F">
      <w:pPr>
        <w:pStyle w:val="Heading1"/>
        <w:rPr>
          <w:ins w:id="2224" w:author="Fatima Maria Pillosu" w:date="2021-02-17T14:36:00Z"/>
        </w:rPr>
        <w:sectPr w:rsidR="001D4A8F" w:rsidSect="00F66924">
          <w:pgSz w:w="11906" w:h="16838"/>
          <w:pgMar w:top="1418" w:right="1418" w:bottom="1418" w:left="1418" w:header="709" w:footer="709" w:gutter="0"/>
          <w:lnNumType w:countBy="1" w:restart="continuous"/>
          <w:cols w:space="708"/>
          <w:docGrid w:linePitch="360"/>
        </w:sectPr>
      </w:pPr>
    </w:p>
    <w:p w14:paraId="483A2B8B" w14:textId="77777777" w:rsidR="00BD727A" w:rsidRPr="007E528B" w:rsidRDefault="00BD727A">
      <w:pPr>
        <w:pStyle w:val="Heading1"/>
        <w:rPr>
          <w:ins w:id="2225" w:author="Fatima Maria Pillosu" w:date="2021-03-15T05:44:00Z"/>
          <w:szCs w:val="24"/>
        </w:rPr>
        <w:pPrChange w:id="2226" w:author="Fatima Maria Pillosu" w:date="2021-03-15T05:44:00Z">
          <w:pPr>
            <w:pStyle w:val="Heading2"/>
            <w:numPr>
              <w:numId w:val="17"/>
            </w:numPr>
            <w:ind w:left="1440"/>
          </w:pPr>
        </w:pPrChange>
      </w:pPr>
      <w:ins w:id="2227" w:author="Fatima Maria Pillosu" w:date="2021-03-15T05:43:00Z">
        <w:r>
          <w:lastRenderedPageBreak/>
          <w:t>Background</w:t>
        </w:r>
      </w:ins>
    </w:p>
    <w:p w14:paraId="439DECB7" w14:textId="461C56C9" w:rsidR="00BD727A" w:rsidRPr="007E528B" w:rsidRDefault="00BD727A">
      <w:pPr>
        <w:pStyle w:val="Heading2"/>
        <w:rPr>
          <w:ins w:id="2228" w:author="Fatima Maria Pillosu" w:date="2021-03-15T05:43:00Z"/>
        </w:rPr>
        <w:pPrChange w:id="2229" w:author="Fatima Maria Pillosu" w:date="2021-03-15T05:44:00Z">
          <w:pPr>
            <w:pStyle w:val="Heading3"/>
            <w:numPr>
              <w:numId w:val="17"/>
            </w:numPr>
          </w:pPr>
        </w:pPrChange>
      </w:pPr>
      <w:ins w:id="2230" w:author="Fatima Maria Pillosu" w:date="2021-03-15T05:43:00Z">
        <w:r w:rsidRPr="007E528B">
          <w:t>IMN</w:t>
        </w:r>
      </w:ins>
    </w:p>
    <w:p w14:paraId="3D9F7606" w14:textId="76A6BA95" w:rsidR="00BD727A" w:rsidRPr="007E528B" w:rsidRDefault="00BD727A">
      <w:pPr>
        <w:pStyle w:val="Heading3"/>
        <w:rPr>
          <w:ins w:id="2231" w:author="Fatima Maria Pillosu" w:date="2021-03-15T05:44:00Z"/>
        </w:rPr>
        <w:pPrChange w:id="2232" w:author="Fatima Maria Pillosu" w:date="2021-03-15T05:44:00Z">
          <w:pPr/>
        </w:pPrChange>
      </w:pPr>
      <w:ins w:id="2233" w:author="Fatima Maria Pillosu" w:date="2021-03-15T05:43:00Z">
        <w:r w:rsidRPr="007E528B">
          <w:t xml:space="preserve">EXTREME (LOCALIZED) RAINFALL IN COSTA RICA </w:t>
        </w:r>
      </w:ins>
    </w:p>
    <w:p w14:paraId="1C8F0D43" w14:textId="40B9A720" w:rsidR="00BD727A" w:rsidRDefault="00BD727A" w:rsidP="00BD727A">
      <w:pPr>
        <w:rPr>
          <w:ins w:id="2234" w:author="Fatima Pillosu" w:date="2021-03-17T10:40:00Z"/>
        </w:rPr>
      </w:pPr>
      <w:ins w:id="2235" w:author="Fatima Maria Pillosu" w:date="2021-03-15T05:43:00Z">
        <w: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 and the orientation of the mountains and the influence of the Pacific and Atlantic ocean divide Costa Rica into seven main climatic regions: Región Pacifico Norte, Central and Sur, Zona Norte, Valle Central and Región Caribe Norte and Sur (see Fig.3d). Extreme rainfall events differ from region and time of year and are typically produced by cold fronts (coming from the northern hemisphere), affecting mainly Zona Norte, Región Caribe Norte and Sur and the eastern part of Valle Central between December-March; low-pressure systems (coming from the equatorial Pacific Ocean), affecting mainly Región Pacifico Norte, Central and Sur and the western part of Valle Central all year round; and hurricanes, between June and November, which affect mainly the Pacific Region due to winds circulation despite forming in the Caribbean Sea. These weather systems generate rainfall events that can last for several hours or days, accumulating large amounts of rain, and generating severe riverine floods. However, their interaction with the complex Costa Rican orography can enhance the rainfall amounts or produce severe localized storms and generate also severe flash floods.</w:t>
        </w:r>
      </w:ins>
    </w:p>
    <w:p w14:paraId="2D4D51F7" w14:textId="77777777" w:rsidR="008A6580" w:rsidRDefault="008A6580" w:rsidP="00BD727A">
      <w:pPr>
        <w:rPr>
          <w:ins w:id="2236" w:author="Fatima Maria Pillosu" w:date="2021-03-15T05:43:00Z"/>
        </w:rPr>
      </w:pPr>
    </w:p>
    <w:p w14:paraId="6F00BAF3" w14:textId="6CA1336C" w:rsidR="000B3C34" w:rsidRPr="000B3C34" w:rsidRDefault="000B3C34">
      <w:pPr>
        <w:pStyle w:val="Heading3"/>
        <w:rPr>
          <w:ins w:id="2237" w:author="Fatima Maria Pillosu" w:date="2021-03-15T05:45:00Z"/>
          <w:rPrChange w:id="2238" w:author="Fatima Maria Pillosu" w:date="2021-03-15T05:45:00Z">
            <w:rPr>
              <w:ins w:id="2239" w:author="Fatima Maria Pillosu" w:date="2021-03-15T05:45:00Z"/>
              <w:i/>
              <w:iCs/>
            </w:rPr>
          </w:rPrChange>
        </w:rPr>
        <w:pPrChange w:id="2240" w:author="Fatima Maria Pillosu" w:date="2021-03-15T05:45:00Z">
          <w:pPr/>
        </w:pPrChange>
      </w:pPr>
      <w:ins w:id="2241" w:author="Fatima Maria Pillosu" w:date="2021-03-15T05:43:00Z">
        <w:r w:rsidRPr="007E528B">
          <w:lastRenderedPageBreak/>
          <w:t xml:space="preserve">HOW IMN FORECASTERS PREDICT EXTREME (LOCALIZED) RAINFALL? </w:t>
        </w:r>
      </w:ins>
    </w:p>
    <w:p w14:paraId="36FC8295" w14:textId="4EC3061B" w:rsidR="00BD727A" w:rsidRDefault="00BD727A" w:rsidP="00BD727A">
      <w:pPr>
        <w:rPr>
          <w:ins w:id="2242" w:author="Fatima Pillosu" w:date="2021-03-17T11:35:00Z"/>
        </w:rPr>
      </w:pPr>
      <w:ins w:id="2243" w:author="Fatima Maria Pillosu" w:date="2021-03-15T05:43:00Z">
        <w:r>
          <w:t xml:space="preserve">Given the small size of the country and its complex orography, IMN tend to not use guidance from global NWP models due to their typical coarse spatial resolution. Even if at occasions IMN forecasters look at the Global Forecast System (GFS) developed by the National Centers for Environmental Prediction in the USA, and at the ECMWF ENS from 2018, forecasters tend to rely mainly on guidance from km-scale models developed in-house. 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WRF-1.5, developed in 2018, produces forecasts at 1.5 km resolution, up to 5 days, and aims to improve predictions for convective systems which can produce extreme localized rainfall events. These models are mainly deterministic, indeed </w:t>
        </w:r>
        <w:r w:rsidRPr="001B2CA6">
          <w:rPr>
            <w:i/>
            <w:iCs/>
          </w:rPr>
          <w:t>“95% of predictions at IMN are created using deterministic guidance, and only 5% derives from probabilistic models”</w:t>
        </w:r>
        <w:r>
          <w:t xml:space="preserve">. Furthermore, predictions at IMN rely substantially on the examination of real-time observations of rainfall, river discharge, soil conditions which help experts to evaluate the impact that a certain rainfall event might have. Indeed, </w:t>
        </w:r>
        <w:r w:rsidRPr="001B2CA6">
          <w:rPr>
            <w:i/>
            <w:iCs/>
          </w:rPr>
          <w:t>“</w:t>
        </w:r>
        <w:r>
          <w:rPr>
            <w:i/>
            <w:iCs/>
          </w:rPr>
          <w:t>f</w:t>
        </w:r>
        <w:r w:rsidRPr="001B2CA6">
          <w:rPr>
            <w:i/>
            <w:iCs/>
          </w:rPr>
          <w:t>orecasts at IMN rely typically 60% on NWP guidance, and 40% on human expertise”</w:t>
        </w:r>
        <w:r>
          <w:rPr>
            <w:i/>
            <w:iCs/>
          </w:rPr>
          <w:t>.</w:t>
        </w:r>
        <w:r>
          <w:t xml:space="preserve"> For this reason, forecasters training is an important aspect at IMN. </w:t>
        </w:r>
        <w:r w:rsidRPr="001B2CA6">
          <w:rPr>
            <w:i/>
            <w:iCs/>
          </w:rPr>
          <w:t>“50% of forecasters have attended the NOAA’s Weather Prediction Centre International Tropical Desk, training in weather and climate forecasting for the Americas</w:t>
        </w:r>
        <w:r>
          <w:rPr>
            <w:i/>
            <w:iCs/>
          </w:rPr>
          <w:t>, and other forecasters have attended other training centres over the years</w:t>
        </w:r>
        <w:r w:rsidRPr="001B2CA6">
          <w:rPr>
            <w:i/>
            <w:iCs/>
          </w:rPr>
          <w:t>”</w:t>
        </w:r>
        <w:r>
          <w:t>.</w:t>
        </w:r>
      </w:ins>
    </w:p>
    <w:p w14:paraId="2ACE2149" w14:textId="6FF42656" w:rsidR="00D61795" w:rsidRDefault="00D61795" w:rsidP="00BD727A">
      <w:pPr>
        <w:rPr>
          <w:ins w:id="2244" w:author="Fatima Pillosu" w:date="2021-03-17T11:35:00Z"/>
        </w:rPr>
      </w:pPr>
    </w:p>
    <w:p w14:paraId="046FA22A" w14:textId="1798040B" w:rsidR="00D61795" w:rsidRDefault="00D61795" w:rsidP="00BD727A">
      <w:pPr>
        <w:rPr>
          <w:ins w:id="2245" w:author="Fatima Pillosu" w:date="2021-03-17T11:35:00Z"/>
        </w:rPr>
      </w:pPr>
    </w:p>
    <w:p w14:paraId="3DDFC78E" w14:textId="77777777" w:rsidR="00D61795" w:rsidRPr="001B2CA6" w:rsidRDefault="00D61795" w:rsidP="00BD727A">
      <w:pPr>
        <w:rPr>
          <w:ins w:id="2246" w:author="Fatima Maria Pillosu" w:date="2021-03-15T05:43:00Z"/>
          <w:i/>
          <w:iCs/>
        </w:rPr>
      </w:pPr>
    </w:p>
    <w:p w14:paraId="102A4D4C" w14:textId="77777777" w:rsidR="00BD727A" w:rsidRDefault="00BD727A">
      <w:pPr>
        <w:pStyle w:val="Heading2"/>
        <w:rPr>
          <w:ins w:id="2247" w:author="Fatima Maria Pillosu" w:date="2021-03-15T05:43:00Z"/>
        </w:rPr>
        <w:pPrChange w:id="2248" w:author="Fatima Maria Pillosu" w:date="2021-03-15T05:46:00Z">
          <w:pPr>
            <w:pStyle w:val="Heading3"/>
          </w:pPr>
        </w:pPrChange>
      </w:pPr>
      <w:ins w:id="2249" w:author="Fatima Maria Pillosu" w:date="2021-03-15T05:43:00Z">
        <w:r>
          <w:lastRenderedPageBreak/>
          <w:t>OMSZ</w:t>
        </w:r>
      </w:ins>
    </w:p>
    <w:p w14:paraId="26F9CFC8" w14:textId="304BFAA5" w:rsidR="000B3C34" w:rsidRDefault="000B3C34" w:rsidP="000B3C34">
      <w:pPr>
        <w:pStyle w:val="Heading3"/>
        <w:numPr>
          <w:ilvl w:val="0"/>
          <w:numId w:val="27"/>
        </w:numPr>
        <w:rPr>
          <w:ins w:id="2250" w:author="Fatima Pillosu" w:date="2021-03-16T09:39:00Z"/>
        </w:rPr>
      </w:pPr>
      <w:ins w:id="2251" w:author="Fatima Maria Pillosu" w:date="2021-03-15T05:43:00Z">
        <w:r>
          <w:t>E</w:t>
        </w:r>
        <w:r w:rsidRPr="00046757">
          <w:t>XTREME (LOCALIZED) RAINFALL</w:t>
        </w:r>
        <w:r>
          <w:t xml:space="preserve"> IN HUNGARY</w:t>
        </w:r>
      </w:ins>
    </w:p>
    <w:p w14:paraId="6DDB5777" w14:textId="1A8E2E76" w:rsidR="00711C99" w:rsidRPr="00DB56E2" w:rsidRDefault="005B7ED1">
      <w:pPr>
        <w:rPr>
          <w:ins w:id="2252" w:author="Fatima Maria Pillosu" w:date="2021-03-15T05:46:00Z"/>
        </w:rPr>
        <w:pPrChange w:id="2253" w:author="Fatima Pillosu" w:date="2021-03-17T11:33:00Z">
          <w:pPr>
            <w:pStyle w:val="Heading3"/>
            <w:numPr>
              <w:numId w:val="27"/>
            </w:numPr>
          </w:pPr>
        </w:pPrChange>
      </w:pPr>
      <w:ins w:id="2254" w:author="Fatima Pillosu" w:date="2021-03-16T09:42:00Z">
        <w:r>
          <w:t xml:space="preserve">Hungary is located </w:t>
        </w:r>
      </w:ins>
      <w:ins w:id="2255" w:author="Fatima Pillosu" w:date="2021-03-17T11:05:00Z">
        <w:r w:rsidR="0028370C">
          <w:t>at the centre of</w:t>
        </w:r>
      </w:ins>
      <w:ins w:id="2256" w:author="Fatima Pillosu" w:date="2021-03-17T10:41:00Z">
        <w:r w:rsidR="00AA76FD">
          <w:t xml:space="preserve"> the</w:t>
        </w:r>
      </w:ins>
      <w:ins w:id="2257" w:author="Fatima Pillosu" w:date="2021-03-16T09:42:00Z">
        <w:r>
          <w:t xml:space="preserve"> Carpathian basin</w:t>
        </w:r>
      </w:ins>
      <w:ins w:id="2258" w:author="Fatima Pillosu" w:date="2021-03-16T09:54:00Z">
        <w:r w:rsidR="00947D7D">
          <w:t>.</w:t>
        </w:r>
      </w:ins>
      <w:ins w:id="2259" w:author="Fatima Pillosu" w:date="2021-03-16T09:42:00Z">
        <w:r>
          <w:t xml:space="preserve"> </w:t>
        </w:r>
      </w:ins>
      <w:ins w:id="2260" w:author="Fatima Pillosu" w:date="2021-03-16T09:54:00Z">
        <w:r w:rsidR="00947D7D">
          <w:t>A</w:t>
        </w:r>
      </w:ins>
      <w:ins w:id="2261" w:author="Fatima Pillosu" w:date="2021-03-16T09:42:00Z">
        <w:r>
          <w:t>bou</w:t>
        </w:r>
      </w:ins>
      <w:ins w:id="2262" w:author="Fatima Pillosu" w:date="2021-03-16T09:54:00Z">
        <w:r w:rsidR="00947D7D">
          <w:t>t two thirds</w:t>
        </w:r>
      </w:ins>
      <w:ins w:id="2263" w:author="Fatima Pillosu" w:date="2021-03-16T09:42:00Z">
        <w:r>
          <w:t xml:space="preserve"> of the country is flat,</w:t>
        </w:r>
      </w:ins>
      <w:ins w:id="2264" w:author="Fatima Pillosu" w:date="2021-03-16T10:00:00Z">
        <w:r w:rsidR="00E2237D">
          <w:t xml:space="preserve"> and</w:t>
        </w:r>
      </w:ins>
      <w:ins w:id="2265" w:author="Fatima Pillosu" w:date="2021-03-16T09:42:00Z">
        <w:r>
          <w:t xml:space="preserve"> the rest is</w:t>
        </w:r>
      </w:ins>
      <w:ins w:id="2266" w:author="Fatima Pillosu" w:date="2021-03-16T09:55:00Z">
        <w:r w:rsidR="00947D7D">
          <w:t xml:space="preserve"> mainly</w:t>
        </w:r>
      </w:ins>
      <w:ins w:id="2267" w:author="Fatima Pillosu" w:date="2021-03-16T09:42:00Z">
        <w:r>
          <w:t xml:space="preserve"> hilly</w:t>
        </w:r>
      </w:ins>
      <w:ins w:id="2268" w:author="Fatima Pillosu" w:date="2021-03-16T10:00:00Z">
        <w:r w:rsidR="00E2237D">
          <w:t xml:space="preserve">. Peaks are all </w:t>
        </w:r>
      </w:ins>
      <w:ins w:id="2269" w:author="Fatima Pillosu" w:date="2021-03-16T09:59:00Z">
        <w:r w:rsidR="00CD1F09">
          <w:t>below 1000 m</w:t>
        </w:r>
      </w:ins>
      <w:ins w:id="2270" w:author="Fatima Pillosu" w:date="2021-03-16T10:00:00Z">
        <w:r w:rsidR="00E2237D">
          <w:t xml:space="preserve">, </w:t>
        </w:r>
      </w:ins>
      <w:ins w:id="2271" w:author="Fatima Pillosu" w:date="2021-03-16T10:01:00Z">
        <w:r w:rsidR="006A2511">
          <w:t xml:space="preserve">except for </w:t>
        </w:r>
      </w:ins>
      <w:ins w:id="2272" w:author="Fatima Pillosu" w:date="2021-03-16T09:56:00Z">
        <w:r w:rsidR="00A504AA">
          <w:t>K</w:t>
        </w:r>
        <w:r w:rsidR="00A504AA" w:rsidRPr="00777105">
          <w:rPr>
            <w:rPrChange w:id="2273" w:author="Fatima Pillosu" w:date="2021-03-16T09:56:00Z">
              <w:rPr>
                <w:lang w:val="es-ES"/>
              </w:rPr>
            </w:rPrChange>
          </w:rPr>
          <w:t>é</w:t>
        </w:r>
        <w:r w:rsidR="00A504AA">
          <w:t>kes</w:t>
        </w:r>
      </w:ins>
      <w:ins w:id="2274" w:author="Fatima Pillosu" w:date="2021-03-16T10:02:00Z">
        <w:r w:rsidR="00F20D83">
          <w:t xml:space="preserve"> (1014 m)</w:t>
        </w:r>
      </w:ins>
      <w:ins w:id="2275" w:author="Fatima Pillosu" w:date="2021-03-16T09:56:00Z">
        <w:r w:rsidR="00777105">
          <w:t xml:space="preserve"> </w:t>
        </w:r>
      </w:ins>
      <w:ins w:id="2276" w:author="Fatima Pillosu" w:date="2021-03-16T09:57:00Z">
        <w:r w:rsidR="00777105">
          <w:t xml:space="preserve">in the </w:t>
        </w:r>
      </w:ins>
      <w:ins w:id="2277" w:author="Fatima Pillosu" w:date="2021-03-16T10:03:00Z">
        <w:r w:rsidR="00C45034">
          <w:t>“</w:t>
        </w:r>
      </w:ins>
      <w:ins w:id="2278" w:author="Fatima Pillosu" w:date="2021-03-17T10:44:00Z">
        <w:r w:rsidR="006F7482">
          <w:t>Heves” county</w:t>
        </w:r>
      </w:ins>
      <w:ins w:id="2279" w:author="Fatima Pillosu" w:date="2021-03-16T10:03:00Z">
        <w:r w:rsidR="00C45034">
          <w:t>.</w:t>
        </w:r>
      </w:ins>
      <w:ins w:id="2280" w:author="Fatima Pillosu" w:date="2021-03-16T09:42:00Z">
        <w:r>
          <w:t xml:space="preserve"> The climate of Hungary is </w:t>
        </w:r>
      </w:ins>
      <w:ins w:id="2281" w:author="Fatima Pillosu" w:date="2021-03-16T10:39:00Z">
        <w:r w:rsidR="00EA687E">
          <w:t xml:space="preserve">mainly </w:t>
        </w:r>
      </w:ins>
      <w:ins w:id="2282" w:author="Fatima Pillosu" w:date="2021-03-16T09:42:00Z">
        <w:r>
          <w:t>warm continental</w:t>
        </w:r>
      </w:ins>
      <w:ins w:id="2283" w:author="Fatima Pillosu" w:date="2021-03-16T10:39:00Z">
        <w:r w:rsidR="00DA0E87">
          <w:t>, and it is</w:t>
        </w:r>
        <w:r w:rsidR="00EA687E">
          <w:t xml:space="preserve"> influenced by</w:t>
        </w:r>
      </w:ins>
      <w:ins w:id="2284" w:author="Fatima Pillosu" w:date="2021-03-16T10:38:00Z">
        <w:r w:rsidR="00B8146E">
          <w:t xml:space="preserve"> </w:t>
        </w:r>
      </w:ins>
      <w:ins w:id="2285" w:author="Fatima Pillosu" w:date="2021-03-16T10:50:00Z">
        <w:r w:rsidR="00376F0E">
          <w:t xml:space="preserve">three main different climates: </w:t>
        </w:r>
      </w:ins>
      <w:ins w:id="2286" w:author="Fatima Pillosu" w:date="2021-03-16T10:38:00Z">
        <w:r w:rsidR="00B8146E">
          <w:t>continental</w:t>
        </w:r>
      </w:ins>
      <w:ins w:id="2287" w:author="Fatima Pillosu" w:date="2021-03-16T10:39:00Z">
        <w:r w:rsidR="00EA687E">
          <w:t xml:space="preserve"> </w:t>
        </w:r>
      </w:ins>
      <w:ins w:id="2288" w:author="Fatima Pillosu" w:date="2021-03-16T10:38:00Z">
        <w:r w:rsidR="00B8146E">
          <w:t xml:space="preserve">from </w:t>
        </w:r>
      </w:ins>
      <w:ins w:id="2289" w:author="Fatima Pillosu" w:date="2021-03-16T10:39:00Z">
        <w:r w:rsidR="00EA687E">
          <w:t xml:space="preserve">the </w:t>
        </w:r>
      </w:ins>
      <w:ins w:id="2290" w:author="Fatima Pillosu" w:date="2021-03-16T10:38:00Z">
        <w:r w:rsidR="00B8146E">
          <w:t>northeast, oceanic from</w:t>
        </w:r>
      </w:ins>
      <w:ins w:id="2291" w:author="Fatima Pillosu" w:date="2021-03-16T10:39:00Z">
        <w:r w:rsidR="00EA687E">
          <w:t xml:space="preserve"> the</w:t>
        </w:r>
      </w:ins>
      <w:ins w:id="2292" w:author="Fatima Pillosu" w:date="2021-03-16T10:38:00Z">
        <w:r w:rsidR="00B8146E">
          <w:t xml:space="preserve"> northwest,</w:t>
        </w:r>
      </w:ins>
      <w:ins w:id="2293" w:author="Fatima Pillosu" w:date="2021-03-16T10:39:00Z">
        <w:r w:rsidR="00EA687E">
          <w:t xml:space="preserve"> and</w:t>
        </w:r>
      </w:ins>
      <w:ins w:id="2294" w:author="Fatima Pillosu" w:date="2021-03-16T10:38:00Z">
        <w:r w:rsidR="00B8146E">
          <w:t xml:space="preserve"> Mediterranean</w:t>
        </w:r>
      </w:ins>
      <w:ins w:id="2295" w:author="Fatima Pillosu" w:date="2021-03-16T10:40:00Z">
        <w:r w:rsidR="00EA687E">
          <w:t xml:space="preserve"> </w:t>
        </w:r>
      </w:ins>
      <w:ins w:id="2296" w:author="Fatima Pillosu" w:date="2021-03-16T10:38:00Z">
        <w:r w:rsidR="00B8146E">
          <w:t>from southwest.</w:t>
        </w:r>
      </w:ins>
      <w:ins w:id="2297" w:author="Fatima Pillosu" w:date="2021-03-16T10:40:00Z">
        <w:r w:rsidR="00EA687E">
          <w:t xml:space="preserve"> Such influences make </w:t>
        </w:r>
      </w:ins>
      <w:ins w:id="2298" w:author="Fatima Pillosu" w:date="2021-03-16T10:41:00Z">
        <w:r w:rsidR="00AB522F">
          <w:t xml:space="preserve">average </w:t>
        </w:r>
      </w:ins>
      <w:ins w:id="2299" w:author="Fatima Pillosu" w:date="2021-03-16T10:40:00Z">
        <w:r w:rsidR="00EA687E">
          <w:t xml:space="preserve">rainfall </w:t>
        </w:r>
        <w:r w:rsidR="00ED3CC7">
          <w:t>vary in space and time.</w:t>
        </w:r>
      </w:ins>
      <w:ins w:id="2300" w:author="Fatima Pillosu" w:date="2021-03-17T11:09:00Z">
        <w:r w:rsidR="0049582F">
          <w:t xml:space="preserve"> May to September is the convective season,</w:t>
        </w:r>
      </w:ins>
      <w:ins w:id="2301" w:author="Fatima Pillosu" w:date="2021-03-17T11:10:00Z">
        <w:r w:rsidR="0049582F">
          <w:t xml:space="preserve"> in which daily precipitation extremes can often exceeded 100 mm</w:t>
        </w:r>
        <w:r w:rsidR="00555753">
          <w:t>/day. June is often the wettest month, whilst Febr</w:t>
        </w:r>
      </w:ins>
      <w:ins w:id="2302" w:author="Fatima Pillosu" w:date="2021-03-17T11:11:00Z">
        <w:r w:rsidR="00555753">
          <w:t>uary is the driest.</w:t>
        </w:r>
      </w:ins>
      <w:ins w:id="2303" w:author="Fatima Pillosu" w:date="2021-03-16T10:40:00Z">
        <w:r w:rsidR="00ED3CC7">
          <w:t xml:space="preserve"> </w:t>
        </w:r>
      </w:ins>
      <w:ins w:id="2304" w:author="Fatima Pillosu" w:date="2021-03-16T10:43:00Z">
        <w:r w:rsidR="00BD4AF9">
          <w:t>The wettest</w:t>
        </w:r>
      </w:ins>
      <w:ins w:id="2305" w:author="Fatima Pillosu" w:date="2021-03-16T10:44:00Z">
        <w:r w:rsidR="00707C28">
          <w:t xml:space="preserve"> </w:t>
        </w:r>
      </w:ins>
      <w:ins w:id="2306" w:author="Fatima Pillosu" w:date="2021-03-16T10:52:00Z">
        <w:r w:rsidR="002C495F">
          <w:t>area</w:t>
        </w:r>
      </w:ins>
      <w:ins w:id="2307" w:author="Fatima Pillosu" w:date="2021-03-16T10:53:00Z">
        <w:r w:rsidR="00FA4F77">
          <w:t>s</w:t>
        </w:r>
      </w:ins>
      <w:ins w:id="2308" w:author="Fatima Pillosu" w:date="2021-03-17T11:05:00Z">
        <w:r w:rsidR="00F65289">
          <w:t xml:space="preserve"> in Hungary</w:t>
        </w:r>
      </w:ins>
      <w:ins w:id="2309" w:author="Fatima Pillosu" w:date="2021-03-17T11:04:00Z">
        <w:r w:rsidR="00F65289">
          <w:t xml:space="preserve"> (&gt; 850 mm, annual average)</w:t>
        </w:r>
      </w:ins>
      <w:ins w:id="2310" w:author="Fatima Pillosu" w:date="2021-03-16T10:48:00Z">
        <w:r w:rsidR="008B20B9">
          <w:t xml:space="preserve"> coincide with the hilliest parts of the country</w:t>
        </w:r>
      </w:ins>
      <w:ins w:id="2311" w:author="Fatima Pillosu" w:date="2021-03-17T10:45:00Z">
        <w:r w:rsidR="00D37FDB">
          <w:t xml:space="preserve">, mainly </w:t>
        </w:r>
      </w:ins>
      <w:ins w:id="2312" w:author="Fatima Pillosu" w:date="2021-03-16T10:49:00Z">
        <w:r w:rsidR="00B16BB5">
          <w:t xml:space="preserve">in the </w:t>
        </w:r>
        <w:r w:rsidR="00E67355">
          <w:t>southwest (Vas, Zala, Ve</w:t>
        </w:r>
        <w:r w:rsidR="00E8181E">
          <w:t>szpr</w:t>
        </w:r>
      </w:ins>
      <w:ins w:id="2313" w:author="Fatima Pillosu" w:date="2021-03-16T10:50:00Z">
        <w:r w:rsidR="00E8181E" w:rsidRPr="00E8181E">
          <w:rPr>
            <w:rPrChange w:id="2314" w:author="Fatima Pillosu" w:date="2021-03-16T10:50:00Z">
              <w:rPr>
                <w:lang w:val="es-ES"/>
              </w:rPr>
            </w:rPrChange>
          </w:rPr>
          <w:t>ém</w:t>
        </w:r>
        <w:r w:rsidR="00E8181E">
          <w:t>, Somogy, and Baranya</w:t>
        </w:r>
      </w:ins>
      <w:ins w:id="2315" w:author="Fatima Pillosu" w:date="2021-03-16T10:53:00Z">
        <w:r w:rsidR="00FA4F77">
          <w:t xml:space="preserve"> counties</w:t>
        </w:r>
      </w:ins>
      <w:ins w:id="2316" w:author="Fatima Pillosu" w:date="2021-03-16T10:49:00Z">
        <w:r w:rsidR="00E67355">
          <w:t>)</w:t>
        </w:r>
      </w:ins>
      <w:ins w:id="2317" w:author="Fatima Pillosu" w:date="2021-03-17T10:45:00Z">
        <w:r w:rsidR="00D37FDB">
          <w:t>, and in the nort</w:t>
        </w:r>
        <w:r w:rsidR="002716AE">
          <w:t>h</w:t>
        </w:r>
      </w:ins>
      <w:ins w:id="2318" w:author="Fatima Pillosu" w:date="2021-03-17T10:57:00Z">
        <w:r w:rsidR="00A02371">
          <w:t>east</w:t>
        </w:r>
      </w:ins>
      <w:ins w:id="2319" w:author="Fatima Pillosu" w:date="2021-03-17T10:45:00Z">
        <w:r w:rsidR="002716AE">
          <w:t xml:space="preserve"> </w:t>
        </w:r>
      </w:ins>
      <w:ins w:id="2320" w:author="Fatima Pillosu" w:date="2021-03-17T10:46:00Z">
        <w:r w:rsidR="002716AE">
          <w:t>(</w:t>
        </w:r>
        <w:r w:rsidR="007D1269">
          <w:t>Pest, N</w:t>
        </w:r>
        <w:r w:rsidR="007D1269" w:rsidRPr="007D1269">
          <w:rPr>
            <w:rPrChange w:id="2321" w:author="Fatima Pillosu" w:date="2021-03-17T10:46:00Z">
              <w:rPr>
                <w:lang w:val="es-ES"/>
              </w:rPr>
            </w:rPrChange>
          </w:rPr>
          <w:t>ó</w:t>
        </w:r>
        <w:r w:rsidR="007D1269">
          <w:t xml:space="preserve">grád, Heves and </w:t>
        </w:r>
      </w:ins>
      <w:ins w:id="2322" w:author="Fatima Pillosu" w:date="2021-03-17T10:47:00Z">
        <w:r w:rsidR="009426C8">
          <w:t>Borsod</w:t>
        </w:r>
        <w:r w:rsidR="00F05373">
          <w:t>-</w:t>
        </w:r>
        <w:r w:rsidR="009426C8">
          <w:t>Abaúj</w:t>
        </w:r>
        <w:r w:rsidR="00F05373">
          <w:t>-</w:t>
        </w:r>
        <w:r w:rsidR="009426C8">
          <w:t>Zempl</w:t>
        </w:r>
        <w:r w:rsidR="00F05373">
          <w:t>én counties</w:t>
        </w:r>
      </w:ins>
      <w:ins w:id="2323" w:author="Fatima Pillosu" w:date="2021-03-17T10:46:00Z">
        <w:r w:rsidR="002716AE">
          <w:t>)</w:t>
        </w:r>
      </w:ins>
      <w:ins w:id="2324" w:author="Fatima Pillosu" w:date="2021-03-17T10:48:00Z">
        <w:r w:rsidR="00F05373">
          <w:t>.</w:t>
        </w:r>
      </w:ins>
      <w:ins w:id="2325" w:author="Fatima Pillosu" w:date="2021-03-17T10:49:00Z">
        <w:r w:rsidR="00A4718F">
          <w:t xml:space="preserve"> </w:t>
        </w:r>
      </w:ins>
      <w:ins w:id="2326" w:author="Fatima Pillosu" w:date="2021-03-16T10:53:00Z">
        <w:r w:rsidR="00FA4F77">
          <w:t xml:space="preserve">On the </w:t>
        </w:r>
      </w:ins>
      <w:ins w:id="2327" w:author="Fatima Pillosu" w:date="2021-03-16T10:54:00Z">
        <w:r w:rsidR="001D08C8">
          <w:t>contrary</w:t>
        </w:r>
      </w:ins>
      <w:ins w:id="2328" w:author="Fatima Pillosu" w:date="2021-03-16T10:53:00Z">
        <w:r w:rsidR="00FA4F77">
          <w:t>, the driest areas</w:t>
        </w:r>
      </w:ins>
      <w:ins w:id="2329" w:author="Fatima Pillosu" w:date="2021-03-17T10:58:00Z">
        <w:r w:rsidR="007633B5">
          <w:t xml:space="preserve"> </w:t>
        </w:r>
      </w:ins>
      <w:ins w:id="2330" w:author="Fatima Pillosu" w:date="2021-03-17T11:03:00Z">
        <w:r w:rsidR="00021F27">
          <w:t>(&lt;</w:t>
        </w:r>
        <w:r w:rsidR="00351B89">
          <w:t xml:space="preserve"> </w:t>
        </w:r>
      </w:ins>
      <w:ins w:id="2331" w:author="Fatima Pillosu" w:date="2021-03-17T10:58:00Z">
        <w:r w:rsidR="007633B5">
          <w:t>5</w:t>
        </w:r>
      </w:ins>
      <w:ins w:id="2332" w:author="Fatima Pillosu" w:date="2021-03-17T10:59:00Z">
        <w:r w:rsidR="007633B5">
          <w:t>00 mm</w:t>
        </w:r>
      </w:ins>
      <w:ins w:id="2333" w:author="Fatima Pillosu" w:date="2021-03-17T11:03:00Z">
        <w:r w:rsidR="00351B89">
          <w:t>, annual average</w:t>
        </w:r>
        <w:r w:rsidR="00021F27">
          <w:t>)</w:t>
        </w:r>
      </w:ins>
      <w:ins w:id="2334" w:author="Fatima Pillosu" w:date="2021-03-16T10:53:00Z">
        <w:r w:rsidR="00FA4F77">
          <w:t xml:space="preserve"> </w:t>
        </w:r>
      </w:ins>
      <w:ins w:id="2335" w:author="Fatima Pillosu" w:date="2021-03-16T10:54:00Z">
        <w:r w:rsidR="001D08C8">
          <w:t xml:space="preserve">coincide with </w:t>
        </w:r>
        <w:r w:rsidR="009F5084">
          <w:t>the flattest parts of the country</w:t>
        </w:r>
      </w:ins>
      <w:ins w:id="2336" w:author="Fatima Pillosu" w:date="2021-03-17T10:49:00Z">
        <w:r w:rsidR="00D938D3">
          <w:t xml:space="preserve"> in the</w:t>
        </w:r>
      </w:ins>
      <w:ins w:id="2337" w:author="Fatima Pillosu" w:date="2021-03-17T10:50:00Z">
        <w:r w:rsidR="002C5E6E">
          <w:t xml:space="preserve"> </w:t>
        </w:r>
      </w:ins>
      <w:ins w:id="2338" w:author="Fatima Pillosu" w:date="2021-03-17T10:57:00Z">
        <w:r w:rsidR="00A50D30">
          <w:t>south</w:t>
        </w:r>
      </w:ins>
      <w:ins w:id="2339" w:author="Fatima Pillosu" w:date="2021-03-17T10:50:00Z">
        <w:r w:rsidR="002C5E6E">
          <w:t>east (</w:t>
        </w:r>
        <w:r w:rsidR="004E0D52">
          <w:t>Southern and Northern Great Plain)</w:t>
        </w:r>
      </w:ins>
      <w:ins w:id="2340" w:author="Fatima Pillosu" w:date="2021-03-17T10:51:00Z">
        <w:r w:rsidR="004E0D52">
          <w:t xml:space="preserve">, </w:t>
        </w:r>
      </w:ins>
      <w:ins w:id="2341" w:author="Fatima Pillosu" w:date="2021-03-17T10:57:00Z">
        <w:r w:rsidR="0007799B">
          <w:t>except for</w:t>
        </w:r>
      </w:ins>
      <w:ins w:id="2342" w:author="Fatima Pillosu" w:date="2021-03-17T10:51:00Z">
        <w:r w:rsidR="004E0D52">
          <w:t xml:space="preserve"> the </w:t>
        </w:r>
        <w:r w:rsidR="007B1075">
          <w:t>east part of the Szaboics-Sza</w:t>
        </w:r>
        <w:r w:rsidR="006378E7">
          <w:t>tm</w:t>
        </w:r>
      </w:ins>
      <w:ins w:id="2343" w:author="Fatima Pillosu" w:date="2021-03-17T10:55:00Z">
        <w:r w:rsidR="00463F8C" w:rsidRPr="000A1004">
          <w:rPr>
            <w:rPrChange w:id="2344" w:author="Fatima Pillosu" w:date="2021-03-17T10:55:00Z">
              <w:rPr>
                <w:lang w:val="es-ES"/>
              </w:rPr>
            </w:rPrChange>
          </w:rPr>
          <w:t>á</w:t>
        </w:r>
      </w:ins>
      <w:ins w:id="2345" w:author="Fatima Pillosu" w:date="2021-03-17T10:51:00Z">
        <w:r w:rsidR="006378E7">
          <w:t>r-</w:t>
        </w:r>
      </w:ins>
      <w:ins w:id="2346" w:author="Fatima Pillosu" w:date="2021-03-17T10:54:00Z">
        <w:r w:rsidR="00143617">
          <w:t>Bereg</w:t>
        </w:r>
      </w:ins>
      <w:ins w:id="2347" w:author="Fatima Pillosu" w:date="2021-03-17T10:56:00Z">
        <w:r w:rsidR="000A1004">
          <w:t xml:space="preserve"> county</w:t>
        </w:r>
      </w:ins>
      <w:ins w:id="2348" w:author="Fatima Pillosu" w:date="2021-03-17T10:49:00Z">
        <w:r w:rsidR="00D938D3">
          <w:t>.</w:t>
        </w:r>
      </w:ins>
      <w:ins w:id="2349" w:author="Fatima Pillosu" w:date="2021-03-17T11:06:00Z">
        <w:r w:rsidR="009463A7">
          <w:t xml:space="preserve"> </w:t>
        </w:r>
      </w:ins>
      <w:ins w:id="2350" w:author="Fatima Pillosu" w:date="2021-03-17T11:16:00Z">
        <w:r w:rsidR="00691EB0">
          <w:t xml:space="preserve">In Hungary, </w:t>
        </w:r>
      </w:ins>
      <w:ins w:id="2351" w:author="Fatima Pillosu" w:date="2021-03-16T09:42:00Z">
        <w:r>
          <w:t xml:space="preserve">extreme precipitation </w:t>
        </w:r>
      </w:ins>
      <w:ins w:id="2352" w:author="Fatima Pillosu" w:date="2021-03-17T11:16:00Z">
        <w:r w:rsidR="00691EB0">
          <w:t xml:space="preserve">events are </w:t>
        </w:r>
      </w:ins>
      <w:ins w:id="2353" w:author="Fatima Pillosu" w:date="2021-03-16T09:42:00Z">
        <w:r>
          <w:t xml:space="preserve">connected to large scale </w:t>
        </w:r>
      </w:ins>
      <w:ins w:id="2354" w:author="Fatima Pillosu" w:date="2021-03-17T11:14:00Z">
        <w:r w:rsidR="00DC350F">
          <w:t>systems</w:t>
        </w:r>
      </w:ins>
      <w:ins w:id="2355" w:author="Fatima Pillosu" w:date="2021-03-17T11:31:00Z">
        <w:r w:rsidR="00A809B1">
          <w:t xml:space="preserve"> (</w:t>
        </w:r>
      </w:ins>
      <w:ins w:id="2356" w:author="Fatima Pillosu" w:date="2021-03-17T11:32:00Z">
        <w:r w:rsidR="005F7193">
          <w:t xml:space="preserve">e.g. </w:t>
        </w:r>
      </w:ins>
      <w:ins w:id="2357" w:author="Fatima Pillosu" w:date="2021-03-17T11:31:00Z">
        <w:r w:rsidR="00A809B1">
          <w:t xml:space="preserve">cyclones, </w:t>
        </w:r>
        <w:r w:rsidR="005F7193">
          <w:t>squall lines or cold fronts</w:t>
        </w:r>
        <w:r w:rsidR="00A809B1">
          <w:t>)</w:t>
        </w:r>
      </w:ins>
      <w:ins w:id="2358" w:author="Fatima Pillosu" w:date="2021-03-17T11:29:00Z">
        <w:r w:rsidR="009D071B">
          <w:t xml:space="preserve">. However, </w:t>
        </w:r>
        <w:r w:rsidR="005D065C">
          <w:t xml:space="preserve">local </w:t>
        </w:r>
      </w:ins>
      <w:ins w:id="2359" w:author="Fatima Pillosu" w:date="2021-03-17T11:32:00Z">
        <w:r w:rsidR="007F0485">
          <w:t>influences like those due to complex</w:t>
        </w:r>
      </w:ins>
      <w:ins w:id="2360" w:author="Fatima Pillosu" w:date="2021-03-17T11:29:00Z">
        <w:r w:rsidR="005D065C">
          <w:t xml:space="preserve"> orographic can </w:t>
        </w:r>
      </w:ins>
      <w:ins w:id="2361" w:author="Fatima Pillosu" w:date="2021-03-17T11:30:00Z">
        <w:r w:rsidR="005D065C">
          <w:t xml:space="preserve">produce </w:t>
        </w:r>
      </w:ins>
      <w:ins w:id="2362" w:author="Fatima Pillosu" w:date="2021-03-17T11:32:00Z">
        <w:r w:rsidR="007F0485">
          <w:t xml:space="preserve">or enhance </w:t>
        </w:r>
      </w:ins>
      <w:ins w:id="2363" w:author="Fatima Pillosu" w:date="2021-03-17T11:33:00Z">
        <w:r w:rsidR="007F0485">
          <w:t>extreme precipitation. In certain occasions, s</w:t>
        </w:r>
      </w:ins>
      <w:ins w:id="2364" w:author="Fatima Pillosu" w:date="2021-03-16T09:42:00Z">
        <w:r>
          <w:t xml:space="preserve">mall differences in </w:t>
        </w:r>
      </w:ins>
      <w:ins w:id="2365" w:author="Fatima Pillosu" w:date="2021-03-17T11:33:00Z">
        <w:r w:rsidR="007F0485">
          <w:t xml:space="preserve">the </w:t>
        </w:r>
      </w:ins>
      <w:ins w:id="2366" w:author="Fatima Pillosu" w:date="2021-03-16T09:42:00Z">
        <w:r>
          <w:t>orography</w:t>
        </w:r>
      </w:ins>
      <w:ins w:id="2367" w:author="Fatima Pillosu" w:date="2021-03-17T11:33:00Z">
        <w:r w:rsidR="00273DD1">
          <w:t xml:space="preserve"> (e.g.</w:t>
        </w:r>
      </w:ins>
      <w:ins w:id="2368" w:author="Fatima Pillosu" w:date="2021-03-17T11:34:00Z">
        <w:r w:rsidR="00273DD1">
          <w:t xml:space="preserve"> 100-250 m</w:t>
        </w:r>
      </w:ins>
      <w:ins w:id="2369" w:author="Fatima Pillosu" w:date="2021-03-17T11:33:00Z">
        <w:r w:rsidR="00273DD1">
          <w:t>)</w:t>
        </w:r>
      </w:ins>
      <w:ins w:id="2370" w:author="Fatima Pillosu" w:date="2021-03-16T09:42:00Z">
        <w:r>
          <w:t xml:space="preserve"> can be enough to trigger </w:t>
        </w:r>
      </w:ins>
      <w:ins w:id="2371" w:author="Fatima Pillosu" w:date="2021-03-17T11:34:00Z">
        <w:r w:rsidR="00273DD1">
          <w:t>localized extreme rainfall.</w:t>
        </w:r>
      </w:ins>
    </w:p>
    <w:p w14:paraId="21FCEC98" w14:textId="085B05CA" w:rsidR="000B3C34" w:rsidRPr="007E528B" w:rsidRDefault="000B3C34">
      <w:pPr>
        <w:pStyle w:val="Heading3"/>
        <w:numPr>
          <w:ilvl w:val="0"/>
          <w:numId w:val="27"/>
        </w:numPr>
        <w:rPr>
          <w:ins w:id="2372" w:author="Fatima Maria Pillosu" w:date="2021-03-15T05:46:00Z"/>
        </w:rPr>
        <w:pPrChange w:id="2373" w:author="Fatima Maria Pillosu" w:date="2021-03-15T05:46:00Z">
          <w:pPr/>
        </w:pPrChange>
      </w:pPr>
      <w:ins w:id="2374" w:author="Fatima Maria Pillosu" w:date="2021-03-15T05:43:00Z">
        <w:r w:rsidRPr="007E528B">
          <w:t xml:space="preserve">HOW OMSZ FORECASTERS PREDICT EXTREME (LOCALIZED) RAINFALL? </w:t>
        </w:r>
      </w:ins>
    </w:p>
    <w:p w14:paraId="65FF0584" w14:textId="56FC68B8" w:rsidR="00BD727A" w:rsidRPr="001B2CA6" w:rsidDel="00563117" w:rsidRDefault="00BD727A" w:rsidP="00BD727A">
      <w:pPr>
        <w:rPr>
          <w:ins w:id="2375" w:author="Fatima Maria Pillosu" w:date="2021-03-15T05:43:00Z"/>
          <w:del w:id="2376" w:author="Fatima Pillosu" w:date="2021-03-17T11:35:00Z"/>
          <w:i/>
          <w:iCs/>
        </w:rPr>
      </w:pPr>
      <w:ins w:id="2377" w:author="Fatima Maria Pillosu" w:date="2021-03-15T05:43:00Z">
        <w:r>
          <w:t xml:space="preserve">OMSZ has a long-standing experience (since the 1990s) in developing, using, and verifying EPFs. Therefore, extreme rainfall predictions are mostly generated and disseminated to the public using </w:t>
        </w:r>
      </w:ins>
      <w:ins w:id="2378" w:author="Fatima Pillosu" w:date="2021-03-17T11:35:00Z">
        <w:r w:rsidR="00563117">
          <w:t>ensembles</w:t>
        </w:r>
      </w:ins>
      <w:ins w:id="2379" w:author="Fatima Maria Pillosu" w:date="2021-03-15T05:43:00Z">
        <w:del w:id="2380" w:author="Fatima Pillosu" w:date="2021-03-17T11:35:00Z">
          <w:r w:rsidDel="00563117">
            <w:delText>EPFS</w:delText>
          </w:r>
        </w:del>
        <w:r>
          <w:t xml:space="preserve">. OMSZ forecasters would typically look at a suite of ensemble models, including AROME, ALADIN and ECMWF. OMSZ forecasters also take part regularly </w:t>
        </w:r>
        <w:r>
          <w:lastRenderedPageBreak/>
          <w:t>in educational and training programmes about the ECMWF ENS to keep updated on ensemble developments and improve the use of ECMWF probabilistic products</w:t>
        </w:r>
      </w:ins>
      <w:ins w:id="2381" w:author="Fatima Pillosu" w:date="2021-03-17T11:35:00Z">
        <w:r w:rsidR="00563117">
          <w:t>.</w:t>
        </w:r>
      </w:ins>
      <w:ins w:id="2382" w:author="Fatima Maria Pillosu" w:date="2021-03-15T05:43:00Z">
        <w:del w:id="2383" w:author="Fatima Pillosu" w:date="2021-03-17T11:35:00Z">
          <w:r w:rsidDel="00563117">
            <w:delText>.\par</w:delText>
          </w:r>
        </w:del>
      </w:ins>
      <w:ins w:id="2384" w:author="Fatima Pillosu" w:date="2021-03-17T11:35:00Z">
        <w:r w:rsidR="00563117">
          <w:t xml:space="preserve"> </w:t>
        </w:r>
      </w:ins>
    </w:p>
    <w:p w14:paraId="62557C84" w14:textId="7BCF210C" w:rsidR="00BD727A" w:rsidRDefault="00BD727A" w:rsidP="00DB56E2">
      <w:pPr>
        <w:rPr>
          <w:ins w:id="2385" w:author="Fatima Maria Pillosu" w:date="2021-03-15T05:43:00Z"/>
        </w:rPr>
      </w:pPr>
      <w:ins w:id="2386" w:author="Fatima Maria Pillosu" w:date="2021-03-15T05:43:00Z">
        <w:r>
          <w:t xml:space="preserve">OMSZ is also experienced in rainfall post-processing which is regularly used at OMS to add value in the forecast of small-scale low-predictability phenomena like extreme localized rainfall </w:t>
        </w:r>
        <w:r>
          <w:fldChar w:fldCharType="begin" w:fldLock="1"/>
        </w:r>
      </w:ins>
      <w:r w:rsidR="00DB56E2">
        <w:instrText>ADDIN CSL_CITATION {"citationItems":[{"id":"ITEM-1","itemData":{"DOI":"10.21957/cf1598","author":[{"dropping-particle":"","family":"Matrai","given":"Amarilla","non-dropping-particle":"","parse-names":false,"suffix":""},{"dropping-particle":"","family":"Ihász","given":"István","non-dropping-particle":"","parse-names":false,"suffix":""}],"container-title":"ECMWF Newsletter","id":"ITEM-1","issue":"152","issued":{"date-parts":[["2017"]]},"page":"37-40","title":"Calibrating forecasts of heavy precipitation in river catchments","type":"article-journal"},"uris":["http://www.mendeley.com/documents/?uuid=d7075f3f-fc73-3319-93d4-e15b2a9782bf"]},{"id":"ITEM-2","itemData":{"DOI":"10.28974/idojaras.2018.1.5","author":[{"dropping-particle":"","family":"Ihász","given":"István","non-dropping-particle":"","parse-names":false,"suffix":""},{"dropping-particle":"","family":"Mátrai","given":"Amarilla","non-dropping-particle":"","parse-names":false,"suffix":""},{"dropping-particle":"","family":"Szintai","given":"Balázs","non-dropping-particle":"","parse-names":false,"suffix":""},{"dropping-particle":"","family":"Szucs","given":"Mihály","non-dropping-particle":"","parse-names":false,"suffix":""},{"dropping-particle":"","family":"Bonta","given":"Imre","non-dropping-particle":"","parse-names":false,"suffix":""}],"container-title":"Idojaras - Quarterly Journal of the Hungarian Meteorological Service","id":"ITEM-2","issue":"1","issued":{"date-parts":[["2018"]]},"page":"59-79","title":"Application of European numerical weather prediction models for hydrological purposes","type":"article-journal","volume":"122"},"uris":["http://www.mendeley.com/documents/?uuid=05a57fa8-d4e1-3668-aabe-bd38fed48856"]}],"mendeley":{"formattedCitation":"(Matrai and Ihász 2017; Ihász et al. 2018)","plainTextFormattedCitation":"(Matrai and Ihász 2017; Ihász et al. 2018)","previouslyFormattedCitation":"(Matrai and Ihász 2017; Ihász et al. 2018)"},"properties":{"noteIndex":0},"schema":"https://github.com/citation-style-language/schema/raw/master/csl-citation.json"}</w:instrText>
      </w:r>
      <w:ins w:id="2387" w:author="Fatima Maria Pillosu" w:date="2021-03-15T05:43:00Z">
        <w:r>
          <w:fldChar w:fldCharType="separate"/>
        </w:r>
        <w:r w:rsidRPr="00FC05C4">
          <w:rPr>
            <w:noProof/>
          </w:rPr>
          <w:t>(Matrai and Ihász 2017; Ihász et al. 2018)</w:t>
        </w:r>
        <w:r>
          <w:fldChar w:fldCharType="end"/>
        </w:r>
      </w:ins>
      <w:ins w:id="2388" w:author="Fatima Pillosu" w:date="2021-03-17T11:35:00Z">
        <w:r w:rsidR="00563117">
          <w:t>.</w:t>
        </w:r>
      </w:ins>
    </w:p>
    <w:p w14:paraId="73B48603" w14:textId="77777777" w:rsidR="00BD727A" w:rsidRPr="007E528B" w:rsidRDefault="00BD727A">
      <w:pPr>
        <w:rPr>
          <w:ins w:id="2389" w:author="Fatima Maria Pillosu" w:date="2021-03-15T05:43:00Z"/>
        </w:rPr>
        <w:pPrChange w:id="2390" w:author="Fatima Maria Pillosu" w:date="2021-03-15T05:43:00Z">
          <w:pPr>
            <w:pStyle w:val="Heading1"/>
          </w:pPr>
        </w:pPrChange>
      </w:pPr>
    </w:p>
    <w:p w14:paraId="1E91140F" w14:textId="77777777" w:rsidR="00890188" w:rsidRDefault="00890188">
      <w:pPr>
        <w:pStyle w:val="Heading1"/>
        <w:rPr>
          <w:ins w:id="2391" w:author="Fatima Maria Pillosu" w:date="2021-03-15T05:48:00Z"/>
        </w:rPr>
        <w:sectPr w:rsidR="00890188" w:rsidSect="00F66924">
          <w:pgSz w:w="11906" w:h="16838"/>
          <w:pgMar w:top="1418" w:right="1418" w:bottom="1418" w:left="1418" w:header="709" w:footer="709" w:gutter="0"/>
          <w:lnNumType w:countBy="1" w:restart="continuous"/>
          <w:cols w:space="708"/>
          <w:docGrid w:linePitch="360"/>
        </w:sectPr>
      </w:pPr>
    </w:p>
    <w:p w14:paraId="42189EC6" w14:textId="4EC1A77C" w:rsidR="00355B34" w:rsidDel="00CF57BA" w:rsidRDefault="00620967">
      <w:pPr>
        <w:pStyle w:val="Heading1"/>
        <w:rPr>
          <w:ins w:id="2392" w:author="Fatima Pillosu" w:date="2021-02-15T16:44:00Z"/>
          <w:del w:id="2393" w:author="Fatima Maria Pillosu" w:date="2021-02-17T09:20:00Z"/>
        </w:rPr>
        <w:pPrChange w:id="2394" w:author="Fatima Maria Pillosu" w:date="2021-02-17T09:20:00Z">
          <w:pPr/>
        </w:pPrChange>
      </w:pPr>
      <w:ins w:id="2395" w:author="Fatima Maria Pillosu" w:date="2021-02-15T20:35:00Z">
        <w:r>
          <w:lastRenderedPageBreak/>
          <w:t>Methods</w:t>
        </w:r>
      </w:ins>
      <w:ins w:id="2396" w:author="Fatima Pillosu" w:date="2021-02-15T16:44:00Z">
        <w:del w:id="2397" w:author="Fatima Maria Pillosu" w:date="2021-02-17T09:20:00Z">
          <w:r w:rsidR="00355B34" w:rsidDel="00CF57BA">
            <w:delText xml:space="preserve">Due to the change in today’s forecasters role within the warning chain towards providing more impact-based forecasts to end-users (e.g. decision makers, emergency managers, or the public) and being the middleman between them and the developers of forecast products </w:delText>
          </w:r>
          <w:r w:rsidR="00355B34" w:rsidDel="00CF57BA">
            <w:fldChar w:fldCharType="begin" w:fldLock="1"/>
          </w:r>
          <w:r w:rsidR="00355B34" w:rsidRPr="001B4107" w:rsidDel="00CF57BA">
            <w:delInstrText>ADDIN CSL_CITATION {"citationItems":[{"id":"ITEM-1","itemData":{"ISBN":"9780262036061","author":[{"dropping-particle":"","family":"Hoffman","given":"Robert R.","non-dropping-particle":"","parse-names":false,"suffix":""},{"dropping-particle":"","family":"LaDue","given":"Daphne S.","non-dropping-particle":"","parse-names":false,"suffix":""},{"dropping-particle":"","family":"Mogil","given":"H. Michael","non-dropping-particle":"","parse-names":false,"suffix":""},{"dropping-particle":"","family":"Roebbe</w:delInstrText>
          </w:r>
          <w:r w:rsidR="00355B34" w:rsidRPr="007E528B" w:rsidDel="00CF57BA">
            <w:delInstrText>r","given":"Paul J.","non-dropping-particle":"","parse-names":false,"suffix":""},{"dropping-particle":"","family":"Trafton","given":"J. Gregory","non-dropping-particle":"","parse-names":false,"suffix":""}],"id":"ITEM-1","issued":{"date-parts":[["2017"]]},"publisher":"The MIT Press","title":"Minding the Weather: How Expert Forecasters Think","type":"book"},"uris":["http://www.mendeley.com/documents/?uuid=d7594e90-80c4-4b4f-a950-451199cf4e25"]},{"id":"ITEM-2","itemData":{"DOI":"10.1175/waf-d-19-0108.1","author":[{"dropping-particle":"","family":"Demuth","given":"Julie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roles","type":"article-journal","volume":"23"},"uris":["http://www.mendeley.com/documents/?uuid=d7a09696-bbc1-347e-b442-b80fecb56d15"]},{"id":"ITEM-4","itemData":{"DOI":"10.1175/2008BAMS2657.1","author":[{"dropping-particle":"","family":"Sills","given":"David M.L.","non-dropping-particle":"","parse-names":false,"suffix":""}],"container-title":"Bulletin of the American Meteorological Society","id":"ITEM-4","issue":"5","issued":{"date-parts":[["2009"]]},"page":"619-627","title":"On the MSC forecasters forums and the future role of the human forecaster","type":"article-journal","volume":"90"},"uris":["http://www.mendeley.com/documents/?uuid=ef8ad055-01ba-3343-af19-7e9ed8345fb7"]}],"mendeley":{"formattedCitation":"(Hoffman et al. 2017; Demuth et al. 2020; Novak et al. 2008; Sills 2009)","manualFormatting":"(Demuth et al. 2020; Hoffman et al. 2017; Sills 2009; Novak et al. 2008)","plainTextFormattedCitation":"(Hoffman et al. 2017; Demuth et al. 2020; Novak et al. 2008; Sills 2009)","previouslyFormattedCitation":"(Hoffman et al. 2017; Demuth et al. 2020; Novak et al. 2008; Sills 2009)"},"properties":{"noteIndex":0},"schema":"https://github.com/citation-style-language/schema/raw/master/csl-citation.json"}</w:delInstrText>
          </w:r>
          <w:r w:rsidR="00355B34" w:rsidDel="00CF57BA">
            <w:fldChar w:fldCharType="separate"/>
          </w:r>
          <w:r w:rsidR="00355B34" w:rsidRPr="001B4107" w:rsidDel="00CF57BA">
            <w:rPr>
              <w:noProof/>
            </w:rPr>
            <w:delText>(Demuth et al. 2020; Hoffman et al. 2017; Sills 2009; Novak et al. 2008)</w:delText>
          </w:r>
          <w:r w:rsidR="00355B34" w:rsidDel="00CF57BA">
            <w:fldChar w:fldCharType="end"/>
          </w:r>
          <w:r w:rsidR="00355B34" w:rsidDel="00CF57BA">
            <w:delText>, this study will focus on the training needs of forecasters.</w:delText>
          </w:r>
        </w:del>
      </w:ins>
    </w:p>
    <w:p w14:paraId="2ABEA8D5" w14:textId="77777777" w:rsidR="00355B34" w:rsidDel="00843AD4" w:rsidRDefault="00355B34">
      <w:pPr>
        <w:pStyle w:val="Heading1"/>
        <w:rPr>
          <w:ins w:id="2398" w:author="Fatima Pillosu" w:date="2021-02-15T17:16:00Z"/>
          <w:del w:id="2399" w:author="Fatima Maria Pillosu" w:date="2021-02-18T07:23:00Z"/>
        </w:rPr>
        <w:pPrChange w:id="2400" w:author="Fatima Maria Pillosu" w:date="2021-02-17T09:20:00Z">
          <w:pPr/>
        </w:pPrChange>
      </w:pPr>
    </w:p>
    <w:p w14:paraId="76912C67" w14:textId="77777777" w:rsidR="00C74596" w:rsidRDefault="00C74596">
      <w:pPr>
        <w:pStyle w:val="Heading1"/>
        <w:rPr>
          <w:ins w:id="2401" w:author="Fatima Maria Pillosu" w:date="2021-02-22T14:10:00Z"/>
        </w:rPr>
        <w:pPrChange w:id="2402" w:author="Fatima Maria Pillosu" w:date="2021-02-22T14:10:00Z">
          <w:pPr>
            <w:pStyle w:val="Heading2"/>
          </w:pPr>
        </w:pPrChange>
      </w:pPr>
    </w:p>
    <w:p w14:paraId="1130B4CA" w14:textId="7BAEA8DD" w:rsidR="00843AD4" w:rsidRDefault="00843AD4">
      <w:pPr>
        <w:pStyle w:val="Heading2"/>
        <w:numPr>
          <w:ilvl w:val="0"/>
          <w:numId w:val="28"/>
        </w:numPr>
        <w:rPr>
          <w:ins w:id="2403" w:author="Fatima Maria Pillosu" w:date="2021-02-18T07:23:00Z"/>
        </w:rPr>
        <w:pPrChange w:id="2404" w:author="Fatima Maria Pillosu" w:date="2021-03-18T16:02:00Z">
          <w:pPr/>
        </w:pPrChange>
      </w:pPr>
      <w:ins w:id="2405" w:author="Fatima Maria Pillosu" w:date="2021-02-18T07:23:00Z">
        <w:r>
          <w:t>Participants</w:t>
        </w:r>
      </w:ins>
    </w:p>
    <w:p w14:paraId="21C4E97F" w14:textId="0948E3D8" w:rsidR="00D374B7" w:rsidRDefault="00851CC6">
      <w:pPr>
        <w:rPr>
          <w:ins w:id="2406" w:author="Fatima Maria Pillosu" w:date="2021-02-20T07:21:00Z"/>
        </w:rPr>
      </w:pPr>
      <w:ins w:id="2407" w:author="Fatima Maria Pillosu" w:date="2021-02-20T06:50:00Z">
        <w:r>
          <w:t xml:space="preserve">This study aims at collecting independent local-expert feedback on (1) ecPoint-Rainfall performance in the prediction of extreme localized rainfall, and (2) its perceived usefulness in the creation of forecasts and warnings. </w:t>
        </w:r>
      </w:ins>
      <w:ins w:id="2408" w:author="Fatima Maria Pillosu" w:date="2021-02-20T06:49:00Z">
        <w:r>
          <w:t>The study is specifically interested at collecting such feedback from the perspective of operational forecasters at NHMSs</w:t>
        </w:r>
      </w:ins>
      <w:ins w:id="2409" w:author="Fatima Maria Pillosu" w:date="2021-02-20T06:51:00Z">
        <w:r>
          <w:t xml:space="preserve"> </w:t>
        </w:r>
      </w:ins>
      <w:ins w:id="2410" w:author="Fatima Maria Pillosu" w:date="2021-02-20T07:32:00Z">
        <w:r w:rsidR="00B93840" w:rsidRPr="0024797D">
          <w:rPr>
            <w:rPrChange w:id="2411" w:author="Fatima Maria Pillosu" w:date="2021-02-22T09:40:00Z">
              <w:rPr>
                <w:color w:val="FF0000"/>
              </w:rPr>
            </w:rPrChange>
          </w:rPr>
          <w:t>as</w:t>
        </w:r>
      </w:ins>
      <w:ins w:id="2412" w:author="Fatima Maria Pillosu" w:date="2021-02-20T07:33:00Z">
        <w:r w:rsidR="00B93840" w:rsidRPr="0024797D">
          <w:rPr>
            <w:rPrChange w:id="2413" w:author="Fatima Maria Pillosu" w:date="2021-02-22T09:40:00Z">
              <w:rPr>
                <w:color w:val="FF0000"/>
              </w:rPr>
            </w:rPrChange>
          </w:rPr>
          <w:t>, currently,</w:t>
        </w:r>
      </w:ins>
      <w:ins w:id="2414" w:author="Fatima Maria Pillosu" w:date="2021-02-20T06:51:00Z">
        <w:r w:rsidRPr="0024797D">
          <w:t xml:space="preserve"> they are assumed to be the main users of ecPoint-Rainfall.</w:t>
        </w:r>
      </w:ins>
      <w:ins w:id="2415" w:author="Fatima Maria Pillosu" w:date="2021-02-20T07:14:00Z">
        <w:r w:rsidR="00BF7B94" w:rsidRPr="0024797D">
          <w:rPr>
            <w:rPrChange w:id="2416" w:author="Fatima Maria Pillosu" w:date="2021-02-22T09:40:00Z">
              <w:rPr>
                <w:color w:val="FF0000"/>
              </w:rPr>
            </w:rPrChange>
          </w:rPr>
          <w:t xml:space="preserve"> </w:t>
        </w:r>
      </w:ins>
      <w:ins w:id="2417" w:author="Fatima Maria Pillosu" w:date="2021-02-20T07:28:00Z">
        <w:r w:rsidR="00D75C93" w:rsidRPr="0024797D">
          <w:t xml:space="preserve">To </w:t>
        </w:r>
      </w:ins>
      <w:ins w:id="2418" w:author="Fatima Maria Pillosu" w:date="2021-02-20T07:35:00Z">
        <w:r w:rsidR="00B93840" w:rsidRPr="0024797D">
          <w:rPr>
            <w:rPrChange w:id="2419" w:author="Fatima Maria Pillosu" w:date="2021-02-22T09:40:00Z">
              <w:rPr>
                <w:color w:val="FF0000"/>
              </w:rPr>
            </w:rPrChange>
          </w:rPr>
          <w:t>make any</w:t>
        </w:r>
      </w:ins>
      <w:ins w:id="2420" w:author="Fatima Maria Pillosu" w:date="2021-02-20T07:28:00Z">
        <w:r w:rsidR="00D75C93" w:rsidRPr="0024797D">
          <w:t xml:space="preserve"> communication</w:t>
        </w:r>
      </w:ins>
      <w:ins w:id="2421" w:author="Fatima Maria Pillosu" w:date="2021-02-20T07:35:00Z">
        <w:r w:rsidR="00B93840" w:rsidRPr="0024797D">
          <w:rPr>
            <w:rPrChange w:id="2422" w:author="Fatima Maria Pillosu" w:date="2021-02-22T09:40:00Z">
              <w:rPr>
                <w:color w:val="FF0000"/>
              </w:rPr>
            </w:rPrChange>
          </w:rPr>
          <w:t xml:space="preserve"> efficient</w:t>
        </w:r>
      </w:ins>
      <w:ins w:id="2423" w:author="Fatima Maria Pillosu" w:date="2021-02-20T07:37:00Z">
        <w:r w:rsidR="00D41C0A" w:rsidRPr="0024797D">
          <w:rPr>
            <w:rPrChange w:id="2424" w:author="Fatima Maria Pillosu" w:date="2021-02-22T09:40:00Z">
              <w:rPr>
                <w:color w:val="FF0000"/>
              </w:rPr>
            </w:rPrChange>
          </w:rPr>
          <w:t xml:space="preserve"> between the NHMSs and ecPoint developers</w:t>
        </w:r>
      </w:ins>
      <w:ins w:id="2425" w:author="Fatima Maria Pillosu" w:date="2021-02-20T07:29:00Z">
        <w:r w:rsidR="00D75C93" w:rsidRPr="0024797D">
          <w:t xml:space="preserve">, </w:t>
        </w:r>
      </w:ins>
      <w:ins w:id="2426" w:author="Fatima Maria Pillosu" w:date="2021-02-20T07:34:00Z">
        <w:r w:rsidR="00B93840" w:rsidRPr="0024797D">
          <w:t xml:space="preserve">a </w:t>
        </w:r>
      </w:ins>
      <w:ins w:id="2427" w:author="Fatima Maria Pillosu" w:date="2021-02-20T07:30:00Z">
        <w:r w:rsidR="00D75C93">
          <w:t>max</w:t>
        </w:r>
      </w:ins>
      <w:ins w:id="2428" w:author="Fatima Maria Pillosu" w:date="2021-02-20T07:31:00Z">
        <w:r w:rsidR="00D75C93">
          <w:t>imum</w:t>
        </w:r>
      </w:ins>
      <w:ins w:id="2429" w:author="Fatima Maria Pillosu" w:date="2021-02-20T07:34:00Z">
        <w:r w:rsidR="00B93840">
          <w:t xml:space="preserve"> of</w:t>
        </w:r>
      </w:ins>
      <w:ins w:id="2430" w:author="Fatima Maria Pillosu" w:date="2021-02-20T07:31:00Z">
        <w:r w:rsidR="00D75C93">
          <w:t xml:space="preserve"> </w:t>
        </w:r>
      </w:ins>
      <w:ins w:id="2431" w:author="Fatima Maria Pillosu" w:date="2021-02-20T07:29:00Z">
        <w:r w:rsidR="00D75C93">
          <w:t>t</w:t>
        </w:r>
      </w:ins>
      <w:ins w:id="2432" w:author="Fatima Maria Pillosu" w:date="2021-02-20T06:57:00Z">
        <w:r w:rsidR="00146322">
          <w:t>wo</w:t>
        </w:r>
      </w:ins>
      <w:ins w:id="2433" w:author="Fatima Maria Pillosu" w:date="2021-02-20T06:55:00Z">
        <w:r>
          <w:t xml:space="preserve"> contact </w:t>
        </w:r>
      </w:ins>
      <w:ins w:id="2434" w:author="Fatima Maria Pillosu" w:date="2021-02-20T06:57:00Z">
        <w:r w:rsidR="00146322">
          <w:t>people</w:t>
        </w:r>
      </w:ins>
      <w:ins w:id="2435" w:author="Fatima Maria Pillosu" w:date="2021-02-20T06:55:00Z">
        <w:r>
          <w:t xml:space="preserve"> </w:t>
        </w:r>
      </w:ins>
      <w:ins w:id="2436" w:author="Fatima Maria Pillosu" w:date="2021-02-22T14:15:00Z">
        <w:r w:rsidR="00993EAC">
          <w:t>was</w:t>
        </w:r>
      </w:ins>
      <w:ins w:id="2437" w:author="Fatima Maria Pillosu" w:date="2021-02-20T06:55:00Z">
        <w:r>
          <w:t xml:space="preserve"> identified at </w:t>
        </w:r>
      </w:ins>
      <w:ins w:id="2438" w:author="Fatima Maria Pillosu" w:date="2021-02-20T07:14:00Z">
        <w:r w:rsidR="0008152A">
          <w:t>each NHMS</w:t>
        </w:r>
      </w:ins>
      <w:ins w:id="2439" w:author="Fatima Maria Pillosu" w:date="2021-02-20T07:35:00Z">
        <w:r w:rsidR="00B93840">
          <w:t xml:space="preserve">. </w:t>
        </w:r>
      </w:ins>
      <w:ins w:id="2440" w:author="Fatima Maria Pillosu" w:date="2021-02-22T09:40:00Z">
        <w:r w:rsidR="0024797D">
          <w:t>T</w:t>
        </w:r>
      </w:ins>
      <w:ins w:id="2441" w:author="Fatima Maria Pillosu" w:date="2021-02-20T07:35:00Z">
        <w:r w:rsidR="00B93840">
          <w:t>hey help</w:t>
        </w:r>
      </w:ins>
      <w:ins w:id="2442" w:author="Fatima Maria Pillosu" w:date="2021-02-20T07:37:00Z">
        <w:r w:rsidR="00D41C0A">
          <w:t>ed</w:t>
        </w:r>
      </w:ins>
      <w:ins w:id="2443" w:author="Fatima Maria Pillosu" w:date="2021-02-20T07:23:00Z">
        <w:r w:rsidR="00D374B7" w:rsidRPr="00D374B7">
          <w:t xml:space="preserve"> </w:t>
        </w:r>
      </w:ins>
      <w:ins w:id="2444" w:author="Fatima Maria Pillosu" w:date="2021-02-20T07:30:00Z">
        <w:r w:rsidR="00D75C93">
          <w:t>as</w:t>
        </w:r>
      </w:ins>
      <w:ins w:id="2445" w:author="Fatima Maria Pillosu" w:date="2021-02-20T07:23:00Z">
        <w:r w:rsidR="00D374B7">
          <w:t xml:space="preserve"> intermediaries between ecPoint developers and operational forecasters.</w:t>
        </w:r>
      </w:ins>
      <w:ins w:id="2446" w:author="Fatima Maria Pillosu" w:date="2021-02-20T07:24:00Z">
        <w:r w:rsidR="00D374B7">
          <w:t xml:space="preserve"> </w:t>
        </w:r>
      </w:ins>
      <w:ins w:id="2447" w:author="Fatima Maria Pillosu" w:date="2021-02-20T07:36:00Z">
        <w:r w:rsidR="00D41C0A">
          <w:t>For this reason, they were</w:t>
        </w:r>
      </w:ins>
      <w:ins w:id="2448" w:author="Fatima Maria Pillosu" w:date="2021-02-20T07:25:00Z">
        <w:r w:rsidR="00D374B7">
          <w:t xml:space="preserve"> required to be </w:t>
        </w:r>
      </w:ins>
      <w:ins w:id="2449" w:author="Fatima Maria Pillosu" w:date="2021-02-20T07:23:00Z">
        <w:r w:rsidR="00D374B7">
          <w:t>operational forecasters</w:t>
        </w:r>
      </w:ins>
      <w:ins w:id="2450" w:author="Fatima Maria Pillosu" w:date="2021-02-20T07:26:00Z">
        <w:r w:rsidR="007257B5">
          <w:t xml:space="preserve"> </w:t>
        </w:r>
      </w:ins>
      <w:ins w:id="2451" w:author="Fatima Maria Pillosu" w:date="2021-02-20T07:39:00Z">
        <w:r w:rsidR="00D41C0A">
          <w:t xml:space="preserve">themselves </w:t>
        </w:r>
      </w:ins>
      <w:ins w:id="2452" w:author="Fatima Maria Pillosu" w:date="2021-02-20T07:26:00Z">
        <w:r w:rsidR="007257B5">
          <w:t xml:space="preserve">or </w:t>
        </w:r>
      </w:ins>
      <w:ins w:id="2453" w:author="Fatima Maria Pillosu" w:date="2021-02-20T07:23:00Z">
        <w:r w:rsidR="00D374B7">
          <w:t>have</w:t>
        </w:r>
      </w:ins>
      <w:ins w:id="2454" w:author="Fatima Maria Pillosu" w:date="2021-02-20T07:25:00Z">
        <w:r w:rsidR="00D374B7">
          <w:t xml:space="preserve"> </w:t>
        </w:r>
      </w:ins>
      <w:ins w:id="2455" w:author="Fatima Maria Pillosu" w:date="2021-02-20T07:23:00Z">
        <w:r w:rsidR="00D374B7">
          <w:t xml:space="preserve">direct experience on </w:t>
        </w:r>
      </w:ins>
      <w:ins w:id="2456" w:author="Fatima Maria Pillosu" w:date="2021-02-20T07:39:00Z">
        <w:r w:rsidR="00D41C0A">
          <w:t xml:space="preserve">the </w:t>
        </w:r>
      </w:ins>
      <w:ins w:id="2457" w:author="Fatima Maria Pillosu" w:date="2021-02-20T07:38:00Z">
        <w:r w:rsidR="00D41C0A">
          <w:t>operational forecasters</w:t>
        </w:r>
      </w:ins>
      <w:ins w:id="2458" w:author="Fatima Maria Pillosu" w:date="2021-02-20T07:39:00Z">
        <w:r w:rsidR="00D41C0A">
          <w:t>’</w:t>
        </w:r>
      </w:ins>
      <w:ins w:id="2459" w:author="Fatima Maria Pillosu" w:date="2021-02-20T07:31:00Z">
        <w:r w:rsidR="00D75C93">
          <w:t xml:space="preserve"> </w:t>
        </w:r>
      </w:ins>
      <w:ins w:id="2460" w:author="Fatima Maria Pillosu" w:date="2021-02-20T07:38:00Z">
        <w:r w:rsidR="00D41C0A">
          <w:t>procedures</w:t>
        </w:r>
      </w:ins>
      <w:ins w:id="2461" w:author="Fatima Maria Pillosu" w:date="2021-02-20T07:39:00Z">
        <w:r w:rsidR="00D41C0A">
          <w:t xml:space="preserve"> and</w:t>
        </w:r>
      </w:ins>
      <w:ins w:id="2462" w:author="Fatima Maria Pillosu" w:date="2021-02-20T07:38:00Z">
        <w:r w:rsidR="00D41C0A">
          <w:t xml:space="preserve"> preferences</w:t>
        </w:r>
      </w:ins>
      <w:ins w:id="2463" w:author="Fatima Maria Pillosu" w:date="2021-02-20T07:39:00Z">
        <w:r w:rsidR="00D41C0A">
          <w:t xml:space="preserve"> when forecasting extreme rainfall events</w:t>
        </w:r>
      </w:ins>
      <w:ins w:id="2464" w:author="Fatima Maria Pillosu" w:date="2021-02-20T07:38:00Z">
        <w:r w:rsidR="00D41C0A">
          <w:t>.</w:t>
        </w:r>
      </w:ins>
      <w:ins w:id="2465" w:author="Fatima Maria Pillosu" w:date="2021-02-20T07:40:00Z">
        <w:r w:rsidR="00D41C0A">
          <w:t xml:space="preserve"> </w:t>
        </w:r>
      </w:ins>
      <w:ins w:id="2466" w:author="Fatima Maria Pillosu" w:date="2021-02-22T09:41:00Z">
        <w:r w:rsidR="0024797D">
          <w:t>Moreover</w:t>
        </w:r>
      </w:ins>
      <w:ins w:id="2467" w:author="Fatima Maria Pillosu" w:date="2021-02-20T07:18:00Z">
        <w:r w:rsidR="00BE180A">
          <w:t xml:space="preserve">, the contact people </w:t>
        </w:r>
      </w:ins>
      <w:ins w:id="2468" w:author="Fatima Maria Pillosu" w:date="2021-02-20T07:15:00Z">
        <w:r w:rsidR="0008152A">
          <w:t>provide</w:t>
        </w:r>
      </w:ins>
      <w:ins w:id="2469" w:author="Fatima Maria Pillosu" w:date="2021-02-20T07:40:00Z">
        <w:r w:rsidR="00D41C0A">
          <w:t>d</w:t>
        </w:r>
      </w:ins>
      <w:ins w:id="2470" w:author="Fatima Maria Pillosu" w:date="2021-02-20T07:15:00Z">
        <w:r w:rsidR="0008152A">
          <w:t xml:space="preserve"> background information </w:t>
        </w:r>
      </w:ins>
      <w:ins w:id="2471" w:author="Fatima Maria Pillosu" w:date="2021-02-20T07:41:00Z">
        <w:r w:rsidR="00D41C0A">
          <w:t>on</w:t>
        </w:r>
      </w:ins>
      <w:ins w:id="2472" w:author="Fatima Maria Pillosu" w:date="2021-02-20T07:15:00Z">
        <w:r w:rsidR="0008152A">
          <w:t xml:space="preserve"> the NHMS</w:t>
        </w:r>
      </w:ins>
      <w:ins w:id="2473" w:author="Fatima Maria Pillosu" w:date="2021-02-20T07:42:00Z">
        <w:r w:rsidR="00CD3B3B">
          <w:t>.</w:t>
        </w:r>
      </w:ins>
    </w:p>
    <w:p w14:paraId="3467A894" w14:textId="3DB31860" w:rsidR="00D009E8" w:rsidRPr="00C74596" w:rsidRDefault="00571ED6">
      <w:pPr>
        <w:rPr>
          <w:ins w:id="2474" w:author="Fatima Maria Pillosu" w:date="2021-02-18T07:24:00Z"/>
          <w:color w:val="FF0000"/>
          <w:rPrChange w:id="2475" w:author="Fatima Maria Pillosu" w:date="2021-02-22T14:10:00Z">
            <w:rPr>
              <w:ins w:id="2476" w:author="Fatima Maria Pillosu" w:date="2021-02-18T07:24:00Z"/>
            </w:rPr>
          </w:rPrChange>
        </w:rPr>
      </w:pPr>
      <w:ins w:id="2477" w:author="Fatima Maria Pillosu" w:date="2021-02-20T07:43:00Z">
        <w:r>
          <w:t>The</w:t>
        </w:r>
        <w:r w:rsidRPr="00843AD4">
          <w:t xml:space="preserve"> Hungarian Meteorological Service (Országos Meteorológiai Szolgálat, OMSZ)</w:t>
        </w:r>
        <w:r>
          <w:t xml:space="preserve"> and the </w:t>
        </w:r>
        <w:r w:rsidRPr="00843AD4">
          <w:t>Costa Rican Meteorological Service (Instituto Meteorológico Nacional de Costa Rica, IMN)</w:t>
        </w:r>
        <w:r>
          <w:t xml:space="preserve"> participated to this study. </w:t>
        </w:r>
      </w:ins>
      <w:ins w:id="2478" w:author="Christel Prudhomme" w:date="2021-02-18T17:12:00Z">
        <w:del w:id="2479" w:author="Fatima Maria Pillosu" w:date="2021-02-20T07:44:00Z">
          <w:r w:rsidR="001F15E6" w:rsidDel="00571ED6">
            <w:delText xml:space="preserve">, with diverse </w:delText>
          </w:r>
          <w:r w:rsidR="005C5356" w:rsidDel="00571ED6">
            <w:delText>ex</w:delText>
          </w:r>
        </w:del>
      </w:ins>
      <w:ins w:id="2480" w:author="Christel Prudhomme" w:date="2021-02-18T17:13:00Z">
        <w:del w:id="2481" w:author="Fatima Maria Pillosu" w:date="2021-02-20T07:44:00Z">
          <w:r w:rsidR="005C5356" w:rsidDel="00571ED6">
            <w:delText>pertise and climate</w:delText>
          </w:r>
        </w:del>
      </w:ins>
    </w:p>
    <w:p w14:paraId="7429FC90" w14:textId="77777777" w:rsidR="00380372" w:rsidRDefault="005F1931">
      <w:pPr>
        <w:pStyle w:val="Heading2"/>
        <w:rPr>
          <w:ins w:id="2482" w:author="Fatima Maria Pillosu" w:date="2021-02-20T06:02:00Z"/>
        </w:rPr>
      </w:pPr>
      <w:commentRangeStart w:id="2483"/>
      <w:commentRangeStart w:id="2484"/>
      <w:ins w:id="2485" w:author="Fatima Maria Pillosu" w:date="2021-02-18T07:25:00Z">
        <w:r>
          <w:t>Experiment design</w:t>
        </w:r>
      </w:ins>
      <w:commentRangeEnd w:id="2483"/>
      <w:r w:rsidR="00CE2E41">
        <w:rPr>
          <w:rStyle w:val="CommentReference"/>
          <w:i w:val="0"/>
        </w:rPr>
        <w:commentReference w:id="2483"/>
      </w:r>
      <w:commentRangeEnd w:id="2484"/>
    </w:p>
    <w:p w14:paraId="764C9E43" w14:textId="50C40B0B" w:rsidR="00C74596" w:rsidRDefault="00C722E5" w:rsidP="00C74596">
      <w:pPr>
        <w:rPr>
          <w:ins w:id="2486" w:author="Fatima Maria Pillosu" w:date="2021-02-22T14:11:00Z"/>
        </w:rPr>
      </w:pPr>
      <w:r>
        <w:rPr>
          <w:rStyle w:val="CommentReference"/>
          <w:i/>
        </w:rPr>
        <w:commentReference w:id="2484"/>
      </w:r>
      <w:ins w:id="2487" w:author="Fatima Maria Pillosu" w:date="2021-02-20T07:53:00Z">
        <w:r w:rsidR="00D32A10" w:rsidRPr="00D32A10">
          <w:t xml:space="preserve"> </w:t>
        </w:r>
      </w:ins>
      <w:ins w:id="2488" w:author="Fatima Maria Pillosu" w:date="2021-02-22T09:43:00Z">
        <w:r w:rsidR="00860AAF">
          <w:t>An experiment in two phases was designed t</w:t>
        </w:r>
      </w:ins>
      <w:ins w:id="2489" w:author="Fatima Maria Pillosu" w:date="2021-02-20T06:26:00Z">
        <w:r w:rsidR="0088611C">
          <w:t xml:space="preserve">o </w:t>
        </w:r>
      </w:ins>
      <w:ins w:id="2490" w:author="Fatima Maria Pillosu" w:date="2021-02-20T07:59:00Z">
        <w:r w:rsidR="0081243C">
          <w:t>analyse forecasters</w:t>
        </w:r>
      </w:ins>
      <w:ins w:id="2491" w:author="Fatima Maria Pillosu" w:date="2021-02-20T08:00:00Z">
        <w:r w:rsidR="0092708D">
          <w:t xml:space="preserve"> perspective on</w:t>
        </w:r>
      </w:ins>
      <w:ins w:id="2492" w:author="Fatima Maria Pillosu" w:date="2021-02-22T09:42:00Z">
        <w:r w:rsidR="00860AAF">
          <w:t xml:space="preserve"> the </w:t>
        </w:r>
      </w:ins>
      <w:ins w:id="2493" w:author="Fatima Maria Pillosu" w:date="2021-02-20T08:00:00Z">
        <w:r w:rsidR="0092708D">
          <w:t>new product</w:t>
        </w:r>
      </w:ins>
      <w:ins w:id="2494" w:author="Fatima Maria Pillosu" w:date="2021-02-22T09:43:00Z">
        <w:r w:rsidR="00860AAF">
          <w:t>’s performance and its perceived usefulness</w:t>
        </w:r>
      </w:ins>
      <w:ins w:id="2495" w:author="Fatima Maria Pillosu" w:date="2021-02-22T09:44:00Z">
        <w:r w:rsidR="00860AAF">
          <w:t xml:space="preserve">. </w:t>
        </w:r>
      </w:ins>
      <w:ins w:id="2496" w:author="Fatima Maria" w:date="2021-02-24T11:05:00Z">
        <w:r w:rsidR="00D04231">
          <w:t xml:space="preserve">The experiment design is represented by the flowchart in </w:t>
        </w:r>
        <w:r w:rsidR="00D04231">
          <w:fldChar w:fldCharType="begin"/>
        </w:r>
        <w:r w:rsidR="00D04231">
          <w:instrText xml:space="preserve"> REF _Ref65057147 \h </w:instrText>
        </w:r>
      </w:ins>
      <w:r w:rsidR="00D04231">
        <w:fldChar w:fldCharType="separate"/>
      </w:r>
      <w:ins w:id="2497" w:author="Fatima Pillosu" w:date="2021-03-17T10:31:00Z">
        <w:r w:rsidR="00AB02D3">
          <w:t xml:space="preserve">Fig. </w:t>
        </w:r>
        <w:r w:rsidR="00AB02D3">
          <w:rPr>
            <w:noProof/>
          </w:rPr>
          <w:t>3</w:t>
        </w:r>
      </w:ins>
      <w:ins w:id="2498" w:author="Fatima Maria Pillosu" w:date="2021-03-14T09:06:00Z">
        <w:del w:id="2499" w:author="Fatima Pillosu" w:date="2021-03-17T10:30:00Z">
          <w:r w:rsidR="000113AA" w:rsidDel="00AB02D3">
            <w:delText xml:space="preserve">Fig. </w:delText>
          </w:r>
          <w:r w:rsidR="000113AA" w:rsidDel="00AB02D3">
            <w:rPr>
              <w:noProof/>
            </w:rPr>
            <w:delText>2</w:delText>
          </w:r>
        </w:del>
      </w:ins>
      <w:ins w:id="2500" w:author="Fatima Maria" w:date="2021-02-24T11:05:00Z">
        <w:r w:rsidR="00D04231">
          <w:fldChar w:fldCharType="end"/>
        </w:r>
        <w:r w:rsidR="00D04231">
          <w:t>.</w:t>
        </w:r>
      </w:ins>
    </w:p>
    <w:p w14:paraId="17B13914" w14:textId="5D85EFC7" w:rsidR="00C04065" w:rsidRDefault="005F1931">
      <w:pPr>
        <w:pStyle w:val="Heading3"/>
        <w:numPr>
          <w:ilvl w:val="0"/>
          <w:numId w:val="29"/>
        </w:numPr>
        <w:rPr>
          <w:ins w:id="2501" w:author="Fatima Maria Pillosu" w:date="2021-02-20T07:56:00Z"/>
        </w:rPr>
        <w:pPrChange w:id="2502" w:author="Fatima Maria Pillosu" w:date="2021-03-18T16:03:00Z">
          <w:pPr/>
        </w:pPrChange>
      </w:pPr>
      <w:ins w:id="2503" w:author="Fatima Maria Pillosu" w:date="2021-02-18T07:25:00Z">
        <w:r>
          <w:t>“REAL-TIME” PHASE</w:t>
        </w:r>
      </w:ins>
    </w:p>
    <w:p w14:paraId="70FCFBD7" w14:textId="31219651" w:rsidR="00F07E33" w:rsidRDefault="00342374" w:rsidP="00F07E33">
      <w:pPr>
        <w:rPr>
          <w:ins w:id="2504" w:author="Fatima Maria Pillosu" w:date="2021-02-22T14:23:00Z"/>
        </w:rPr>
      </w:pPr>
      <w:ins w:id="2505" w:author="Fatima Maria" w:date="2021-02-24T09:42:00Z">
        <w:r>
          <w:lastRenderedPageBreak/>
          <w:t>The</w:t>
        </w:r>
      </w:ins>
      <w:ins w:id="2506" w:author="Fatima Maria Pillosu" w:date="2021-02-22T14:07:00Z">
        <w:del w:id="2507" w:author="Fatima Maria" w:date="2021-02-24T09:42:00Z">
          <w:r w:rsidR="00C74596" w:rsidDel="00342374">
            <w:delText>First, a so called</w:delText>
          </w:r>
        </w:del>
        <w:r w:rsidR="00C74596">
          <w:t xml:space="preserve"> “real-time”</w:t>
        </w:r>
      </w:ins>
      <w:ins w:id="2508" w:author="Fatima Maria Pillosu" w:date="2021-02-22T14:21:00Z">
        <w:r w:rsidR="0058284A">
          <w:t xml:space="preserve"> p</w:t>
        </w:r>
      </w:ins>
      <w:ins w:id="2509" w:author="Fatima Maria Pillosu" w:date="2021-02-22T14:22:00Z">
        <w:r w:rsidR="0058284A">
          <w:t>hase</w:t>
        </w:r>
      </w:ins>
      <w:ins w:id="2510" w:author="Fatima Maria Pillosu" w:date="2021-02-22T14:07:00Z">
        <w:r w:rsidR="00C74596">
          <w:t xml:space="preserve"> aim</w:t>
        </w:r>
      </w:ins>
      <w:ins w:id="2511" w:author="Fatima Maria Pillosu" w:date="2021-02-22T14:21:00Z">
        <w:r w:rsidR="0058284A">
          <w:t>ed</w:t>
        </w:r>
      </w:ins>
      <w:ins w:id="2512" w:author="Fatima Maria Pillosu" w:date="2021-02-22T14:07:00Z">
        <w:r w:rsidR="00C74596">
          <w:t xml:space="preserve"> at </w:t>
        </w:r>
      </w:ins>
      <w:ins w:id="2513" w:author="Fatima Maria Pillosu" w:date="2021-02-22T14:18:00Z">
        <w:r w:rsidR="0058284A">
          <w:t xml:space="preserve">observing </w:t>
        </w:r>
        <w:r w:rsidR="0058284A" w:rsidRPr="005F1931">
          <w:t>how forecasters incorporate</w:t>
        </w:r>
      </w:ins>
      <w:ins w:id="2514" w:author="Fatima Maria" w:date="2021-02-24T09:42:00Z">
        <w:r>
          <w:t xml:space="preserve"> </w:t>
        </w:r>
      </w:ins>
      <w:ins w:id="2515" w:author="Fatima Maria Pillosu" w:date="2021-02-22T14:18:00Z">
        <w:del w:id="2516" w:author="Fatima Maria" w:date="2021-02-24T09:42:00Z">
          <w:r w:rsidR="0058284A" w:rsidRPr="005F1931" w:rsidDel="00342374">
            <w:delText xml:space="preserve"> </w:delText>
          </w:r>
        </w:del>
        <w:r w:rsidR="0058284A" w:rsidRPr="005F1931">
          <w:t>ecPoint-Rainfall</w:t>
        </w:r>
        <w:r w:rsidR="0058284A">
          <w:t xml:space="preserve"> </w:t>
        </w:r>
        <w:r w:rsidR="0058284A" w:rsidRPr="005F1931">
          <w:t>in their forecasting routines</w:t>
        </w:r>
      </w:ins>
      <w:ins w:id="2517" w:author="Fatima Maria Pillosu" w:date="2021-02-22T14:19:00Z">
        <w:r w:rsidR="0058284A">
          <w:t xml:space="preserve">, and </w:t>
        </w:r>
      </w:ins>
      <w:ins w:id="2518" w:author="Fatima Maria Pillosu" w:date="2021-02-22T14:22:00Z">
        <w:r w:rsidR="0058284A">
          <w:t>at collecting information abo</w:t>
        </w:r>
      </w:ins>
      <w:ins w:id="2519" w:author="Fatima Maria Pillosu" w:date="2021-02-22T14:23:00Z">
        <w:r w:rsidR="0058284A">
          <w:t>ut forecasters perspective about ecPoint-Rainfall performance under real-time operational constrains.</w:t>
        </w:r>
      </w:ins>
    </w:p>
    <w:p w14:paraId="5495EC07" w14:textId="56611AC7" w:rsidR="001B287D" w:rsidRDefault="00AF4C85">
      <w:pPr>
        <w:rPr>
          <w:ins w:id="2520" w:author="Fatima Maria Pillosu" w:date="2021-02-19T16:25:00Z"/>
        </w:rPr>
      </w:pPr>
      <w:ins w:id="2521" w:author="Fatima Maria Pillosu" w:date="2021-02-22T09:59:00Z">
        <w:r>
          <w:t xml:space="preserve">The first step </w:t>
        </w:r>
      </w:ins>
      <w:ins w:id="2522" w:author="Fatima Maria Pillosu" w:date="2021-02-22T14:23:00Z">
        <w:r w:rsidR="000D7D69">
          <w:t>in</w:t>
        </w:r>
      </w:ins>
      <w:ins w:id="2523" w:author="Fatima Maria Pillosu" w:date="2021-02-22T09:59:00Z">
        <w:r>
          <w:t xml:space="preserve"> the</w:t>
        </w:r>
      </w:ins>
      <w:ins w:id="2524" w:author="Fatima Maria Pillosu" w:date="2021-02-20T05:55:00Z">
        <w:r w:rsidR="00380372">
          <w:t xml:space="preserve"> “real-time” phase</w:t>
        </w:r>
      </w:ins>
      <w:ins w:id="2525" w:author="Fatima Maria Pillosu" w:date="2021-02-22T09:59:00Z">
        <w:r>
          <w:t xml:space="preserve"> was to provide</w:t>
        </w:r>
      </w:ins>
      <w:ins w:id="2526" w:author="Fatima Maria Pillosu" w:date="2021-02-22T10:00:00Z">
        <w:r>
          <w:t xml:space="preserve"> </w:t>
        </w:r>
        <w:r w:rsidRPr="005F1931">
          <w:t>remote training on ecPoint-Rainfall forecasts</w:t>
        </w:r>
      </w:ins>
      <w:ins w:id="2527" w:author="Fatima Maria Pillosu" w:date="2021-02-20T05:55:00Z">
        <w:r w:rsidR="00380372">
          <w:t xml:space="preserve"> </w:t>
        </w:r>
      </w:ins>
      <w:ins w:id="2528" w:author="Fatima Maria Pillosu" w:date="2021-02-22T10:00:00Z">
        <w:r>
          <w:t xml:space="preserve">to </w:t>
        </w:r>
      </w:ins>
      <w:ins w:id="2529" w:author="Fatima Maria Pillosu" w:date="2021-02-20T05:55:00Z">
        <w:r w:rsidR="00380372">
          <w:t>the intermediaries</w:t>
        </w:r>
        <w:r w:rsidR="00380372" w:rsidRPr="005F1931">
          <w:t xml:space="preserve">. </w:t>
        </w:r>
      </w:ins>
      <w:ins w:id="2530" w:author="Fatima Maria Pillosu" w:date="2021-02-22T14:24:00Z">
        <w:r w:rsidR="000D7D69">
          <w:t>L</w:t>
        </w:r>
      </w:ins>
      <w:ins w:id="2531" w:author="Fatima Maria Pillosu" w:date="2021-02-22T10:00:00Z">
        <w:r w:rsidRPr="005F1931">
          <w:t xml:space="preserve">inks to all </w:t>
        </w:r>
      </w:ins>
      <w:ins w:id="2532" w:author="Fatima Maria Pillosu" w:date="2021-02-22T12:17:00Z">
        <w:r w:rsidR="00031A58">
          <w:t>relevant</w:t>
        </w:r>
      </w:ins>
      <w:ins w:id="2533" w:author="Fatima Maria Pillosu" w:date="2021-02-22T10:00:00Z">
        <w:r w:rsidRPr="005F1931">
          <w:t xml:space="preserve"> online training material produced prior </w:t>
        </w:r>
      </w:ins>
      <w:ins w:id="2534" w:author="Fatima Maria Pillosu" w:date="2021-02-22T12:12:00Z">
        <w:r w:rsidR="00A52B47">
          <w:t>to</w:t>
        </w:r>
      </w:ins>
      <w:ins w:id="2535" w:author="Fatima Maria Pillosu" w:date="2021-02-22T10:00:00Z">
        <w:r w:rsidRPr="005F1931">
          <w:t xml:space="preserve"> the </w:t>
        </w:r>
        <w:r>
          <w:t>experiment</w:t>
        </w:r>
        <w:r w:rsidRPr="005F1931">
          <w:t xml:space="preserve"> (</w:t>
        </w:r>
        <w:r>
          <w:t xml:space="preserve">see </w:t>
        </w:r>
        <w:r w:rsidRPr="001B4107">
          <w:rPr>
            <w:szCs w:val="24"/>
          </w:rPr>
          <w:fldChar w:fldCharType="begin"/>
        </w:r>
        <w:r w:rsidRPr="0075624A">
          <w:rPr>
            <w:szCs w:val="24"/>
          </w:rPr>
          <w:instrText xml:space="preserve"> REF _Ref64526463 \h  \* MERGEFORMAT </w:instrText>
        </w:r>
      </w:ins>
      <w:r w:rsidRPr="001B4107">
        <w:rPr>
          <w:szCs w:val="24"/>
        </w:rPr>
      </w:r>
      <w:ins w:id="2536" w:author="Fatima Maria Pillosu" w:date="2021-02-22T10:00:00Z">
        <w:r w:rsidRPr="001B4107">
          <w:rPr>
            <w:szCs w:val="24"/>
          </w:rPr>
          <w:fldChar w:fldCharType="separate"/>
        </w:r>
      </w:ins>
      <w:ins w:id="2537" w:author="Fatima Pillosu" w:date="2021-03-17T10:31:00Z">
        <w:r w:rsidR="00AB02D3" w:rsidRPr="00DB56E2">
          <w:rPr>
            <w:szCs w:val="24"/>
          </w:rPr>
          <w:t>Table</w:t>
        </w:r>
        <w:r w:rsidR="00AB02D3" w:rsidRPr="00D52582">
          <w:rPr>
            <w:szCs w:val="24"/>
          </w:rPr>
          <w:t xml:space="preserve"> </w:t>
        </w:r>
        <w:r w:rsidR="00AB02D3" w:rsidRPr="00D52582">
          <w:rPr>
            <w:noProof/>
            <w:szCs w:val="24"/>
          </w:rPr>
          <w:t>1</w:t>
        </w:r>
      </w:ins>
      <w:ins w:id="2538" w:author="Fatima Maria Pillosu" w:date="2021-03-14T09:06:00Z">
        <w:del w:id="2539" w:author="Fatima Pillosu" w:date="2021-03-17T10:30:00Z">
          <w:r w:rsidR="000113AA" w:rsidRPr="007E528B" w:rsidDel="00AB02D3">
            <w:rPr>
              <w:szCs w:val="24"/>
            </w:rPr>
            <w:delText xml:space="preserve">Table </w:delText>
          </w:r>
          <w:r w:rsidR="000113AA" w:rsidRPr="007E528B" w:rsidDel="00AB02D3">
            <w:rPr>
              <w:noProof/>
              <w:szCs w:val="24"/>
            </w:rPr>
            <w:delText>1</w:delText>
          </w:r>
        </w:del>
      </w:ins>
      <w:ins w:id="2540" w:author="Fatima Maria Pillosu" w:date="2021-02-22T10:00:00Z">
        <w:r w:rsidRPr="001B4107">
          <w:rPr>
            <w:szCs w:val="24"/>
          </w:rPr>
          <w:fldChar w:fldCharType="end"/>
        </w:r>
        <w:r w:rsidRPr="005F1931">
          <w:t>)</w:t>
        </w:r>
        <w:r>
          <w:t xml:space="preserve"> </w:t>
        </w:r>
      </w:ins>
      <w:ins w:id="2541" w:author="Fatima Maria Pillosu" w:date="2021-02-22T10:01:00Z">
        <w:r>
          <w:t>were</w:t>
        </w:r>
      </w:ins>
      <w:ins w:id="2542" w:author="Fatima Maria Pillosu" w:date="2021-02-22T10:00:00Z">
        <w:r>
          <w:t xml:space="preserve"> sent </w:t>
        </w:r>
      </w:ins>
      <w:ins w:id="2543" w:author="Fatima Maria Pillosu" w:date="2021-02-22T12:12:00Z">
        <w:r w:rsidR="00A52B47">
          <w:t xml:space="preserve">out </w:t>
        </w:r>
      </w:ins>
      <w:ins w:id="2544" w:author="Fatima Maria Pillosu" w:date="2021-02-22T10:00:00Z">
        <w:r>
          <w:t>via email</w:t>
        </w:r>
      </w:ins>
      <w:ins w:id="2545" w:author="Fatima Maria Pillosu" w:date="2021-02-22T12:20:00Z">
        <w:r w:rsidR="00031A58">
          <w:t xml:space="preserve">, with </w:t>
        </w:r>
      </w:ins>
      <w:ins w:id="2546" w:author="Fatima Maria Pillosu" w:date="2021-02-22T10:01:00Z">
        <w:r w:rsidR="00193E43">
          <w:t xml:space="preserve">intermediaries </w:t>
        </w:r>
      </w:ins>
      <w:ins w:id="2547" w:author="Fatima Maria Pillosu" w:date="2021-02-22T12:20:00Z">
        <w:r w:rsidR="00031A58">
          <w:t>then</w:t>
        </w:r>
      </w:ins>
      <w:ins w:id="2548" w:author="Fatima Maria Pillosu" w:date="2021-02-22T10:01:00Z">
        <w:r w:rsidR="00193E43">
          <w:t xml:space="preserve"> </w:t>
        </w:r>
      </w:ins>
      <w:ins w:id="2549" w:author="Fatima Maria Pillosu" w:date="2021-02-22T11:49:00Z">
        <w:r w:rsidR="00BA27AD">
          <w:t>invited</w:t>
        </w:r>
      </w:ins>
      <w:ins w:id="2550" w:author="Fatima Maria Pillosu" w:date="2021-02-22T10:02:00Z">
        <w:r w:rsidR="00193E43">
          <w:t xml:space="preserve"> </w:t>
        </w:r>
      </w:ins>
      <w:ins w:id="2551" w:author="Fatima Maria Pillosu" w:date="2021-02-22T10:03:00Z">
        <w:r w:rsidR="00193E43">
          <w:t xml:space="preserve">to </w:t>
        </w:r>
      </w:ins>
      <w:ins w:id="2552" w:author="Fatima Maria Pillosu" w:date="2021-02-22T12:17:00Z">
        <w:r w:rsidR="00031A58">
          <w:t xml:space="preserve">email </w:t>
        </w:r>
      </w:ins>
      <w:ins w:id="2553" w:author="Fatima Maria Pillosu" w:date="2021-02-22T10:04:00Z">
        <w:r w:rsidR="00193E43">
          <w:t xml:space="preserve">the </w:t>
        </w:r>
      </w:ins>
      <w:ins w:id="2554" w:author="Fatima Maria Pillosu" w:date="2021-02-22T10:03:00Z">
        <w:r w:rsidR="00193E43">
          <w:t>ecPoint developers</w:t>
        </w:r>
      </w:ins>
      <w:ins w:id="2555" w:author="Fatima Maria Pillosu" w:date="2021-02-22T10:04:00Z">
        <w:r w:rsidR="00193E43">
          <w:t xml:space="preserve"> (Fatima Pillosu and </w:t>
        </w:r>
      </w:ins>
      <w:ins w:id="2556" w:author="Fatima Maria Pillosu" w:date="2021-02-22T10:05:00Z">
        <w:r w:rsidR="00193E43">
          <w:t>Tim Hewson</w:t>
        </w:r>
      </w:ins>
      <w:ins w:id="2557" w:author="Fatima Maria Pillosu" w:date="2021-02-22T10:04:00Z">
        <w:r w:rsidR="00193E43">
          <w:t>)</w:t>
        </w:r>
      </w:ins>
      <w:ins w:id="2558" w:author="Fatima Maria Pillosu" w:date="2021-02-22T10:03:00Z">
        <w:r w:rsidR="00193E43">
          <w:t xml:space="preserve"> </w:t>
        </w:r>
      </w:ins>
      <w:ins w:id="2559" w:author="Fatima Maria Pillosu" w:date="2021-02-22T12:12:00Z">
        <w:r w:rsidR="00A52B47">
          <w:t>with</w:t>
        </w:r>
      </w:ins>
      <w:ins w:id="2560" w:author="Fatima Maria Pillosu" w:date="2021-02-22T10:07:00Z">
        <w:r w:rsidR="00193E43">
          <w:t xml:space="preserve"> any</w:t>
        </w:r>
      </w:ins>
      <w:ins w:id="2561" w:author="Fatima Maria Pillosu" w:date="2021-02-22T10:03:00Z">
        <w:r w:rsidR="00193E43">
          <w:t xml:space="preserve"> </w:t>
        </w:r>
      </w:ins>
      <w:ins w:id="2562" w:author="Fatima Maria Pillosu" w:date="2021-02-22T12:12:00Z">
        <w:r w:rsidR="00A52B47">
          <w:t xml:space="preserve">related </w:t>
        </w:r>
      </w:ins>
      <w:ins w:id="2563" w:author="Fatima Maria Pillosu" w:date="2021-02-22T10:03:00Z">
        <w:r w:rsidR="00193E43">
          <w:t>questions</w:t>
        </w:r>
      </w:ins>
      <w:ins w:id="2564" w:author="Fatima Maria Pillosu" w:date="2021-02-22T12:20:00Z">
        <w:r w:rsidR="00031A58">
          <w:t>.</w:t>
        </w:r>
      </w:ins>
      <w:ins w:id="2565" w:author="Fatima Maria Pillosu" w:date="2021-02-22T12:13:00Z">
        <w:r w:rsidR="00A52B47">
          <w:t xml:space="preserve"> </w:t>
        </w:r>
      </w:ins>
      <w:ins w:id="2566" w:author="Fatima Maria Pillosu" w:date="2021-02-22T12:21:00Z">
        <w:r w:rsidR="00031A58">
          <w:t>A</w:t>
        </w:r>
      </w:ins>
      <w:ins w:id="2567" w:author="Fatima Maria Pillosu" w:date="2021-02-22T10:04:00Z">
        <w:r w:rsidR="00193E43">
          <w:t>nswe</w:t>
        </w:r>
      </w:ins>
      <w:ins w:id="2568" w:author="Fatima Maria Pillosu" w:date="2021-02-22T10:05:00Z">
        <w:r w:rsidR="00193E43">
          <w:t xml:space="preserve">rs </w:t>
        </w:r>
      </w:ins>
      <w:ins w:id="2569" w:author="Fatima Maria Pillosu" w:date="2021-02-22T12:21:00Z">
        <w:r w:rsidR="00031A58">
          <w:t xml:space="preserve">were also </w:t>
        </w:r>
      </w:ins>
      <w:ins w:id="2570" w:author="Fatima Maria Pillosu" w:date="2021-02-22T12:15:00Z">
        <w:r w:rsidR="00031A58">
          <w:t xml:space="preserve">provided </w:t>
        </w:r>
      </w:ins>
      <w:ins w:id="2571" w:author="Fatima Maria Pillosu" w:date="2021-02-22T12:21:00Z">
        <w:r w:rsidR="00031A58">
          <w:t>by</w:t>
        </w:r>
      </w:ins>
      <w:ins w:id="2572" w:author="Fatima Maria Pillosu" w:date="2021-02-22T10:05:00Z">
        <w:r w:rsidR="00193E43">
          <w:t xml:space="preserve"> email. Th</w:t>
        </w:r>
      </w:ins>
      <w:ins w:id="2573" w:author="Fatima Maria Pillosu" w:date="2021-02-22T12:15:00Z">
        <w:r w:rsidR="00031A58">
          <w:t>is</w:t>
        </w:r>
      </w:ins>
      <w:ins w:id="2574" w:author="Fatima Maria Pillosu" w:date="2021-02-22T10:05:00Z">
        <w:r w:rsidR="00193E43">
          <w:t xml:space="preserve"> </w:t>
        </w:r>
      </w:ins>
      <w:ins w:id="2575" w:author="Fatima Maria Pillosu" w:date="2021-02-22T12:21:00Z">
        <w:r w:rsidR="00031A58">
          <w:t xml:space="preserve">“email-exchange” approach to </w:t>
        </w:r>
      </w:ins>
      <w:ins w:id="2576" w:author="Fatima Maria Pillosu" w:date="2021-02-22T10:05:00Z">
        <w:r w:rsidR="00193E43">
          <w:t>train</w:t>
        </w:r>
      </w:ins>
      <w:ins w:id="2577" w:author="Fatima Maria Pillosu" w:date="2021-02-22T10:06:00Z">
        <w:r w:rsidR="00193E43">
          <w:t xml:space="preserve">ing </w:t>
        </w:r>
      </w:ins>
      <w:ins w:id="2578" w:author="Fatima Maria Pillosu" w:date="2021-02-22T12:21:00Z">
        <w:r w:rsidR="00031A58">
          <w:t xml:space="preserve">is </w:t>
        </w:r>
      </w:ins>
      <w:ins w:id="2579" w:author="Fatima Maria Pillosu" w:date="2021-02-22T12:22:00Z">
        <w:r w:rsidR="00031A58">
          <w:t>consistent with how the</w:t>
        </w:r>
      </w:ins>
      <w:ins w:id="2580" w:author="Fatima Maria Pillosu" w:date="2021-02-22T12:19:00Z">
        <w:r w:rsidR="00031A58">
          <w:t xml:space="preserve"> </w:t>
        </w:r>
      </w:ins>
      <w:ins w:id="2581" w:author="Fatima Maria Pillosu" w:date="2021-02-22T12:18:00Z">
        <w:r w:rsidR="00031A58">
          <w:t xml:space="preserve">bulk </w:t>
        </w:r>
      </w:ins>
      <w:ins w:id="2582" w:author="Fatima Maria Pillosu" w:date="2021-02-22T12:19:00Z">
        <w:r w:rsidR="00031A58">
          <w:t xml:space="preserve">of </w:t>
        </w:r>
      </w:ins>
      <w:ins w:id="2583" w:author="Fatima Maria Pillosu" w:date="2021-02-22T11:43:00Z">
        <w:r w:rsidR="00712B6A">
          <w:t>user support</w:t>
        </w:r>
      </w:ins>
      <w:ins w:id="2584" w:author="Fatima Maria Pillosu" w:date="2021-02-22T11:44:00Z">
        <w:r w:rsidR="00712B6A">
          <w:t xml:space="preserve"> at ECMWF</w:t>
        </w:r>
      </w:ins>
      <w:ins w:id="2585" w:author="Fatima Maria Pillosu" w:date="2021-02-22T12:22:00Z">
        <w:r w:rsidR="00031A58">
          <w:t xml:space="preserve"> functions</w:t>
        </w:r>
      </w:ins>
      <w:ins w:id="2586" w:author="Fatima Maria Pillosu" w:date="2021-02-22T12:19:00Z">
        <w:r w:rsidR="00031A58">
          <w:t>.</w:t>
        </w:r>
      </w:ins>
    </w:p>
    <w:p w14:paraId="33A8AB0C" w14:textId="58A569EF" w:rsidR="0057779D" w:rsidDel="006C3D5B" w:rsidRDefault="00DF35AE" w:rsidP="00342374">
      <w:pPr>
        <w:rPr>
          <w:del w:id="2587" w:author="Fatima Maria" w:date="2021-02-24T09:41:00Z"/>
        </w:rPr>
      </w:pPr>
      <w:ins w:id="2588" w:author="Christel Prudhomme" w:date="2021-02-18T17:17:00Z">
        <w:del w:id="2589" w:author="Fatima Maria Pillosu" w:date="2021-02-22T11:52:00Z">
          <w:r w:rsidDel="00F40E06">
            <w:delText xml:space="preserve"> it each</w:delText>
          </w:r>
        </w:del>
      </w:ins>
      <w:ins w:id="2590" w:author="Fatima Maria Pillosu" w:date="2021-02-18T07:26:00Z">
        <w:r w:rsidR="005F1931" w:rsidRPr="005F1931">
          <w:t xml:space="preserve">Whilst the remote training was taking place, the NHMSs </w:t>
        </w:r>
        <w:del w:id="2591" w:author="Hannah Cloke" w:date="2021-02-18T19:29:00Z">
          <w:r w:rsidR="005F1931" w:rsidRPr="005F1931" w:rsidDel="0064456D">
            <w:delText>started receiving</w:delText>
          </w:r>
        </w:del>
      </w:ins>
      <w:ins w:id="2592" w:author="Hannah Cloke" w:date="2021-02-18T19:29:00Z">
        <w:r w:rsidR="0064456D">
          <w:t>began to receive</w:t>
        </w:r>
      </w:ins>
      <w:ins w:id="2593" w:author="Fatima Maria Pillosu" w:date="2021-02-18T07:26:00Z">
        <w:r w:rsidR="005F1931" w:rsidRPr="005F1931">
          <w:t xml:space="preserve"> </w:t>
        </w:r>
        <w:del w:id="2594" w:author="Hannah Cloke" w:date="2021-02-18T19:29:00Z">
          <w:r w:rsidR="005F1931" w:rsidRPr="005F1931" w:rsidDel="0064456D">
            <w:delText xml:space="preserve">via ftp </w:delText>
          </w:r>
        </w:del>
        <w:r w:rsidR="005F1931" w:rsidRPr="005F1931">
          <w:t>the ecPoint-Rainfall forecasts</w:t>
        </w:r>
      </w:ins>
      <w:ins w:id="2595" w:author="Hannah Cloke" w:date="2021-02-18T19:29:00Z">
        <w:r w:rsidR="0064456D">
          <w:t xml:space="preserve"> </w:t>
        </w:r>
        <w:r w:rsidR="0064456D" w:rsidRPr="005F1931">
          <w:t xml:space="preserve">via </w:t>
        </w:r>
      </w:ins>
      <w:ins w:id="2596" w:author="Fatima Maria Pillosu" w:date="2021-02-22T11:56:00Z">
        <w:r w:rsidR="00A2610E">
          <w:t>f</w:t>
        </w:r>
      </w:ins>
      <w:ins w:id="2597" w:author="Fatima Maria Pillosu" w:date="2021-02-22T11:54:00Z">
        <w:r w:rsidR="00A2610E">
          <w:t xml:space="preserve">ile </w:t>
        </w:r>
      </w:ins>
      <w:ins w:id="2598" w:author="Fatima Maria Pillosu" w:date="2021-02-22T11:56:00Z">
        <w:r w:rsidR="00A2610E">
          <w:t>t</w:t>
        </w:r>
      </w:ins>
      <w:ins w:id="2599" w:author="Fatima Maria Pillosu" w:date="2021-02-22T11:54:00Z">
        <w:r w:rsidR="00A2610E">
          <w:t>ransfer protocol (</w:t>
        </w:r>
      </w:ins>
      <w:ins w:id="2600" w:author="Hannah Cloke" w:date="2021-02-18T19:29:00Z">
        <w:r w:rsidR="0064456D" w:rsidRPr="005F1931">
          <w:t>ftp</w:t>
        </w:r>
      </w:ins>
      <w:ins w:id="2601" w:author="Fatima Maria Pillosu" w:date="2021-02-22T11:54:00Z">
        <w:r w:rsidR="00A2610E">
          <w:t>)</w:t>
        </w:r>
      </w:ins>
      <w:ins w:id="2602" w:author="Fatima Maria Pillosu" w:date="2021-02-22T11:59:00Z">
        <w:r w:rsidR="00C179FE">
          <w:t xml:space="preserve"> for 12 months</w:t>
        </w:r>
      </w:ins>
      <w:ins w:id="2603" w:author="Fatima Maria Pillosu" w:date="2021-02-18T07:46:00Z">
        <w:r w:rsidR="00A070FE">
          <w:t xml:space="preserve">. </w:t>
        </w:r>
      </w:ins>
      <w:ins w:id="2604" w:author="Fatima Maria Pillosu" w:date="2021-02-18T08:12:00Z">
        <w:r w:rsidR="000A4983">
          <w:fldChar w:fldCharType="begin"/>
        </w:r>
        <w:r w:rsidR="000A4983">
          <w:instrText xml:space="preserve"> REF _Ref64528370 \h </w:instrText>
        </w:r>
      </w:ins>
      <w:r w:rsidR="000A4983">
        <w:fldChar w:fldCharType="separate"/>
      </w:r>
      <w:ins w:id="2605" w:author="Fatima Pillosu" w:date="2021-03-17T10:31:00Z">
        <w:r w:rsidR="00AB02D3">
          <w:t xml:space="preserve">Table </w:t>
        </w:r>
        <w:r w:rsidR="00AB02D3">
          <w:rPr>
            <w:noProof/>
          </w:rPr>
          <w:t>2</w:t>
        </w:r>
      </w:ins>
      <w:ins w:id="2606" w:author="Fatima Maria Pillosu" w:date="2021-02-18T08:12:00Z">
        <w:r w:rsidR="000A4983">
          <w:fldChar w:fldCharType="end"/>
        </w:r>
      </w:ins>
      <w:ins w:id="2607" w:author="Fatima Maria Pillosu" w:date="2021-02-18T07:26:00Z">
        <w:r w:rsidR="005F1931" w:rsidRPr="005F1931">
          <w:t xml:space="preserve"> </w:t>
        </w:r>
      </w:ins>
      <w:ins w:id="2608" w:author="Fatima Maria Pillosu" w:date="2021-02-18T08:12:00Z">
        <w:r w:rsidR="000A4983">
          <w:t>contains the details</w:t>
        </w:r>
      </w:ins>
      <w:ins w:id="2609" w:author="Fatima Maria Pillosu" w:date="2021-02-18T08:13:00Z">
        <w:r w:rsidR="000A4983">
          <w:t xml:space="preserve"> of the forecasts provided to IMN and OMSZ</w:t>
        </w:r>
      </w:ins>
      <w:ins w:id="2610" w:author="Fatima Maria Pillosu" w:date="2021-02-22T12:07:00Z">
        <w:r w:rsidR="000C5CD1">
          <w:t>.</w:t>
        </w:r>
      </w:ins>
      <w:ins w:id="2611" w:author="Fatima Maria Pillosu" w:date="2021-02-22T14:25:00Z">
        <w:r w:rsidR="000D7D69">
          <w:t xml:space="preserve"> </w:t>
        </w:r>
        <w:del w:id="2612" w:author="Fatima Maria" w:date="2021-02-24T09:45:00Z">
          <w:r w:rsidR="000D7D69" w:rsidDel="00342374">
            <w:delText xml:space="preserve">Assistance on how to </w:delText>
          </w:r>
        </w:del>
      </w:ins>
      <w:ins w:id="2613" w:author="Hannah Cloke" w:date="2021-02-18T19:30:00Z">
        <w:del w:id="2614" w:author="Fatima Maria" w:date="2021-02-24T09:45:00Z">
          <w:r w:rsidR="00E06E5B" w:rsidDel="00342374">
            <w:delText>thend</w:delText>
          </w:r>
          <w:commentRangeStart w:id="2615"/>
          <w:r w:rsidR="00E06E5B" w:rsidDel="00342374">
            <w:delText>12 months</w:delText>
          </w:r>
        </w:del>
      </w:ins>
      <w:commentRangeEnd w:id="2615"/>
      <w:del w:id="2616" w:author="Fatima Maria" w:date="2021-02-24T09:45:00Z">
        <w:r w:rsidR="00E06E5B" w:rsidDel="00342374">
          <w:rPr>
            <w:rStyle w:val="CommentReference"/>
          </w:rPr>
          <w:commentReference w:id="2615"/>
        </w:r>
      </w:del>
    </w:p>
    <w:p w14:paraId="08063684" w14:textId="77777777" w:rsidR="006C3D5B" w:rsidRDefault="006C3D5B" w:rsidP="00342374">
      <w:pPr>
        <w:rPr>
          <w:ins w:id="2617" w:author="Fatima Maria" w:date="2021-02-24T10:17:00Z"/>
        </w:rPr>
      </w:pPr>
    </w:p>
    <w:p w14:paraId="78751594" w14:textId="4CD7E579" w:rsidR="00342374" w:rsidRDefault="006C3D5B">
      <w:pPr>
        <w:rPr>
          <w:ins w:id="2618" w:author="Fatima Maria" w:date="2021-02-24T09:45:00Z"/>
        </w:rPr>
      </w:pPr>
      <w:ins w:id="2619" w:author="Fatima Maria" w:date="2021-02-24T10:17:00Z">
        <w:r>
          <w:t>The</w:t>
        </w:r>
      </w:ins>
      <w:ins w:id="2620" w:author="Fatima Maria" w:date="2021-02-24T10:18:00Z">
        <w:r>
          <w:t xml:space="preserve"> expected</w:t>
        </w:r>
      </w:ins>
      <w:ins w:id="2621" w:author="Fatima Maria" w:date="2021-02-24T10:17:00Z">
        <w:r>
          <w:t xml:space="preserve"> outcome </w:t>
        </w:r>
      </w:ins>
      <w:ins w:id="2622" w:author="Fatima Maria" w:date="2021-02-24T10:19:00Z">
        <w:r>
          <w:t>from</w:t>
        </w:r>
      </w:ins>
      <w:ins w:id="2623" w:author="Fatima Maria" w:date="2021-02-24T10:17:00Z">
        <w:r>
          <w:t xml:space="preserve"> the </w:t>
        </w:r>
      </w:ins>
      <w:ins w:id="2624" w:author="Fatima Maria" w:date="2021-02-24T10:18:00Z">
        <w:r>
          <w:t>“</w:t>
        </w:r>
      </w:ins>
      <w:ins w:id="2625" w:author="Fatima Maria" w:date="2021-02-24T10:17:00Z">
        <w:r>
          <w:t>real</w:t>
        </w:r>
      </w:ins>
      <w:ins w:id="2626" w:author="Fatima Maria" w:date="2021-02-24T10:18:00Z">
        <w:r>
          <w:t>-time” phase was a report from IMN and OMSZ stating (1) whether they developed their own products from ecPoint-Rainfall, (2)</w:t>
        </w:r>
      </w:ins>
      <w:ins w:id="2627" w:author="Fatima Maria" w:date="2021-02-24T10:20:00Z">
        <w:r>
          <w:t xml:space="preserve"> whether they used ecPoint-Rainfall in their operational routines,</w:t>
        </w:r>
      </w:ins>
      <w:ins w:id="2628" w:author="Fatima Maria" w:date="2021-02-24T10:22:00Z">
        <w:r>
          <w:t xml:space="preserve"> and if so</w:t>
        </w:r>
      </w:ins>
      <w:ins w:id="2629" w:author="Fatima Maria" w:date="2021-02-24T10:20:00Z">
        <w:r>
          <w:t xml:space="preserve"> (3) how they used the products developed </w:t>
        </w:r>
      </w:ins>
      <w:ins w:id="2630" w:author="Fatima Maria" w:date="2021-02-24T10:22:00Z">
        <w:r>
          <w:t>to forecast extreme rainfall and flash floods.</w:t>
        </w:r>
      </w:ins>
    </w:p>
    <w:p w14:paraId="0A9B5C09" w14:textId="77777777" w:rsidR="00C74596" w:rsidDel="00342374" w:rsidRDefault="00C74596">
      <w:pPr>
        <w:rPr>
          <w:ins w:id="2631" w:author="Fatima Maria Pillosu" w:date="2021-02-22T12:06:00Z"/>
          <w:del w:id="2632" w:author="Fatima Maria" w:date="2021-02-24T09:41:00Z"/>
        </w:rPr>
      </w:pPr>
    </w:p>
    <w:p w14:paraId="41CE4715" w14:textId="09106C10" w:rsidR="00284105" w:rsidRPr="00284105" w:rsidDel="00342374" w:rsidRDefault="0095474B">
      <w:pPr>
        <w:rPr>
          <w:ins w:id="2633" w:author="Fatima Maria Pillosu" w:date="2021-02-22T12:08:00Z"/>
          <w:del w:id="2634" w:author="Fatima Maria" w:date="2021-02-24T09:45:00Z"/>
          <w:rPrChange w:id="2635" w:author="Fatima Maria Pillosu" w:date="2021-02-22T12:08:00Z">
            <w:rPr>
              <w:ins w:id="2636" w:author="Fatima Maria Pillosu" w:date="2021-02-22T12:08:00Z"/>
              <w:del w:id="2637" w:author="Fatima Maria" w:date="2021-02-24T09:45:00Z"/>
              <w:color w:val="FF0000"/>
            </w:rPr>
          </w:rPrChange>
        </w:rPr>
      </w:pPr>
      <w:ins w:id="2638" w:author="Christel Prudhomme" w:date="2021-02-18T17:29:00Z">
        <w:del w:id="2639" w:author="Fatima Maria" w:date="2021-02-24T09:45:00Z">
          <w:r w:rsidRPr="00284105" w:rsidDel="00342374">
            <w:delText>d</w:delText>
          </w:r>
        </w:del>
      </w:ins>
    </w:p>
    <w:p w14:paraId="4676475D" w14:textId="13490DE6" w:rsidR="008945E1" w:rsidRDefault="008945E1">
      <w:pPr>
        <w:pStyle w:val="Heading3"/>
        <w:rPr>
          <w:ins w:id="2640" w:author="Fatima Maria Pillosu" w:date="2021-02-18T09:33:00Z"/>
        </w:rPr>
        <w:pPrChange w:id="2641" w:author="Fatima Maria" w:date="2021-02-24T09:46:00Z">
          <w:pPr/>
        </w:pPrChange>
      </w:pPr>
      <w:ins w:id="2642" w:author="Fatima Maria Pillosu" w:date="2021-02-18T09:33:00Z">
        <w:r>
          <w:t>OFF-LINE” PHASE</w:t>
        </w:r>
      </w:ins>
    </w:p>
    <w:p w14:paraId="30178482" w14:textId="18009C5B" w:rsidR="00C74596" w:rsidDel="00730A73" w:rsidRDefault="00342374">
      <w:pPr>
        <w:rPr>
          <w:del w:id="2643" w:author="Fatima Maria" w:date="2021-02-24T09:46:00Z"/>
        </w:rPr>
        <w:pPrChange w:id="2644" w:author="Fatima Maria" w:date="2021-02-24T11:28:00Z">
          <w:pPr>
            <w:ind w:firstLine="0"/>
          </w:pPr>
        </w:pPrChange>
      </w:pPr>
      <w:ins w:id="2645" w:author="Fatima Maria" w:date="2021-02-24T09:46:00Z">
        <w:r>
          <w:t>The</w:t>
        </w:r>
      </w:ins>
      <w:ins w:id="2646" w:author="Fatima Maria Pillosu" w:date="2021-02-22T14:07:00Z">
        <w:del w:id="2647" w:author="Fatima Maria" w:date="2021-02-24T09:46:00Z">
          <w:r w:rsidR="00C74596" w:rsidDel="00342374">
            <w:delText>A second</w:delText>
          </w:r>
        </w:del>
        <w:r w:rsidR="00C74596">
          <w:t xml:space="preserve"> “offline” phase aims at </w:t>
        </w:r>
        <w:del w:id="2648" w:author="Fatima Maria" w:date="2021-02-24T10:16:00Z">
          <w:r w:rsidR="00C74596" w:rsidDel="006C3D5B">
            <w:delText xml:space="preserve">understanding and </w:delText>
          </w:r>
        </w:del>
        <w:r w:rsidR="00C74596">
          <w:t>discussing</w:t>
        </w:r>
      </w:ins>
      <w:ins w:id="2649" w:author="Fatima Maria" w:date="2021-02-24T10:16:00Z">
        <w:r w:rsidR="006C3D5B">
          <w:t xml:space="preserve"> </w:t>
        </w:r>
      </w:ins>
      <w:ins w:id="2650" w:author="Fatima Maria" w:date="2021-02-24T10:17:00Z">
        <w:r w:rsidR="006C3D5B">
          <w:t xml:space="preserve">the </w:t>
        </w:r>
      </w:ins>
      <w:ins w:id="2651" w:author="Fatima Maria" w:date="2021-02-24T10:23:00Z">
        <w:r w:rsidR="00730A73">
          <w:t>content of the reports prepared at the end of the “real-time” phase</w:t>
        </w:r>
      </w:ins>
      <w:ins w:id="2652" w:author="Fatima Maria" w:date="2021-02-24T10:57:00Z">
        <w:r w:rsidR="007800E8">
          <w:t xml:space="preserve">, and </w:t>
        </w:r>
      </w:ins>
      <w:ins w:id="2653" w:author="Fatima Maria" w:date="2021-02-24T10:58:00Z">
        <w:r w:rsidR="007800E8" w:rsidRPr="008945E1">
          <w:t>aspects that might limit the adoption of ecPoint-Rainfall forecasts in</w:t>
        </w:r>
        <w:r w:rsidR="007800E8">
          <w:t xml:space="preserve"> the</w:t>
        </w:r>
        <w:r w:rsidR="007800E8" w:rsidRPr="008945E1">
          <w:t xml:space="preserve"> operational environment</w:t>
        </w:r>
        <w:r w:rsidR="007800E8">
          <w:t xml:space="preserve"> of IMN and OMSZ</w:t>
        </w:r>
      </w:ins>
      <w:ins w:id="2654" w:author="Fatima Maria" w:date="2021-02-24T10:23:00Z">
        <w:r w:rsidR="00730A73">
          <w:t>.</w:t>
        </w:r>
      </w:ins>
      <w:ins w:id="2655" w:author="Fatima Maria" w:date="2021-02-24T10:25:00Z">
        <w:r w:rsidR="00730A73">
          <w:t xml:space="preserve"> </w:t>
        </w:r>
      </w:ins>
      <w:ins w:id="2656" w:author="Fatima Maria Pillosu" w:date="2021-02-22T14:07:00Z">
        <w:del w:id="2657" w:author="Fatima Maria" w:date="2021-02-24T10:16:00Z">
          <w:r w:rsidR="00C74596" w:rsidDel="006C3D5B">
            <w:delText xml:space="preserve"> forecasters</w:delText>
          </w:r>
        </w:del>
        <w:del w:id="2658" w:author="Fatima Maria" w:date="2021-02-24T10:17:00Z">
          <w:r w:rsidR="00C74596" w:rsidDel="006C3D5B">
            <w:delText xml:space="preserve"> choices in the</w:delText>
          </w:r>
        </w:del>
        <w:del w:id="2659" w:author="Fatima Maria" w:date="2021-02-24T10:23:00Z">
          <w:r w:rsidR="00C74596" w:rsidDel="00730A73">
            <w:delText xml:space="preserve"> </w:delText>
          </w:r>
        </w:del>
        <w:del w:id="2660" w:author="Fatima Maria" w:date="2021-02-24T09:47:00Z">
          <w:r w:rsidR="00C74596" w:rsidDel="00342374">
            <w:delText>previous</w:delText>
          </w:r>
        </w:del>
        <w:del w:id="2661" w:author="Fatima Maria" w:date="2021-02-24T10:23:00Z">
          <w:r w:rsidR="00C74596" w:rsidDel="00730A73">
            <w:delText xml:space="preserve"> phase</w:delText>
          </w:r>
        </w:del>
        <w:del w:id="2662" w:author="Fatima Maria" w:date="2021-02-24T10:25:00Z">
          <w:r w:rsidR="00C74596" w:rsidDel="00730A73">
            <w:delText xml:space="preserve"> and evaluate whether the provided training material helped forecasters to use </w:delText>
          </w:r>
        </w:del>
        <w:del w:id="2663" w:author="Fatima Maria" w:date="2021-02-24T09:48:00Z">
          <w:r w:rsidR="00C74596" w:rsidDel="00342374">
            <w:delText>correctly the e</w:delText>
          </w:r>
        </w:del>
        <w:del w:id="2664" w:author="Fatima Maria" w:date="2021-02-24T10:25:00Z">
          <w:r w:rsidR="00C74596" w:rsidDel="00730A73">
            <w:delText>cPoint-Rainfall forecasts.</w:delText>
          </w:r>
        </w:del>
      </w:ins>
    </w:p>
    <w:p w14:paraId="46662D17" w14:textId="77777777" w:rsidR="00A867E3" w:rsidRDefault="00730A73" w:rsidP="007E528B">
      <w:pPr>
        <w:rPr>
          <w:ins w:id="2665" w:author="Fatima Maria" w:date="2021-02-24T11:28:00Z"/>
        </w:rPr>
      </w:pPr>
      <w:ins w:id="2666" w:author="Fatima Maria" w:date="2021-02-24T10:26:00Z">
        <w:r>
          <w:t xml:space="preserve">Informal discussions about the content of the reports were carried out. </w:t>
        </w:r>
      </w:ins>
      <w:commentRangeStart w:id="2667"/>
      <w:ins w:id="2668" w:author="Fatima Maria" w:date="2021-02-24T10:28:00Z">
        <w:r>
          <w:t xml:space="preserve">As shown by </w:t>
        </w:r>
        <w:r w:rsidRPr="008945E1">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Pr="008945E1">
          <w:fldChar w:fldCharType="separate"/>
        </w:r>
        <w:r w:rsidRPr="008945E1">
          <w:rPr>
            <w:noProof/>
          </w:rPr>
          <w:t xml:space="preserve">Harding </w:t>
        </w:r>
        <w:r>
          <w:rPr>
            <w:noProof/>
          </w:rPr>
          <w:t>(</w:t>
        </w:r>
        <w:r w:rsidRPr="008945E1">
          <w:rPr>
            <w:noProof/>
          </w:rPr>
          <w:t>2018)</w:t>
        </w:r>
        <w:r w:rsidRPr="008945E1">
          <w:fldChar w:fldCharType="end"/>
        </w:r>
        <w:r>
          <w:t xml:space="preserve">, this approach can help interviewers to put </w:t>
        </w:r>
        <w:r w:rsidRPr="008945E1">
          <w:t xml:space="preserve">respondents at ease and </w:t>
        </w:r>
        <w:r>
          <w:t xml:space="preserve">do </w:t>
        </w:r>
        <w:r w:rsidRPr="008945E1">
          <w:t xml:space="preserve">not inhibit or constrain </w:t>
        </w:r>
        <w:r>
          <w:t xml:space="preserve">their comments </w:t>
        </w:r>
        <w:r w:rsidRPr="008945E1">
          <w:t>about</w:t>
        </w:r>
        <w:r>
          <w:t xml:space="preserve"> the topic of the discussion, </w:t>
        </w:r>
      </w:ins>
      <w:ins w:id="2669" w:author="Fatima Maria" w:date="2021-02-24T10:29:00Z">
        <w:r>
          <w:t>i</w:t>
        </w:r>
      </w:ins>
      <w:ins w:id="2670" w:author="Fatima Maria" w:date="2021-02-24T10:40:00Z">
        <w:r w:rsidR="005A2A22">
          <w:t>n this case</w:t>
        </w:r>
      </w:ins>
      <w:ins w:id="2671" w:author="Fatima Maria" w:date="2021-02-24T10:29:00Z">
        <w:r>
          <w:t xml:space="preserve"> ecPoint-Rainfall performance and its perceived usefulness.</w:t>
        </w:r>
      </w:ins>
      <w:commentRangeEnd w:id="2667"/>
      <w:ins w:id="2672" w:author="Fatima Maria" w:date="2021-02-24T10:54:00Z">
        <w:r w:rsidR="00A01A6E">
          <w:rPr>
            <w:rStyle w:val="CommentReference"/>
          </w:rPr>
          <w:commentReference w:id="2667"/>
        </w:r>
      </w:ins>
      <w:ins w:id="2673" w:author="Fatima Maria" w:date="2021-02-24T11:28:00Z">
        <w:r w:rsidR="00A867E3">
          <w:t xml:space="preserve"> </w:t>
        </w:r>
      </w:ins>
      <w:ins w:id="2674" w:author="Fatima Maria" w:date="2021-02-24T10:44:00Z">
        <w:r w:rsidR="005A2A22">
          <w:t xml:space="preserve">The informal discussions were conducted over two main steps. </w:t>
        </w:r>
      </w:ins>
    </w:p>
    <w:p w14:paraId="146E7F19" w14:textId="7D557AC4" w:rsidR="00C74596" w:rsidDel="00730A73" w:rsidRDefault="005A2A22">
      <w:pPr>
        <w:rPr>
          <w:del w:id="2675" w:author="Fatima Maria" w:date="2021-02-24T09:48:00Z"/>
        </w:rPr>
      </w:pPr>
      <w:ins w:id="2676" w:author="Fatima Maria" w:date="2021-02-24T10:45:00Z">
        <w:r>
          <w:lastRenderedPageBreak/>
          <w:t xml:space="preserve">The first step consisted in a </w:t>
        </w:r>
      </w:ins>
      <w:ins w:id="2677" w:author="Fatima Maria" w:date="2021-02-24T10:46:00Z">
        <w:r>
          <w:t xml:space="preserve">remote </w:t>
        </w:r>
        <w:r w:rsidRPr="008945E1">
          <w:t>discussion</w:t>
        </w:r>
      </w:ins>
      <w:ins w:id="2678" w:author="Fatima Maria" w:date="2021-02-24T10:45:00Z">
        <w:r>
          <w:t xml:space="preserve"> via videocall</w:t>
        </w:r>
      </w:ins>
      <w:ins w:id="2679" w:author="Fatima Maria" w:date="2021-02-24T10:46:00Z">
        <w:r>
          <w:t xml:space="preserve"> </w:t>
        </w:r>
      </w:ins>
      <w:ins w:id="2680" w:author="Fatima Maria" w:date="2021-02-24T10:56:00Z">
        <w:r w:rsidR="007800E8">
          <w:t xml:space="preserve">of </w:t>
        </w:r>
      </w:ins>
      <w:ins w:id="2681" w:author="Fatima Maria" w:date="2021-02-24T10:57:00Z">
        <w:r w:rsidR="007800E8">
          <w:t>one hour</w:t>
        </w:r>
      </w:ins>
      <w:ins w:id="2682" w:author="Fatima Maria" w:date="2021-02-24T10:59:00Z">
        <w:r w:rsidR="00C9326F">
          <w:t xml:space="preserve">, </w:t>
        </w:r>
        <w:r w:rsidR="00C9326F" w:rsidRPr="008945E1">
          <w:t xml:space="preserve">conducted on each </w:t>
        </w:r>
        <w:r w:rsidR="00C9326F">
          <w:t>NHMS</w:t>
        </w:r>
        <w:r w:rsidR="00C9326F" w:rsidRPr="008945E1">
          <w:t xml:space="preserve"> in turn.</w:t>
        </w:r>
      </w:ins>
      <w:ins w:id="2683" w:author="Fatima Maria" w:date="2021-02-24T11:00:00Z">
        <w:r w:rsidR="00C9326F">
          <w:t xml:space="preserve"> </w:t>
        </w:r>
      </w:ins>
      <w:ins w:id="2684" w:author="Fatima Maria" w:date="2021-02-24T11:13:00Z">
        <w:r w:rsidR="0073568F">
          <w:t>It was decided to guide the</w:t>
        </w:r>
      </w:ins>
      <w:ins w:id="2685" w:author="Fatima Maria" w:date="2021-02-24T11:00:00Z">
        <w:r w:rsidR="00C9326F">
          <w:t xml:space="preserve"> conversation </w:t>
        </w:r>
      </w:ins>
      <w:ins w:id="2686" w:author="Fatima Maria" w:date="2021-02-24T11:14:00Z">
        <w:r w:rsidR="0073568F">
          <w:t xml:space="preserve">with </w:t>
        </w:r>
      </w:ins>
    </w:p>
    <w:p w14:paraId="1427E619" w14:textId="5EE19873" w:rsidR="00CB285C" w:rsidDel="00730A73" w:rsidRDefault="008945E1">
      <w:pPr>
        <w:rPr>
          <w:ins w:id="2687" w:author="Fatima Maria Pillosu" w:date="2021-02-18T10:15:00Z"/>
          <w:del w:id="2688" w:author="Fatima Maria" w:date="2021-02-24T10:25:00Z"/>
        </w:rPr>
      </w:pPr>
      <w:ins w:id="2689" w:author="Fatima Maria Pillosu" w:date="2021-02-18T09:34:00Z">
        <w:del w:id="2690" w:author="Fatima Maria" w:date="2021-02-24T10:25:00Z">
          <w:r w:rsidRPr="008945E1" w:rsidDel="00730A73">
            <w:delText xml:space="preserve">The “offline phase” was designed to collect information </w:delText>
          </w:r>
        </w:del>
      </w:ins>
      <w:ins w:id="2691" w:author="Fatima Maria Pillosu" w:date="2021-02-18T09:35:00Z">
        <w:del w:id="2692" w:author="Fatima Maria" w:date="2021-02-24T10:25:00Z">
          <w:r w:rsidDel="00730A73">
            <w:delText xml:space="preserve">on the forecasters’ </w:delText>
          </w:r>
          <w:commentRangeStart w:id="2693"/>
          <w:commentRangeStart w:id="2694"/>
          <w:commentRangeStart w:id="2695"/>
          <w:r w:rsidDel="00730A73">
            <w:delText xml:space="preserve">perceived usefulness </w:delText>
          </w:r>
        </w:del>
      </w:ins>
      <w:commentRangeEnd w:id="2693"/>
      <w:del w:id="2696" w:author="Fatima Maria" w:date="2021-02-24T10:25:00Z">
        <w:r w:rsidR="00437C99" w:rsidDel="00730A73">
          <w:rPr>
            <w:rStyle w:val="CommentReference"/>
          </w:rPr>
          <w:commentReference w:id="2693"/>
        </w:r>
        <w:commentRangeEnd w:id="2694"/>
        <w:r w:rsidR="00305551" w:rsidDel="00730A73">
          <w:rPr>
            <w:rStyle w:val="CommentReference"/>
          </w:rPr>
          <w:commentReference w:id="2694"/>
        </w:r>
        <w:commentRangeEnd w:id="2695"/>
        <w:r w:rsidR="00DA17FD" w:rsidDel="00730A73">
          <w:rPr>
            <w:rStyle w:val="CommentReference"/>
          </w:rPr>
          <w:commentReference w:id="2695"/>
        </w:r>
      </w:del>
      <w:ins w:id="2697" w:author="Fatima Maria Pillosu" w:date="2021-02-18T09:35:00Z">
        <w:del w:id="2698" w:author="Fatima Maria" w:date="2021-02-24T10:25:00Z">
          <w:r w:rsidDel="00730A73">
            <w:delText>of ecPoint-Rainfall forecasts</w:delText>
          </w:r>
        </w:del>
      </w:ins>
      <w:ins w:id="2699" w:author="Fatima Maria Pillosu" w:date="2021-02-18T09:34:00Z">
        <w:del w:id="2700" w:author="Fatima Maria" w:date="2021-02-24T10:25:00Z">
          <w:r w:rsidRPr="008945E1" w:rsidDel="00730A73">
            <w:delText xml:space="preserve">. </w:delText>
          </w:r>
        </w:del>
      </w:ins>
    </w:p>
    <w:p w14:paraId="3283DC06" w14:textId="416EC1FF" w:rsidR="008945E1" w:rsidRPr="008945E1" w:rsidDel="00C9326F" w:rsidRDefault="008945E1">
      <w:pPr>
        <w:rPr>
          <w:ins w:id="2701" w:author="Fatima Maria Pillosu" w:date="2021-02-18T09:34:00Z"/>
          <w:del w:id="2702" w:author="Fatima Maria" w:date="2021-02-24T11:00:00Z"/>
        </w:rPr>
      </w:pPr>
      <w:ins w:id="2703" w:author="Fatima Maria Pillosu" w:date="2021-02-18T09:34:00Z">
        <w:del w:id="2704" w:author="Fatima Maria" w:date="2021-02-24T10:25:00Z">
          <w:r w:rsidRPr="008945E1" w:rsidDel="00730A73">
            <w:delText xml:space="preserve">A </w:delText>
          </w:r>
          <w:commentRangeStart w:id="2705"/>
          <w:r w:rsidRPr="008945E1" w:rsidDel="00730A73">
            <w:delText xml:space="preserve">qualitative analysis </w:delText>
          </w:r>
        </w:del>
      </w:ins>
      <w:commentRangeEnd w:id="2705"/>
      <w:del w:id="2706" w:author="Fatima Maria" w:date="2021-02-24T10:25:00Z">
        <w:r w:rsidR="00437C99" w:rsidDel="00730A73">
          <w:rPr>
            <w:rStyle w:val="CommentReference"/>
          </w:rPr>
          <w:commentReference w:id="2705"/>
        </w:r>
      </w:del>
      <w:ins w:id="2707" w:author="Fatima Maria Pillosu" w:date="2021-02-18T09:34:00Z">
        <w:del w:id="2708" w:author="Fatima Maria" w:date="2021-02-24T11:00:00Z">
          <w:r w:rsidRPr="008945E1" w:rsidDel="00C9326F">
            <w:delText xml:space="preserve">was adopted in this phase. </w:delText>
          </w:r>
        </w:del>
        <w:del w:id="2709" w:author="Fatima Maria" w:date="2021-02-24T10:04:00Z">
          <w:r w:rsidRPr="008945E1" w:rsidDel="00AB771D">
            <w:delText xml:space="preserve">This choice was theoretically and practically driven. </w:delText>
          </w:r>
        </w:del>
        <w:del w:id="2710" w:author="Fatima Maria" w:date="2021-02-24T09:50:00Z">
          <w:r w:rsidRPr="008945E1" w:rsidDel="00DA17FD">
            <w:delText xml:space="preserve">First, there was a commitment to seek to understand the </w:delText>
          </w:r>
        </w:del>
      </w:ins>
      <w:ins w:id="2711" w:author="Fatima Maria Pillosu" w:date="2021-02-18T09:37:00Z">
        <w:del w:id="2712" w:author="Fatima Maria" w:date="2021-02-24T09:50:00Z">
          <w:r w:rsidR="001953F0" w:rsidDel="00DA17FD">
            <w:delText xml:space="preserve">forecasters’ </w:delText>
          </w:r>
        </w:del>
      </w:ins>
      <w:ins w:id="2713" w:author="Fatima Maria Pillosu" w:date="2021-02-18T09:34:00Z">
        <w:del w:id="2714" w:author="Fatima Maria" w:date="2021-02-24T09:50:00Z">
          <w:r w:rsidRPr="008945E1" w:rsidDel="00DA17FD">
            <w:delText xml:space="preserve">perspectives about ecPoint-Rainfall. Second, the collection of meaningful quantitative data </w:delText>
          </w:r>
        </w:del>
      </w:ins>
      <w:ins w:id="2715" w:author="Fatima Maria Pillosu" w:date="2021-02-18T09:37:00Z">
        <w:del w:id="2716" w:author="Fatima Maria" w:date="2021-02-24T09:50:00Z">
          <w:r w:rsidR="001953F0" w:rsidDel="00DA17FD">
            <w:delText>would have been</w:delText>
          </w:r>
        </w:del>
      </w:ins>
      <w:ins w:id="2717" w:author="Fatima Maria Pillosu" w:date="2021-02-18T09:34:00Z">
        <w:del w:id="2718" w:author="Fatima Maria" w:date="2021-02-24T09:50:00Z">
          <w:r w:rsidRPr="008945E1" w:rsidDel="00DA17FD">
            <w:delText xml:space="preserve"> impossible due to the limited number of participants to the project. </w:delText>
          </w:r>
        </w:del>
        <w:del w:id="2719" w:author="Fatima Maria" w:date="2021-02-24T11:00:00Z">
          <w:r w:rsidRPr="008945E1" w:rsidDel="00C9326F">
            <w:delText xml:space="preserve">Yet, qualitative methods allowed </w:delText>
          </w:r>
        </w:del>
      </w:ins>
      <w:ins w:id="2720" w:author="Fatima Maria Pillosu" w:date="2021-02-18T09:37:00Z">
        <w:del w:id="2721" w:author="Fatima Maria" w:date="2021-02-24T11:00:00Z">
          <w:r w:rsidR="001953F0" w:rsidDel="00C9326F">
            <w:delText xml:space="preserve">the </w:delText>
          </w:r>
        </w:del>
      </w:ins>
      <w:ins w:id="2722" w:author="Fatima Maria Pillosu" w:date="2021-02-18T09:34:00Z">
        <w:del w:id="2723" w:author="Fatima Maria" w:date="2021-02-24T11:00:00Z">
          <w:r w:rsidRPr="008945E1" w:rsidDel="00C9326F">
            <w:delText>collect</w:delText>
          </w:r>
        </w:del>
      </w:ins>
      <w:ins w:id="2724" w:author="Fatima Maria Pillosu" w:date="2021-02-18T09:37:00Z">
        <w:del w:id="2725" w:author="Fatima Maria" w:date="2021-02-24T11:00:00Z">
          <w:r w:rsidR="001953F0" w:rsidDel="00C9326F">
            <w:delText>ion of</w:delText>
          </w:r>
        </w:del>
      </w:ins>
      <w:ins w:id="2726" w:author="Fatima Maria Pillosu" w:date="2021-02-18T09:34:00Z">
        <w:del w:id="2727" w:author="Fatima Maria" w:date="2021-02-24T11:00:00Z">
          <w:r w:rsidRPr="008945E1" w:rsidDel="00C9326F">
            <w:delText xml:space="preserve"> rich </w:delText>
          </w:r>
        </w:del>
      </w:ins>
      <w:ins w:id="2728" w:author="Fatima Maria Pillosu" w:date="2021-02-18T09:38:00Z">
        <w:del w:id="2729" w:author="Fatima Maria" w:date="2021-02-24T11:00:00Z">
          <w:r w:rsidR="001953F0" w:rsidDel="00C9326F">
            <w:delText>information about</w:delText>
          </w:r>
        </w:del>
      </w:ins>
      <w:ins w:id="2730" w:author="Fatima Maria Pillosu" w:date="2021-02-18T09:34:00Z">
        <w:del w:id="2731" w:author="Fatima Maria" w:date="2021-02-24T11:00:00Z">
          <w:r w:rsidRPr="008945E1" w:rsidDel="00C9326F">
            <w:delText xml:space="preserve"> </w:delText>
          </w:r>
        </w:del>
        <w:del w:id="2732" w:author="Fatima Maria" w:date="2021-02-24T10:05:00Z">
          <w:r w:rsidRPr="008945E1" w:rsidDel="00AB771D">
            <w:delText>aspects that might limit the adoption of ecPoint-Rainfall forecasts in operational environments.</w:delText>
          </w:r>
        </w:del>
      </w:ins>
      <w:ins w:id="2733" w:author="Fatima Maria Pillosu" w:date="2021-02-18T10:36:00Z">
        <w:del w:id="2734" w:author="Fatima Maria" w:date="2021-02-24T10:05:00Z">
          <w:r w:rsidR="00101967" w:rsidDel="00AB771D">
            <w:delText xml:space="preserve"> </w:delText>
          </w:r>
        </w:del>
      </w:ins>
      <w:ins w:id="2735" w:author="Fatima Maria Pillosu" w:date="2021-02-18T09:34:00Z">
        <w:del w:id="2736" w:author="Fatima Maria" w:date="2021-02-24T11:00:00Z">
          <w:r w:rsidRPr="008945E1" w:rsidDel="00C9326F">
            <w:delText>Structured or semi-structured interviews are commonly adopted to collect information about forecasters</w:delText>
          </w:r>
        </w:del>
      </w:ins>
      <w:ins w:id="2737" w:author="Christel Prudhomme" w:date="2021-02-18T17:35:00Z">
        <w:del w:id="2738" w:author="Fatima Maria" w:date="2021-02-24T11:00:00Z">
          <w:r w:rsidR="00792BEE" w:rsidDel="00C9326F">
            <w:delText>’</w:delText>
          </w:r>
        </w:del>
      </w:ins>
      <w:ins w:id="2739" w:author="Fatima Maria Pillosu" w:date="2021-02-18T09:34:00Z">
        <w:del w:id="2740" w:author="Fatima Maria" w:date="2021-02-24T11:00:00Z">
          <w:r w:rsidRPr="008945E1" w:rsidDel="00C9326F">
            <w:delText xml:space="preserve"> needs to improve </w:delText>
          </w:r>
        </w:del>
      </w:ins>
      <w:ins w:id="2741" w:author="Fatima Maria Pillosu" w:date="2021-02-18T09:39:00Z">
        <w:del w:id="2742" w:author="Fatima Maria" w:date="2021-02-24T11:00:00Z">
          <w:r w:rsidR="00AA5BD0" w:rsidDel="00C9326F">
            <w:delText xml:space="preserve">the </w:delText>
          </w:r>
        </w:del>
      </w:ins>
      <w:ins w:id="2743" w:author="Fatima Maria Pillosu" w:date="2021-02-18T09:34:00Z">
        <w:del w:id="2744" w:author="Fatima Maria" w:date="2021-02-24T11:00:00Z">
          <w:r w:rsidRPr="008945E1" w:rsidDel="00C9326F">
            <w:delText>predictions of high-impact weather</w:delText>
          </w:r>
        </w:del>
      </w:ins>
      <w:ins w:id="2745" w:author="Fatima Maria Pillosu" w:date="2021-02-18T09:39:00Z">
        <w:del w:id="2746" w:author="Fatima Maria" w:date="2021-02-24T11:00:00Z">
          <w:r w:rsidR="00AA5BD0" w:rsidDel="00C9326F">
            <w:delText xml:space="preserve"> and their communication to end-users</w:delText>
          </w:r>
        </w:del>
      </w:ins>
      <w:ins w:id="2747" w:author="Fatima Maria Pillosu" w:date="2021-02-18T09:34:00Z">
        <w:del w:id="2748" w:author="Fatima Maria" w:date="2021-02-24T11:00:00Z">
          <w:r w:rsidRPr="008945E1" w:rsidDel="00C9326F">
            <w:delText xml:space="preserve"> </w:delText>
          </w:r>
        </w:del>
      </w:ins>
      <w:ins w:id="2749" w:author="Fatima Maria Pillosu" w:date="2021-02-18T09:40:00Z">
        <w:del w:id="2750" w:author="Fatima Maria" w:date="2021-02-24T11:00:00Z">
          <w:r w:rsidR="00AA5BD0" w:rsidDel="00C9326F">
            <w:fldChar w:fldCharType="begin" w:fldLock="1"/>
          </w:r>
        </w:del>
      </w:ins>
      <w:del w:id="2751" w:author="Fatima Maria" w:date="2021-02-24T11:00:00Z">
        <w:r w:rsidR="00FA7AFD" w:rsidRPr="0073568F" w:rsidDel="00C9326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delInstrText>
        </w:r>
        <w:r w:rsidR="00AA5BD0" w:rsidDel="00C9326F">
          <w:fldChar w:fldCharType="separate"/>
        </w:r>
        <w:r w:rsidR="00AA5BD0" w:rsidRPr="00C9326F" w:rsidDel="00C9326F">
          <w:rPr>
            <w:noProof/>
          </w:rPr>
          <w:delText>(Demuth et al. 2020; Emerton et al. 2020)</w:delText>
        </w:r>
      </w:del>
      <w:ins w:id="2752" w:author="Fatima Maria Pillosu" w:date="2021-02-18T09:40:00Z">
        <w:del w:id="2753" w:author="Fatima Maria" w:date="2021-02-24T11:00:00Z">
          <w:r w:rsidR="00AA5BD0" w:rsidDel="00C9326F">
            <w:fldChar w:fldCharType="end"/>
          </w:r>
          <w:r w:rsidR="00AA5BD0" w:rsidDel="00C9326F">
            <w:delText xml:space="preserve">. </w:delText>
          </w:r>
        </w:del>
      </w:ins>
      <w:ins w:id="2754" w:author="Fatima Maria Pillosu" w:date="2021-02-18T09:34:00Z">
        <w:del w:id="2755" w:author="Fatima Maria" w:date="2021-02-24T10:09:00Z">
          <w:r w:rsidRPr="008945E1" w:rsidDel="00942C3E">
            <w:delText>However, for the goals of this study, best practice suggest that it would have been more appropriate to adopt in this phase a more informal discussion, approaching participants as fellow dialoguers rather than interviewers</w:delText>
          </w:r>
          <w:r w:rsidRPr="008945E1" w:rsidDel="00AB771D">
            <w:delText xml:space="preserve"> </w:delText>
          </w:r>
          <w:r w:rsidRPr="008945E1" w:rsidDel="00AB771D">
            <w:fldChar w:fldCharType="begin" w:fldLock="1"/>
          </w:r>
        </w:del>
      </w:ins>
      <w:del w:id="2756" w:author="Fatima Maria" w:date="2021-02-24T10:09:00Z">
        <w:r w:rsidR="00AA5BD0" w:rsidRPr="00942C3E" w:rsidDel="00AB771D">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del>
      <w:ins w:id="2757" w:author="Fatima Maria Pillosu" w:date="2021-02-18T09:34:00Z">
        <w:del w:id="2758" w:author="Fatima Maria" w:date="2021-02-24T10:09:00Z">
          <w:r w:rsidRPr="008945E1" w:rsidDel="00AB771D">
            <w:fldChar w:fldCharType="separate"/>
          </w:r>
          <w:r w:rsidRPr="00AB771D" w:rsidDel="00AB771D">
            <w:rPr>
              <w:noProof/>
            </w:rPr>
            <w:delText>(Harding 2018)</w:delText>
          </w:r>
          <w:r w:rsidRPr="008945E1" w:rsidDel="00AB771D">
            <w:fldChar w:fldCharType="end"/>
          </w:r>
          <w:r w:rsidRPr="008945E1" w:rsidDel="00942C3E">
            <w:delText xml:space="preserve">. </w:delText>
          </w:r>
        </w:del>
        <w:del w:id="2759" w:author="Fatima Maria" w:date="2021-02-24T10:08:00Z">
          <w:r w:rsidRPr="008945E1" w:rsidDel="00AB771D">
            <w:delText xml:space="preserve">Indeed, this would have allowed ecPoint developers to put respondents at ease and </w:delText>
          </w:r>
        </w:del>
      </w:ins>
      <w:ins w:id="2760" w:author="Fatima Maria Pillosu" w:date="2021-02-18T09:43:00Z">
        <w:del w:id="2761" w:author="Fatima Maria" w:date="2021-02-24T10:08:00Z">
          <w:r w:rsidR="00AA5BD0" w:rsidDel="00AB771D">
            <w:delText xml:space="preserve">do </w:delText>
          </w:r>
        </w:del>
      </w:ins>
      <w:ins w:id="2762" w:author="Fatima Maria Pillosu" w:date="2021-02-18T09:34:00Z">
        <w:del w:id="2763" w:author="Fatima Maria" w:date="2021-02-24T10:08:00Z">
          <w:r w:rsidRPr="008945E1" w:rsidDel="00AB771D">
            <w:delText xml:space="preserve">not inhibit or constrain </w:delText>
          </w:r>
        </w:del>
      </w:ins>
      <w:ins w:id="2764" w:author="Fatima Maria Pillosu" w:date="2021-02-18T09:41:00Z">
        <w:del w:id="2765" w:author="Fatima Maria" w:date="2021-02-24T10:08:00Z">
          <w:r w:rsidR="00AA5BD0" w:rsidDel="00AB771D">
            <w:delText>th</w:delText>
          </w:r>
        </w:del>
      </w:ins>
      <w:ins w:id="2766" w:author="Fatima Maria Pillosu" w:date="2021-02-18T09:42:00Z">
        <w:del w:id="2767" w:author="Fatima Maria" w:date="2021-02-24T10:08:00Z">
          <w:r w:rsidR="00AA5BD0" w:rsidDel="00AB771D">
            <w:delText xml:space="preserve">eir comments </w:delText>
          </w:r>
        </w:del>
      </w:ins>
      <w:ins w:id="2768" w:author="Fatima Maria Pillosu" w:date="2021-02-18T09:34:00Z">
        <w:del w:id="2769" w:author="Fatima Maria" w:date="2021-02-24T10:08:00Z">
          <w:r w:rsidRPr="008945E1" w:rsidDel="00AB771D">
            <w:delText>about</w:delText>
          </w:r>
        </w:del>
      </w:ins>
      <w:ins w:id="2770" w:author="Fatima Maria Pillosu" w:date="2021-02-18T09:42:00Z">
        <w:del w:id="2771" w:author="Fatima Maria" w:date="2021-02-24T10:08:00Z">
          <w:r w:rsidR="00AA5BD0" w:rsidDel="00AB771D">
            <w:delText xml:space="preserve"> ecPoint-Rainfall, its performance and its usefulness.</w:delText>
          </w:r>
        </w:del>
      </w:ins>
      <w:ins w:id="2772" w:author="Fatima Maria Pillosu" w:date="2021-02-18T09:34:00Z">
        <w:del w:id="2773" w:author="Fatima Maria" w:date="2021-02-24T10:08:00Z">
          <w:r w:rsidRPr="008945E1" w:rsidDel="00AB771D">
            <w:delText xml:space="preserve"> Moreover, ecPoint developers were looking to identify with this study key themes which could be used in subsequent, more structured, interviews with future ecPoint users. </w:delText>
          </w:r>
        </w:del>
      </w:ins>
    </w:p>
    <w:p w14:paraId="5E0EB5CB" w14:textId="41B43176" w:rsidR="00C6101B" w:rsidDel="00C9326F" w:rsidRDefault="008945E1">
      <w:pPr>
        <w:rPr>
          <w:ins w:id="2774" w:author="Fatima Maria Pillosu" w:date="2021-02-18T10:30:00Z"/>
          <w:del w:id="2775" w:author="Fatima Maria" w:date="2021-02-24T11:00:00Z"/>
        </w:rPr>
      </w:pPr>
      <w:commentRangeStart w:id="2776"/>
      <w:ins w:id="2777" w:author="Fatima Maria Pillosu" w:date="2021-02-18T09:34:00Z">
        <w:del w:id="2778" w:author="Fatima Maria" w:date="2021-02-24T11:00:00Z">
          <w:r w:rsidRPr="008945E1" w:rsidDel="00C9326F">
            <w:delText xml:space="preserve">All informal discussions </w:delText>
          </w:r>
        </w:del>
      </w:ins>
      <w:commentRangeEnd w:id="2776"/>
      <w:del w:id="2779" w:author="Fatima Maria" w:date="2021-02-24T11:00:00Z">
        <w:r w:rsidR="001C482C" w:rsidDel="00C9326F">
          <w:rPr>
            <w:rStyle w:val="CommentReference"/>
          </w:rPr>
          <w:commentReference w:id="2776"/>
        </w:r>
      </w:del>
      <w:ins w:id="2780" w:author="Fatima Maria Pillosu" w:date="2021-02-18T09:34:00Z">
        <w:del w:id="2781" w:author="Fatima Maria" w:date="2021-02-24T11:00:00Z">
          <w:r w:rsidRPr="008945E1" w:rsidDel="00C9326F">
            <w:delText xml:space="preserve">were electronically </w:delText>
          </w:r>
        </w:del>
        <w:del w:id="2782" w:author="Fatima Maria" w:date="2021-02-24T10:59:00Z">
          <w:r w:rsidRPr="008945E1" w:rsidDel="00C9326F">
            <w:delText xml:space="preserve">conducted on each </w:delText>
          </w:r>
        </w:del>
      </w:ins>
      <w:ins w:id="2783" w:author="Fatima Maria Pillosu" w:date="2021-02-18T09:43:00Z">
        <w:del w:id="2784" w:author="Fatima Maria" w:date="2021-02-24T10:59:00Z">
          <w:r w:rsidR="00AA5BD0" w:rsidDel="00C9326F">
            <w:delText>NHMS</w:delText>
          </w:r>
        </w:del>
      </w:ins>
      <w:ins w:id="2785" w:author="Fatima Maria Pillosu" w:date="2021-02-18T09:34:00Z">
        <w:del w:id="2786" w:author="Fatima Maria" w:date="2021-02-24T10:59:00Z">
          <w:r w:rsidRPr="008945E1" w:rsidDel="00C9326F">
            <w:delText xml:space="preserve"> in turn. </w:delText>
          </w:r>
        </w:del>
      </w:ins>
      <w:ins w:id="2787" w:author="Fatima Maria Pillosu" w:date="2021-02-18T10:24:00Z">
        <w:del w:id="2788" w:author="Fatima Maria" w:date="2021-02-24T11:00:00Z">
          <w:r w:rsidR="00A00505" w:rsidDel="00C9326F">
            <w:delText xml:space="preserve">Two </w:delText>
          </w:r>
          <w:r w:rsidR="00A00505" w:rsidRPr="008945E1" w:rsidDel="00C9326F">
            <w:delText>informal</w:delText>
          </w:r>
        </w:del>
      </w:ins>
      <w:ins w:id="2789" w:author="Fatima Maria Pillosu" w:date="2021-02-18T09:34:00Z">
        <w:del w:id="2790" w:author="Fatima Maria" w:date="2021-02-24T11:00:00Z">
          <w:r w:rsidRPr="008945E1" w:rsidDel="00C9326F">
            <w:delText xml:space="preserve"> discussion</w:delText>
          </w:r>
        </w:del>
      </w:ins>
      <w:ins w:id="2791" w:author="Fatima Maria Pillosu" w:date="2021-02-18T10:24:00Z">
        <w:del w:id="2792" w:author="Fatima Maria" w:date="2021-02-24T11:00:00Z">
          <w:r w:rsidR="00A00505" w:rsidDel="00C9326F">
            <w:delText>s</w:delText>
          </w:r>
        </w:del>
      </w:ins>
      <w:ins w:id="2793" w:author="Fatima Maria Pillosu" w:date="2021-02-18T09:34:00Z">
        <w:del w:id="2794" w:author="Fatima Maria" w:date="2021-02-24T11:00:00Z">
          <w:r w:rsidRPr="008945E1" w:rsidDel="00C9326F">
            <w:delText xml:space="preserve"> </w:delText>
          </w:r>
        </w:del>
      </w:ins>
      <w:ins w:id="2795" w:author="Fatima Maria Pillosu" w:date="2021-02-18T10:24:00Z">
        <w:del w:id="2796" w:author="Fatima Maria" w:date="2021-02-24T11:00:00Z">
          <w:r w:rsidR="00A00505" w:rsidDel="00C9326F">
            <w:delText xml:space="preserve">were planned. </w:delText>
          </w:r>
        </w:del>
      </w:ins>
    </w:p>
    <w:p w14:paraId="15CB9B6F" w14:textId="58F2936D" w:rsidR="004C6107" w:rsidDel="006B7C8C" w:rsidRDefault="00A00505">
      <w:pPr>
        <w:rPr>
          <w:ins w:id="2797" w:author="Fatima Maria Pillosu" w:date="2021-02-18T10:01:00Z"/>
          <w:del w:id="2798" w:author="Fatima Maria" w:date="2021-02-24T11:34:00Z"/>
        </w:rPr>
      </w:pPr>
      <w:ins w:id="2799" w:author="Fatima Maria Pillosu" w:date="2021-02-18T10:24:00Z">
        <w:del w:id="2800" w:author="Fatima Maria" w:date="2021-02-24T11:02:00Z">
          <w:r w:rsidDel="009114CB">
            <w:delText xml:space="preserve">The first </w:delText>
          </w:r>
        </w:del>
        <w:del w:id="2801" w:author="Fatima Maria" w:date="2021-02-24T09:52:00Z">
          <w:r w:rsidDel="00DA17FD">
            <w:delText xml:space="preserve">one </w:delText>
          </w:r>
        </w:del>
      </w:ins>
      <w:ins w:id="2802" w:author="Fatima Maria Pillosu" w:date="2021-02-18T10:25:00Z">
        <w:del w:id="2803" w:author="Fatima Maria" w:date="2021-02-24T09:52:00Z">
          <w:r w:rsidDel="00DA17FD">
            <w:delText>w</w:delText>
          </w:r>
        </w:del>
      </w:ins>
      <w:ins w:id="2804" w:author="Fatima Maria Pillosu" w:date="2021-02-18T10:24:00Z">
        <w:del w:id="2805" w:author="Fatima Maria" w:date="2021-02-24T09:52:00Z">
          <w:r w:rsidDel="00DA17FD">
            <w:delText>a</w:delText>
          </w:r>
        </w:del>
      </w:ins>
      <w:ins w:id="2806" w:author="Fatima Maria Pillosu" w:date="2021-02-18T09:34:00Z">
        <w:del w:id="2807" w:author="Fatima Maria" w:date="2021-02-24T09:52:00Z">
          <w:r w:rsidR="008945E1" w:rsidRPr="008945E1" w:rsidDel="00DA17FD">
            <w:delText xml:space="preserve">s arranged as a </w:delText>
          </w:r>
        </w:del>
        <w:del w:id="2808" w:author="Fatima Maria" w:date="2021-02-24T11:02:00Z">
          <w:r w:rsidR="008945E1" w:rsidRPr="008945E1" w:rsidDel="009114CB">
            <w:delText xml:space="preserve">videocall </w:delText>
          </w:r>
        </w:del>
        <w:del w:id="2809" w:author="Fatima Maria" w:date="2021-02-24T09:53:00Z">
          <w:r w:rsidR="008945E1" w:rsidRPr="008945E1" w:rsidDel="00DA17FD">
            <w:delText xml:space="preserve">of </w:delText>
          </w:r>
        </w:del>
        <w:del w:id="2810" w:author="Fatima Maria" w:date="2021-02-24T11:02:00Z">
          <w:r w:rsidR="008945E1" w:rsidRPr="008945E1" w:rsidDel="009114CB">
            <w:delText>one hour</w:delText>
          </w:r>
        </w:del>
      </w:ins>
      <w:ins w:id="2811" w:author="Fatima Maria Pillosu" w:date="2021-02-18T10:24:00Z">
        <w:del w:id="2812" w:author="Fatima Maria" w:date="2021-02-24T11:02:00Z">
          <w:r w:rsidDel="009114CB">
            <w:delText xml:space="preserve">, and </w:delText>
          </w:r>
        </w:del>
      </w:ins>
      <w:ins w:id="2813" w:author="Fatima Maria Pillosu" w:date="2021-02-18T10:25:00Z">
        <w:del w:id="2814" w:author="Fatima Maria" w:date="2021-02-24T11:02:00Z">
          <w:r w:rsidDel="009114CB">
            <w:delText xml:space="preserve">it </w:delText>
          </w:r>
        </w:del>
      </w:ins>
      <w:ins w:id="2815" w:author="Fatima Maria Pillosu" w:date="2021-02-18T09:34:00Z">
        <w:del w:id="2816" w:author="Fatima Maria" w:date="2021-02-24T11:02:00Z">
          <w:r w:rsidR="008945E1" w:rsidRPr="008945E1" w:rsidDel="009114CB">
            <w:delText xml:space="preserve">was guided </w:delText>
          </w:r>
        </w:del>
        <w:del w:id="2817" w:author="Fatima Maria" w:date="2021-02-24T11:13:00Z">
          <w:r w:rsidR="008945E1" w:rsidRPr="008945E1" w:rsidDel="0073568F">
            <w:delText>by</w:delText>
          </w:r>
        </w:del>
        <w:del w:id="2818" w:author="Fatima Maria" w:date="2021-02-24T11:14:00Z">
          <w:r w:rsidR="008945E1" w:rsidRPr="008945E1" w:rsidDel="0073568F">
            <w:delText xml:space="preserve"> </w:delText>
          </w:r>
        </w:del>
        <w:r w:rsidR="008945E1" w:rsidRPr="008945E1">
          <w:t>a list of open-ended questions</w:t>
        </w:r>
      </w:ins>
      <w:ins w:id="2819" w:author="Fatima Maria Pillosu" w:date="2021-02-18T09:58:00Z">
        <w:del w:id="2820" w:author="Fatima Maria" w:date="2021-02-24T09:54:00Z">
          <w:r w:rsidR="00DB7FF6" w:rsidDel="00DA17FD">
            <w:delText>,</w:delText>
          </w:r>
        </w:del>
      </w:ins>
      <w:ins w:id="2821" w:author="Fatima Maria Pillosu" w:date="2021-02-18T09:47:00Z">
        <w:del w:id="2822" w:author="Fatima Maria" w:date="2021-02-24T09:54:00Z">
          <w:r w:rsidR="00AA5BD0" w:rsidDel="00DA17FD">
            <w:delText xml:space="preserve"> collaboratively developed by Fatima Pillosu and Tim Hewson</w:delText>
          </w:r>
        </w:del>
      </w:ins>
      <w:ins w:id="2823" w:author="Fatima Maria Pillosu" w:date="2021-02-18T09:46:00Z">
        <w:del w:id="2824" w:author="Fatima Maria" w:date="2021-02-24T11:00:00Z">
          <w:r w:rsidR="00AA5BD0" w:rsidDel="00C9326F">
            <w:delText>.</w:delText>
          </w:r>
        </w:del>
      </w:ins>
      <w:ins w:id="2825" w:author="Fatima Maria" w:date="2021-02-24T11:00:00Z">
        <w:r w:rsidR="00C9326F">
          <w:t xml:space="preserve"> </w:t>
        </w:r>
      </w:ins>
      <w:ins w:id="2826" w:author="Fatima Maria" w:date="2021-02-24T11:14:00Z">
        <w:r w:rsidR="0073568F">
          <w:t>(</w:t>
        </w:r>
      </w:ins>
      <w:ins w:id="2827" w:author="Fatima Maria" w:date="2021-02-24T11:00:00Z">
        <w:r w:rsidR="00C9326F">
          <w:t xml:space="preserve">that can be </w:t>
        </w:r>
      </w:ins>
      <w:ins w:id="2828" w:author="Fatima Maria" w:date="2021-02-24T09:54:00Z">
        <w:r w:rsidR="00DA17FD">
          <w:t>found in A</w:t>
        </w:r>
      </w:ins>
      <w:ins w:id="2829" w:author="Fatima Maria" w:date="2021-02-24T09:55:00Z">
        <w:r w:rsidR="00DA17FD">
          <w:t>ppendix A</w:t>
        </w:r>
      </w:ins>
      <w:ins w:id="2830" w:author="Fatima Maria" w:date="2021-02-24T11:14:00Z">
        <w:r w:rsidR="0073568F">
          <w:t>)</w:t>
        </w:r>
      </w:ins>
      <w:ins w:id="2831" w:author="Fatima Maria" w:date="2021-02-24T09:55:00Z">
        <w:r w:rsidR="00DA17FD">
          <w:t>.</w:t>
        </w:r>
      </w:ins>
      <w:ins w:id="2832" w:author="Fatima Maria" w:date="2021-02-24T11:11:00Z">
        <w:r w:rsidR="0073568F">
          <w:t xml:space="preserve"> </w:t>
        </w:r>
      </w:ins>
      <w:commentRangeStart w:id="2833"/>
      <w:ins w:id="2834" w:author="Fatima Maria" w:date="2021-02-24T11:15:00Z">
        <w:r w:rsidR="0073568F" w:rsidRPr="008945E1">
          <w:fldChar w:fldCharType="begin" w:fldLock="1"/>
        </w:r>
        <w:r w:rsidR="0073568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0073568F" w:rsidRPr="008945E1">
          <w:fldChar w:fldCharType="separate"/>
        </w:r>
        <w:r w:rsidR="0073568F" w:rsidRPr="008945E1">
          <w:rPr>
            <w:noProof/>
          </w:rPr>
          <w:t xml:space="preserve">Harding </w:t>
        </w:r>
        <w:r w:rsidR="0073568F">
          <w:rPr>
            <w:noProof/>
          </w:rPr>
          <w:t>(</w:t>
        </w:r>
        <w:r w:rsidR="0073568F" w:rsidRPr="008945E1">
          <w:rPr>
            <w:noProof/>
          </w:rPr>
          <w:t>2018)</w:t>
        </w:r>
        <w:r w:rsidR="0073568F" w:rsidRPr="008945E1">
          <w:fldChar w:fldCharType="end"/>
        </w:r>
        <w:r w:rsidR="0073568F">
          <w:t xml:space="preserve"> shows that this approach allows the conversation to start</w:t>
        </w:r>
      </w:ins>
      <w:ins w:id="2835" w:author="Fatima Maria" w:date="2021-02-24T11:16:00Z">
        <w:r w:rsidR="0073568F">
          <w:t xml:space="preserve"> withou</w:t>
        </w:r>
      </w:ins>
      <w:ins w:id="2836" w:author="Fatima Maria" w:date="2021-02-24T11:19:00Z">
        <w:r w:rsidR="0073568F">
          <w:t>t compromising</w:t>
        </w:r>
      </w:ins>
      <w:ins w:id="2837" w:author="Fatima Maria" w:date="2021-02-24T11:16:00Z">
        <w:r w:rsidR="0073568F">
          <w:t xml:space="preserve"> t</w:t>
        </w:r>
      </w:ins>
      <w:ins w:id="2838" w:author="Fatima Maria" w:date="2021-02-24T11:23:00Z">
        <w:r w:rsidR="007E471B">
          <w:t>he</w:t>
        </w:r>
      </w:ins>
      <w:ins w:id="2839" w:author="Fatima Maria" w:date="2021-02-24T11:16:00Z">
        <w:r w:rsidR="0073568F">
          <w:t xml:space="preserve"> follow</w:t>
        </w:r>
      </w:ins>
      <w:ins w:id="2840" w:author="Fatima Maria" w:date="2021-02-24T11:23:00Z">
        <w:r w:rsidR="007E471B">
          <w:t>ing of</w:t>
        </w:r>
      </w:ins>
      <w:ins w:id="2841" w:author="Fatima Maria" w:date="2021-02-24T11:16:00Z">
        <w:r w:rsidR="0073568F">
          <w:t xml:space="preserve"> its own path</w:t>
        </w:r>
      </w:ins>
      <w:ins w:id="2842" w:author="Fatima Maria" w:date="2021-02-24T11:23:00Z">
        <w:r w:rsidR="007E471B">
          <w:t xml:space="preserve"> when required</w:t>
        </w:r>
      </w:ins>
      <w:ins w:id="2843" w:author="Fatima Maria" w:date="2021-02-24T11:24:00Z">
        <w:r w:rsidR="00FC46CF">
          <w:t xml:space="preserve"> (e.g. when forecasters thought there were important points to highlight about ecPoint-Rainfall performance that</w:t>
        </w:r>
      </w:ins>
      <w:ins w:id="2844" w:author="Fatima Maria" w:date="2021-02-24T11:25:00Z">
        <w:r w:rsidR="00FC46CF">
          <w:t xml:space="preserve"> were not coming out from the questions</w:t>
        </w:r>
      </w:ins>
      <w:ins w:id="2845" w:author="Fatima Maria" w:date="2021-02-24T11:24:00Z">
        <w:r w:rsidR="00FC46CF">
          <w:t>)</w:t>
        </w:r>
      </w:ins>
      <w:ins w:id="2846" w:author="Fatima Maria" w:date="2021-02-24T11:25:00Z">
        <w:r w:rsidR="00FC46CF">
          <w:t>.</w:t>
        </w:r>
      </w:ins>
      <w:commentRangeEnd w:id="2833"/>
      <w:ins w:id="2847" w:author="Fatima Maria" w:date="2021-02-24T11:26:00Z">
        <w:r w:rsidR="002A1946">
          <w:rPr>
            <w:rStyle w:val="CommentReference"/>
          </w:rPr>
          <w:commentReference w:id="2833"/>
        </w:r>
      </w:ins>
      <w:ins w:id="2848" w:author="Fatima Maria" w:date="2021-02-24T11:28:00Z">
        <w:r w:rsidR="00A867E3">
          <w:t xml:space="preserve"> </w:t>
        </w:r>
      </w:ins>
      <w:moveToRangeStart w:id="2849" w:author="Fatima Maria" w:date="2021-02-24T11:11:00Z" w:name="move65057520"/>
      <w:moveTo w:id="2850" w:author="Fatima Maria" w:date="2021-02-24T11:11:00Z">
        <w:r w:rsidR="0073568F">
          <w:t xml:space="preserve">The list of questions </w:t>
        </w:r>
        <w:r w:rsidR="0073568F" w:rsidRPr="008945E1">
          <w:t xml:space="preserve">was sent to </w:t>
        </w:r>
        <w:r w:rsidR="0073568F">
          <w:t>IMN and OMSZ</w:t>
        </w:r>
        <w:r w:rsidR="0073568F" w:rsidRPr="008945E1">
          <w:t xml:space="preserve"> one week before the videocall so they could prepare and feel more relaxed during the </w:t>
        </w:r>
        <w:del w:id="2851" w:author="Fatima Maria" w:date="2021-02-24T11:32:00Z">
          <w:r w:rsidR="0073568F" w:rsidRPr="008945E1" w:rsidDel="00B06D11">
            <w:delText>online conversation</w:delText>
          </w:r>
        </w:del>
      </w:moveTo>
      <w:ins w:id="2852" w:author="Fatima Maria" w:date="2021-02-24T11:32:00Z">
        <w:r w:rsidR="00B06D11">
          <w:t>videocall</w:t>
        </w:r>
      </w:ins>
      <w:moveTo w:id="2853" w:author="Fatima Maria" w:date="2021-02-24T11:11:00Z">
        <w:r w:rsidR="0073568F" w:rsidRPr="008945E1">
          <w:t>.</w:t>
        </w:r>
      </w:moveTo>
      <w:moveToRangeEnd w:id="2849"/>
      <w:ins w:id="2854" w:author="Fatima Maria" w:date="2021-02-24T11:32:00Z">
        <w:r w:rsidR="00A11897">
          <w:t xml:space="preserve"> </w:t>
        </w:r>
      </w:ins>
      <w:ins w:id="2855" w:author="Fatima Maria Pillosu" w:date="2021-02-18T09:59:00Z">
        <w:del w:id="2856" w:author="Fatima Maria" w:date="2021-02-24T11:32:00Z">
          <w:r w:rsidR="00DB7FF6" w:rsidDel="00A11897">
            <w:delText xml:space="preserve"> </w:delText>
          </w:r>
        </w:del>
      </w:ins>
      <w:ins w:id="2857" w:author="Fatima Maria Pillosu" w:date="2021-02-18T10:25:00Z">
        <w:r>
          <w:t>The list of question</w:t>
        </w:r>
      </w:ins>
      <w:ins w:id="2858" w:author="Fatima Maria Pillosu" w:date="2021-02-18T10:26:00Z">
        <w:r>
          <w:t xml:space="preserve">s was structured in two main sections. The first section </w:t>
        </w:r>
        <w:del w:id="2859" w:author="Fatima Maria" w:date="2021-02-24T11:04:00Z">
          <w:r w:rsidDel="009114CB">
            <w:delText xml:space="preserve">had </w:delText>
          </w:r>
          <w:r w:rsidRPr="008945E1" w:rsidDel="009114CB">
            <w:delText>broader objectives</w:delText>
          </w:r>
        </w:del>
      </w:ins>
      <w:ins w:id="2860" w:author="Fatima Maria" w:date="2021-02-24T11:03:00Z">
        <w:r w:rsidR="009114CB">
          <w:t>focused on</w:t>
        </w:r>
      </w:ins>
      <w:ins w:id="2861" w:author="Fatima Maria" w:date="2021-02-24T11:07:00Z">
        <w:r w:rsidR="00901E50">
          <w:t xml:space="preserve"> collecting</w:t>
        </w:r>
      </w:ins>
      <w:ins w:id="2862" w:author="Fatima Maria Pillosu" w:date="2021-02-18T10:26:00Z">
        <w:del w:id="2863" w:author="Fatima Maria" w:date="2021-02-24T11:03:00Z">
          <w:r w:rsidRPr="008945E1" w:rsidDel="009114CB">
            <w:delText xml:space="preserve">, asking </w:delText>
          </w:r>
        </w:del>
      </w:ins>
      <w:ins w:id="2864" w:author="Fatima Maria" w:date="2021-02-24T11:03:00Z">
        <w:r w:rsidR="009114CB">
          <w:t xml:space="preserve"> </w:t>
        </w:r>
      </w:ins>
      <w:ins w:id="2865" w:author="Fatima Maria Pillosu" w:date="2021-02-18T10:26:00Z">
        <w:r w:rsidRPr="008945E1">
          <w:t xml:space="preserve">background </w:t>
        </w:r>
      </w:ins>
      <w:ins w:id="2866" w:author="Fatima Maria Pillosu" w:date="2021-02-18T10:31:00Z">
        <w:r w:rsidR="00C6101B">
          <w:t>information</w:t>
        </w:r>
      </w:ins>
      <w:ins w:id="2867" w:author="Fatima Maria Pillosu" w:date="2021-02-18T10:26:00Z">
        <w:r w:rsidRPr="008945E1">
          <w:t xml:space="preserve"> </w:t>
        </w:r>
        <w:r>
          <w:t>to understand the context under which forecasters</w:t>
        </w:r>
        <w:del w:id="2868" w:author="Fatima Maria" w:date="2021-02-24T11:08:00Z">
          <w:r w:rsidDel="00901E50">
            <w:delText xml:space="preserve"> operate </w:delText>
          </w:r>
        </w:del>
        <w:del w:id="2869" w:author="Fatima Maria" w:date="2021-02-24T11:07:00Z">
          <w:r w:rsidDel="00901E50">
            <w:delText>to</w:delText>
          </w:r>
        </w:del>
        <w:r>
          <w:t xml:space="preserve"> formulate their predictions for extreme rainfall.</w:t>
        </w:r>
      </w:ins>
      <w:ins w:id="2870" w:author="Fatima Maria Pillosu" w:date="2021-02-18T10:27:00Z">
        <w:r>
          <w:t xml:space="preserve"> The second section </w:t>
        </w:r>
      </w:ins>
      <w:ins w:id="2871" w:author="Fatima Maria Pillosu" w:date="2021-02-18T10:31:00Z">
        <w:r w:rsidR="00C6101B">
          <w:t>focused</w:t>
        </w:r>
      </w:ins>
      <w:ins w:id="2872" w:author="Fatima Maria" w:date="2021-02-24T11:08:00Z">
        <w:r w:rsidR="00901E50">
          <w:t xml:space="preserve"> mainly</w:t>
        </w:r>
      </w:ins>
      <w:ins w:id="2873" w:author="Fatima Maria Pillosu" w:date="2021-02-18T10:31:00Z">
        <w:r w:rsidR="00C6101B">
          <w:t xml:space="preserve"> </w:t>
        </w:r>
      </w:ins>
      <w:ins w:id="2874" w:author="Fatima Maria Pillosu" w:date="2021-02-18T10:27:00Z">
        <w:r>
          <w:t xml:space="preserve">on </w:t>
        </w:r>
        <w:r w:rsidRPr="008945E1">
          <w:t>ecPoint-Rainfall</w:t>
        </w:r>
        <w:r>
          <w:t xml:space="preserve"> </w:t>
        </w:r>
        <w:r w:rsidRPr="008945E1">
          <w:t>performance</w:t>
        </w:r>
        <w:r>
          <w:t xml:space="preserve"> and its </w:t>
        </w:r>
      </w:ins>
      <w:ins w:id="2875" w:author="Fatima Maria" w:date="2021-02-24T11:08:00Z">
        <w:r w:rsidR="00901E50">
          <w:t xml:space="preserve">perceived </w:t>
        </w:r>
      </w:ins>
      <w:ins w:id="2876" w:author="Fatima Maria Pillosu" w:date="2021-02-18T10:27:00Z">
        <w:r>
          <w:t>usefulness.</w:t>
        </w:r>
      </w:ins>
      <w:ins w:id="2877" w:author="Fatima Maria" w:date="2021-02-24T11:34:00Z">
        <w:r w:rsidR="006B7C8C">
          <w:t xml:space="preserve"> At the end of the first step</w:t>
        </w:r>
      </w:ins>
      <w:ins w:id="2878" w:author="Fatima Maria Pillosu" w:date="2021-02-18T10:27:00Z">
        <w:del w:id="2879" w:author="Fatima Maria" w:date="2021-02-24T11:34:00Z">
          <w:r w:rsidDel="006B7C8C">
            <w:delText xml:space="preserve"> </w:delText>
          </w:r>
        </w:del>
        <w:del w:id="2880" w:author="Fatima Maria" w:date="2021-02-24T11:32:00Z">
          <w:r w:rsidDel="00A11897">
            <w:delText xml:space="preserve">Questions in this section </w:delText>
          </w:r>
        </w:del>
      </w:ins>
      <w:ins w:id="2881" w:author="Fatima Maria Pillosu" w:date="2021-02-18T10:28:00Z">
        <w:del w:id="2882" w:author="Fatima Maria" w:date="2021-02-24T11:32:00Z">
          <w:r w:rsidDel="00A11897">
            <w:delText>derived</w:delText>
          </w:r>
        </w:del>
      </w:ins>
      <w:ins w:id="2883" w:author="Fatima Maria Pillosu" w:date="2021-02-18T10:27:00Z">
        <w:del w:id="2884" w:author="Fatima Maria" w:date="2021-02-24T11:32:00Z">
          <w:r w:rsidDel="00A11897">
            <w:delText xml:space="preserve"> from</w:delText>
          </w:r>
        </w:del>
      </w:ins>
      <w:ins w:id="2885" w:author="Fatima Maria Pillosu" w:date="2021-02-18T10:28:00Z">
        <w:del w:id="2886" w:author="Fatima Maria" w:date="2021-02-24T11:32:00Z">
          <w:r w:rsidDel="00A11897">
            <w:delText xml:space="preserve"> the </w:delText>
          </w:r>
        </w:del>
      </w:ins>
      <w:ins w:id="2887" w:author="Fatima Maria Pillosu" w:date="2021-02-18T10:32:00Z">
        <w:del w:id="2888" w:author="Fatima Maria" w:date="2021-02-24T11:08:00Z">
          <w:r w:rsidR="00C6101B" w:rsidDel="00901E50">
            <w:delText>revision</w:delText>
          </w:r>
        </w:del>
      </w:ins>
      <w:ins w:id="2889" w:author="Fatima Maria Pillosu" w:date="2021-02-18T10:28:00Z">
        <w:del w:id="2890" w:author="Fatima Maria" w:date="2021-02-24T11:32:00Z">
          <w:r w:rsidDel="00A11897">
            <w:delText xml:space="preserve"> of the </w:delText>
          </w:r>
        </w:del>
      </w:ins>
      <w:ins w:id="2891" w:author="Fatima Maria Pillosu" w:date="2021-02-18T10:32:00Z">
        <w:del w:id="2892" w:author="Fatima Maria" w:date="2021-02-24T11:09:00Z">
          <w:r w:rsidR="00C6101B" w:rsidDel="00901E50">
            <w:delText>case studies</w:delText>
          </w:r>
        </w:del>
      </w:ins>
      <w:ins w:id="2893" w:author="Fatima Maria Pillosu" w:date="2021-02-18T10:34:00Z">
        <w:del w:id="2894" w:author="Fatima Maria" w:date="2021-02-24T11:09:00Z">
          <w:r w:rsidR="00523816" w:rsidDel="00901E50">
            <w:delText xml:space="preserve">’ </w:delText>
          </w:r>
        </w:del>
        <w:del w:id="2895" w:author="Fatima Maria" w:date="2021-02-24T11:32:00Z">
          <w:r w:rsidR="00523816" w:rsidDel="00A11897">
            <w:delText>outcomes</w:delText>
          </w:r>
        </w:del>
      </w:ins>
      <w:ins w:id="2896" w:author="Fatima Maria Pillosu" w:date="2021-02-18T10:28:00Z">
        <w:del w:id="2897" w:author="Fatima Maria" w:date="2021-02-24T11:32:00Z">
          <w:r w:rsidDel="00A11897">
            <w:delText xml:space="preserve"> </w:delText>
          </w:r>
        </w:del>
      </w:ins>
      <w:ins w:id="2898" w:author="Fatima Maria Pillosu" w:date="2021-02-18T10:34:00Z">
        <w:del w:id="2899" w:author="Fatima Maria" w:date="2021-02-24T11:09:00Z">
          <w:r w:rsidR="00523816" w:rsidDel="00901E50">
            <w:delText>presented in the</w:delText>
          </w:r>
        </w:del>
        <w:del w:id="2900" w:author="Fatima Maria" w:date="2021-02-24T11:32:00Z">
          <w:r w:rsidR="00523816" w:rsidDel="00A11897">
            <w:delText xml:space="preserve"> IMN and OMSZ</w:delText>
          </w:r>
        </w:del>
      </w:ins>
      <w:ins w:id="2901" w:author="Fatima Maria Pillosu" w:date="2021-02-18T10:28:00Z">
        <w:del w:id="2902" w:author="Fatima Maria" w:date="2021-02-24T11:32:00Z">
          <w:r w:rsidDel="00A11897">
            <w:delText xml:space="preserve"> </w:delText>
          </w:r>
        </w:del>
        <w:del w:id="2903" w:author="Fatima Maria" w:date="2021-02-24T11:09:00Z">
          <w:r w:rsidDel="00901E50">
            <w:delText>reports</w:delText>
          </w:r>
        </w:del>
      </w:ins>
      <w:ins w:id="2904" w:author="Fatima Maria Pillosu" w:date="2021-02-18T10:33:00Z">
        <w:del w:id="2905" w:author="Fatima Maria" w:date="2021-02-24T11:32:00Z">
          <w:r w:rsidR="00C6101B" w:rsidDel="00A11897">
            <w:delText xml:space="preserve">. </w:delText>
          </w:r>
        </w:del>
        <w:del w:id="2906" w:author="Fatima Maria" w:date="2021-02-24T11:10:00Z">
          <w:r w:rsidR="00C6101B" w:rsidDel="00901E50">
            <w:delText>Question</w:delText>
          </w:r>
        </w:del>
      </w:ins>
      <w:ins w:id="2907" w:author="Christel Prudhomme" w:date="2021-02-18T17:39:00Z">
        <w:del w:id="2908" w:author="Fatima Maria" w:date="2021-02-24T11:10:00Z">
          <w:r w:rsidR="00550367" w:rsidDel="00901E50">
            <w:delText>s</w:delText>
          </w:r>
        </w:del>
      </w:ins>
      <w:ins w:id="2909" w:author="Fatima Maria Pillosu" w:date="2021-02-18T10:33:00Z">
        <w:del w:id="2910" w:author="Fatima Maria" w:date="2021-02-24T11:10:00Z">
          <w:r w:rsidR="00C6101B" w:rsidDel="00901E50">
            <w:delText xml:space="preserve"> also derived from </w:delText>
          </w:r>
        </w:del>
      </w:ins>
      <w:ins w:id="2911" w:author="Fatima Maria Pillosu" w:date="2021-02-18T10:29:00Z">
        <w:del w:id="2912" w:author="Fatima Maria" w:date="2021-02-24T11:10:00Z">
          <w:r w:rsidR="00AC134E" w:rsidDel="00901E50">
            <w:delText>a separate</w:delText>
          </w:r>
          <w:r w:rsidDel="00901E50">
            <w:delText xml:space="preserve"> analysis carried out by ecPoint developers on the</w:delText>
          </w:r>
        </w:del>
      </w:ins>
      <w:ins w:id="2913" w:author="Fatima Maria Pillosu" w:date="2021-02-18T10:31:00Z">
        <w:del w:id="2914" w:author="Fatima Maria" w:date="2021-02-24T11:10:00Z">
          <w:r w:rsidR="00C6101B" w:rsidDel="00901E50">
            <w:delText xml:space="preserve"> same</w:delText>
          </w:r>
        </w:del>
      </w:ins>
      <w:ins w:id="2915" w:author="Fatima Maria Pillosu" w:date="2021-02-18T10:29:00Z">
        <w:del w:id="2916" w:author="Fatima Maria" w:date="2021-02-24T11:10:00Z">
          <w:r w:rsidDel="00901E50">
            <w:delText xml:space="preserve"> case studies</w:delText>
          </w:r>
        </w:del>
      </w:ins>
      <w:ins w:id="2917" w:author="Fatima Maria Pillosu" w:date="2021-02-18T10:34:00Z">
        <w:del w:id="2918" w:author="Fatima Maria" w:date="2021-02-24T11:10:00Z">
          <w:r w:rsidR="00523816" w:rsidDel="00901E50">
            <w:delText xml:space="preserve">. </w:delText>
          </w:r>
        </w:del>
      </w:ins>
      <w:moveFromRangeStart w:id="2919" w:author="Fatima Maria" w:date="2021-02-24T11:11:00Z" w:name="move65057520"/>
      <w:moveFrom w:id="2920" w:author="Fatima Maria" w:date="2021-02-24T11:11:00Z">
        <w:ins w:id="2921" w:author="Fatima Maria Pillosu" w:date="2021-02-18T10:34:00Z">
          <w:del w:id="2922" w:author="Fatima Maria" w:date="2021-02-24T11:32:00Z">
            <w:r w:rsidR="00523816" w:rsidDel="00A11897">
              <w:delText xml:space="preserve">The list of questions </w:delText>
            </w:r>
          </w:del>
        </w:ins>
        <w:ins w:id="2923" w:author="Fatima Maria Pillosu" w:date="2021-02-18T09:59:00Z">
          <w:del w:id="2924" w:author="Fatima Maria" w:date="2021-02-24T11:32:00Z">
            <w:r w:rsidR="00DB7FF6" w:rsidRPr="008945E1" w:rsidDel="00A11897">
              <w:delText xml:space="preserve">was sent to </w:delText>
            </w:r>
          </w:del>
        </w:ins>
        <w:ins w:id="2925" w:author="Fatima Maria Pillosu" w:date="2021-02-18T10:35:00Z">
          <w:del w:id="2926" w:author="Fatima Maria" w:date="2021-02-24T11:32:00Z">
            <w:r w:rsidR="00523816" w:rsidDel="00A11897">
              <w:delText>IMN and OMSZ</w:delText>
            </w:r>
          </w:del>
        </w:ins>
        <w:ins w:id="2927" w:author="Fatima Maria Pillosu" w:date="2021-02-18T09:59:00Z">
          <w:del w:id="2928" w:author="Fatima Maria" w:date="2021-02-24T11:32:00Z">
            <w:r w:rsidR="00DB7FF6" w:rsidRPr="008945E1" w:rsidDel="00A11897">
              <w:delText xml:space="preserve"> one week before the videocall so they could prepare and feel more relaxed during the online conversation.</w:delText>
            </w:r>
          </w:del>
        </w:ins>
        <w:ins w:id="2929" w:author="Fatima Maria Pillosu" w:date="2021-02-18T09:46:00Z">
          <w:del w:id="2930" w:author="Fatima Maria" w:date="2021-02-24T11:32:00Z">
            <w:r w:rsidR="00AA5BD0" w:rsidDel="00A11897">
              <w:delText xml:space="preserve"> </w:delText>
            </w:r>
          </w:del>
        </w:ins>
      </w:moveFrom>
      <w:moveFromRangeEnd w:id="2919"/>
      <w:ins w:id="2931" w:author="Fatima Maria Pillosu" w:date="2021-02-18T09:34:00Z">
        <w:del w:id="2932" w:author="Fatima Maria" w:date="2021-02-24T11:32:00Z">
          <w:r w:rsidR="008945E1" w:rsidRPr="008945E1" w:rsidDel="00A11897">
            <w:delText xml:space="preserve">This approach was adopted for its flexibility. </w:delText>
          </w:r>
        </w:del>
      </w:ins>
      <w:commentRangeStart w:id="2933"/>
      <w:commentRangeStart w:id="2934"/>
      <w:ins w:id="2935" w:author="Fatima Maria Pillosu" w:date="2021-02-18T09:53:00Z">
        <w:del w:id="2936" w:author="Fatima Maria" w:date="2021-02-24T11:25:00Z">
          <w:r w:rsidR="00DB7FF6" w:rsidDel="00FC46CF">
            <w:delText>I</w:delText>
          </w:r>
        </w:del>
      </w:ins>
      <w:ins w:id="2937" w:author="Fatima Maria Pillosu" w:date="2021-02-18T09:34:00Z">
        <w:del w:id="2938" w:author="Fatima Maria" w:date="2021-02-24T11:25:00Z">
          <w:r w:rsidR="008945E1" w:rsidRPr="008945E1" w:rsidDel="00FC46CF">
            <w:delText xml:space="preserve">t </w:delText>
          </w:r>
        </w:del>
      </w:ins>
      <w:ins w:id="2939" w:author="Fatima Maria Pillosu" w:date="2021-02-18T09:53:00Z">
        <w:del w:id="2940" w:author="Fatima Maria" w:date="2021-02-24T11:25:00Z">
          <w:r w:rsidR="00DB7FF6" w:rsidDel="00FC46CF">
            <w:delText xml:space="preserve">indeed </w:delText>
          </w:r>
        </w:del>
      </w:ins>
      <w:ins w:id="2941" w:author="Fatima Maria Pillosu" w:date="2021-02-18T09:34:00Z">
        <w:del w:id="2942" w:author="Fatima Maria" w:date="2021-02-24T11:25:00Z">
          <w:r w:rsidR="008945E1" w:rsidRPr="008945E1" w:rsidDel="00FC46CF">
            <w:delText>allowed the conversation to start but, at the same time, allowed the conversation to follow its own path on what forecasters thought were the most important points to highlight</w:delText>
          </w:r>
        </w:del>
      </w:ins>
      <w:ins w:id="2943" w:author="Fatima Maria Pillosu" w:date="2021-02-18T09:53:00Z">
        <w:del w:id="2944" w:author="Fatima Maria" w:date="2021-02-24T11:25:00Z">
          <w:r w:rsidR="00DB7FF6" w:rsidDel="00FC46CF">
            <w:delText xml:space="preserve">. </w:delText>
          </w:r>
        </w:del>
      </w:ins>
      <w:ins w:id="2945" w:author="Fatima Maria Pillosu" w:date="2021-02-18T09:54:00Z">
        <w:del w:id="2946" w:author="Fatima Maria" w:date="2021-02-24T11:25:00Z">
          <w:r w:rsidR="00DB7FF6" w:rsidDel="00FC46CF">
            <w:delText xml:space="preserve">This </w:delText>
          </w:r>
        </w:del>
      </w:ins>
      <w:ins w:id="2947" w:author="Fatima Maria Pillosu" w:date="2021-02-18T09:56:00Z">
        <w:del w:id="2948" w:author="Fatima Maria" w:date="2021-02-24T11:25:00Z">
          <w:r w:rsidR="00DB7FF6" w:rsidDel="00FC46CF">
            <w:delText>feature proved to be a</w:delText>
          </w:r>
        </w:del>
      </w:ins>
      <w:ins w:id="2949" w:author="Fatima Maria Pillosu" w:date="2021-02-18T09:54:00Z">
        <w:del w:id="2950" w:author="Fatima Maria" w:date="2021-02-24T11:25:00Z">
          <w:r w:rsidR="00DB7FF6" w:rsidRPr="008945E1" w:rsidDel="00FC46CF">
            <w:delText>n incredible source of information for ecPoint developers</w:delText>
          </w:r>
          <w:r w:rsidR="00DB7FF6" w:rsidDel="00FC46CF">
            <w:delText xml:space="preserve"> because it brought to their attention </w:delText>
          </w:r>
        </w:del>
      </w:ins>
      <w:ins w:id="2951" w:author="Fatima Maria Pillosu" w:date="2021-02-18T09:55:00Z">
        <w:del w:id="2952" w:author="Fatima Maria" w:date="2021-02-24T11:25:00Z">
          <w:r w:rsidR="00DB7FF6" w:rsidDel="00FC46CF">
            <w:delText xml:space="preserve">topics that were not anticipated. </w:delText>
          </w:r>
        </w:del>
      </w:ins>
      <w:ins w:id="2953" w:author="Fatima Maria Pillosu" w:date="2021-02-18T09:57:00Z">
        <w:del w:id="2954" w:author="Fatima Maria" w:date="2021-02-24T11:25:00Z">
          <w:r w:rsidR="00DB7FF6" w:rsidDel="00FC46CF">
            <w:delText>This i</w:delText>
          </w:r>
          <w:r w:rsidR="00DB7FF6" w:rsidRPr="008945E1" w:rsidDel="00FC46CF">
            <w:delText xml:space="preserve">nclude more questions or probes in the original list to be then asked or followed up with the </w:delText>
          </w:r>
          <w:r w:rsidR="00DB7FF6" w:rsidDel="00FC46CF">
            <w:delText>interlocutors at the o</w:delText>
          </w:r>
        </w:del>
      </w:ins>
      <w:ins w:id="2955" w:author="Fatima Maria Pillosu" w:date="2021-02-18T09:58:00Z">
        <w:del w:id="2956" w:author="Fatima Maria" w:date="2021-02-24T11:25:00Z">
          <w:r w:rsidR="00DB7FF6" w:rsidDel="00FC46CF">
            <w:delText>ther NHMS</w:delText>
          </w:r>
        </w:del>
      </w:ins>
      <w:commentRangeEnd w:id="2933"/>
      <w:del w:id="2957" w:author="Fatima Maria" w:date="2021-02-24T11:25:00Z">
        <w:r w:rsidR="000E198B" w:rsidDel="00FC46CF">
          <w:rPr>
            <w:rStyle w:val="CommentReference"/>
          </w:rPr>
          <w:commentReference w:id="2933"/>
        </w:r>
        <w:commentRangeEnd w:id="2934"/>
        <w:r w:rsidR="003D7B8A" w:rsidDel="00FC46CF">
          <w:rPr>
            <w:rStyle w:val="CommentReference"/>
          </w:rPr>
          <w:commentReference w:id="2934"/>
        </w:r>
      </w:del>
      <w:ins w:id="2958" w:author="Fatima Maria Pillosu" w:date="2021-02-18T09:58:00Z">
        <w:del w:id="2959" w:author="Fatima Maria" w:date="2021-02-24T11:25:00Z">
          <w:r w:rsidR="00DB7FF6" w:rsidDel="00FC46CF">
            <w:delText>.</w:delText>
          </w:r>
        </w:del>
      </w:ins>
      <w:ins w:id="2960" w:author="Fatima Maria Pillosu" w:date="2021-02-18T10:37:00Z">
        <w:del w:id="2961" w:author="Fatima Maria" w:date="2021-02-24T11:25:00Z">
          <w:r w:rsidR="000A127E" w:rsidDel="00FC46CF">
            <w:delText xml:space="preserve"> </w:delText>
          </w:r>
        </w:del>
      </w:ins>
      <w:ins w:id="2962" w:author="Fatima Maria Pillosu" w:date="2021-02-18T10:04:00Z">
        <w:del w:id="2963" w:author="Fatima Maria" w:date="2021-02-24T11:01:00Z">
          <w:r w:rsidR="003F78FB" w:rsidDel="009114CB">
            <w:delText xml:space="preserve">The complete list of questions </w:delText>
          </w:r>
        </w:del>
      </w:ins>
      <w:ins w:id="2964" w:author="Fatima Maria Pillosu" w:date="2021-02-18T15:26:00Z">
        <w:del w:id="2965" w:author="Fatima Maria" w:date="2021-02-24T11:01:00Z">
          <w:r w:rsidR="005B3996" w:rsidDel="009114CB">
            <w:delText xml:space="preserve">asked </w:delText>
          </w:r>
          <w:r w:rsidR="002251B2" w:rsidDel="009114CB">
            <w:delText>during the discussions is available in Appendix A</w:delText>
          </w:r>
        </w:del>
      </w:ins>
      <w:ins w:id="2966" w:author="Fatima Maria Pillosu" w:date="2021-02-18T10:05:00Z">
        <w:del w:id="2967" w:author="Fatima Maria" w:date="2021-02-24T11:01:00Z">
          <w:r w:rsidR="003F78FB" w:rsidDel="009114CB">
            <w:delText xml:space="preserve">. </w:delText>
          </w:r>
        </w:del>
      </w:ins>
    </w:p>
    <w:p w14:paraId="1FD95480" w14:textId="6DEAA5A1" w:rsidR="006B7C8C" w:rsidRDefault="003F78FB" w:rsidP="006B7C8C">
      <w:pPr>
        <w:rPr>
          <w:ins w:id="2968" w:author="Fatima Maria" w:date="2021-02-24T11:36:00Z"/>
        </w:rPr>
      </w:pPr>
      <w:ins w:id="2969" w:author="Fatima Maria Pillosu" w:date="2021-02-18T10:06:00Z">
        <w:del w:id="2970" w:author="Fatima Maria" w:date="2021-02-24T11:34:00Z">
          <w:r w:rsidDel="006B7C8C">
            <w:delText xml:space="preserve">At the </w:delText>
          </w:r>
        </w:del>
      </w:ins>
      <w:ins w:id="2971" w:author="Fatima Maria Pillosu" w:date="2021-02-18T10:07:00Z">
        <w:del w:id="2972" w:author="Fatima Maria" w:date="2021-02-24T11:34:00Z">
          <w:r w:rsidDel="006B7C8C">
            <w:delText>end of the</w:delText>
          </w:r>
        </w:del>
      </w:ins>
      <w:ins w:id="2973" w:author="Fatima Maria Pillosu" w:date="2021-02-18T10:37:00Z">
        <w:del w:id="2974" w:author="Fatima Maria" w:date="2021-02-24T11:34:00Z">
          <w:r w:rsidR="000A127E" w:rsidDel="006B7C8C">
            <w:delText xml:space="preserve"> first</w:delText>
          </w:r>
        </w:del>
      </w:ins>
      <w:ins w:id="2975" w:author="Fatima Maria Pillosu" w:date="2021-02-18T10:07:00Z">
        <w:del w:id="2976" w:author="Fatima Maria" w:date="2021-02-24T11:34:00Z">
          <w:r w:rsidDel="006B7C8C">
            <w:delText xml:space="preserve"> informal conversation</w:delText>
          </w:r>
        </w:del>
      </w:ins>
      <w:ins w:id="2977" w:author="Fatima Maria Pillosu" w:date="2021-02-18T10:08:00Z">
        <w:del w:id="2978" w:author="Fatima Maria" w:date="2021-02-24T11:34:00Z">
          <w:r w:rsidDel="006B7C8C">
            <w:delText>s</w:delText>
          </w:r>
        </w:del>
      </w:ins>
      <w:ins w:id="2979" w:author="Fatima Maria Pillosu" w:date="2021-02-18T10:07:00Z">
        <w:del w:id="2980" w:author="Fatima Maria" w:date="2021-02-24T11:34:00Z">
          <w:r w:rsidDel="006B7C8C">
            <w:delText xml:space="preserve">, </w:delText>
          </w:r>
          <w:r w:rsidRPr="008945E1" w:rsidDel="006B7C8C">
            <w:delText>e</w:delText>
          </w:r>
        </w:del>
      </w:ins>
      <w:ins w:id="2981" w:author="Fatima Maria" w:date="2021-02-24T11:34:00Z">
        <w:r w:rsidR="006B7C8C">
          <w:t>, e</w:t>
        </w:r>
      </w:ins>
      <w:ins w:id="2982" w:author="Fatima Maria Pillosu" w:date="2021-02-18T10:07:00Z">
        <w:r w:rsidRPr="008945E1">
          <w:t>cPoint</w:t>
        </w:r>
        <w:del w:id="2983" w:author="Fatima Maria" w:date="2021-02-24T12:26:00Z">
          <w:r w:rsidRPr="008945E1" w:rsidDel="00400FE1">
            <w:delText>-Rainfall</w:delText>
          </w:r>
        </w:del>
      </w:ins>
      <w:ins w:id="2984" w:author="Fatima Maria Pillosu" w:date="2021-02-18T10:08:00Z">
        <w:r>
          <w:t xml:space="preserve"> developers</w:t>
        </w:r>
      </w:ins>
      <w:ins w:id="2985" w:author="Fatima Maria" w:date="2021-02-24T11:36:00Z">
        <w:r w:rsidR="006B7C8C">
          <w:t xml:space="preserve"> summarized </w:t>
        </w:r>
      </w:ins>
      <w:ins w:id="2986" w:author="Fatima Maria" w:date="2021-02-24T11:40:00Z">
        <w:r w:rsidR="006B7C8C">
          <w:t>forecasters</w:t>
        </w:r>
      </w:ins>
      <w:ins w:id="2987" w:author="Fatima Maria" w:date="2021-02-24T12:26:00Z">
        <w:r w:rsidR="00400FE1">
          <w:t xml:space="preserve"> answers and</w:t>
        </w:r>
      </w:ins>
      <w:ins w:id="2988" w:author="Fatima Maria" w:date="2021-02-24T11:36:00Z">
        <w:r w:rsidR="006B7C8C">
          <w:t xml:space="preserve"> </w:t>
        </w:r>
      </w:ins>
      <w:ins w:id="2989" w:author="Fatima Maria" w:date="2021-02-24T11:39:00Z">
        <w:r w:rsidR="006B7C8C">
          <w:t>needs</w:t>
        </w:r>
      </w:ins>
      <w:ins w:id="2990" w:author="Fatima Maria" w:date="2021-02-24T11:40:00Z">
        <w:r w:rsidR="006B7C8C">
          <w:t>, products- and training-wise</w:t>
        </w:r>
      </w:ins>
      <w:ins w:id="2991" w:author="Fatima Maria" w:date="2021-02-24T12:26:00Z">
        <w:r w:rsidR="00400FE1">
          <w:t>,</w:t>
        </w:r>
      </w:ins>
      <w:ins w:id="2992" w:author="Fatima Maria" w:date="2021-02-24T12:25:00Z">
        <w:r w:rsidR="00400FE1">
          <w:t xml:space="preserve"> via a thematic analysis </w:t>
        </w:r>
        <w:r w:rsidR="00400FE1" w:rsidRPr="008945E1">
          <w:fldChar w:fldCharType="begin" w:fldLock="1"/>
        </w:r>
        <w:r w:rsidR="00400FE1" w:rsidRPr="008945E1">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400FE1" w:rsidRPr="008945E1">
          <w:fldChar w:fldCharType="separate"/>
        </w:r>
        <w:r w:rsidR="00400FE1" w:rsidRPr="008945E1">
          <w:rPr>
            <w:noProof/>
          </w:rPr>
          <w:t>(Harding 2018)</w:t>
        </w:r>
        <w:r w:rsidR="00400FE1" w:rsidRPr="008945E1">
          <w:fldChar w:fldCharType="end"/>
        </w:r>
        <w:r w:rsidR="00400FE1" w:rsidRPr="00400FE1">
          <w:t xml:space="preserve"> </w:t>
        </w:r>
        <w:r w:rsidR="00400FE1" w:rsidRPr="008945E1">
          <w:t xml:space="preserve">to </w:t>
        </w:r>
      </w:ins>
      <w:ins w:id="2993" w:author="Fatima Maria" w:date="2021-02-24T12:26:00Z">
        <w:r w:rsidR="00400FE1">
          <w:t>highlight</w:t>
        </w:r>
      </w:ins>
      <w:ins w:id="2994" w:author="Fatima Maria" w:date="2021-02-24T12:25:00Z">
        <w:r w:rsidR="00400FE1" w:rsidRPr="008945E1">
          <w:t xml:space="preserve"> </w:t>
        </w:r>
        <w:r w:rsidR="00400FE1">
          <w:t>similarities</w:t>
        </w:r>
        <w:r w:rsidR="00400FE1" w:rsidRPr="008945E1">
          <w:t xml:space="preserve"> </w:t>
        </w:r>
      </w:ins>
      <w:ins w:id="2995" w:author="Fatima Maria" w:date="2021-02-24T12:26:00Z">
        <w:r w:rsidR="00400FE1">
          <w:t>and/</w:t>
        </w:r>
      </w:ins>
      <w:ins w:id="2996" w:author="Fatima Maria" w:date="2021-02-24T12:25:00Z">
        <w:r w:rsidR="00400FE1" w:rsidRPr="008945E1">
          <w:t>or differences between</w:t>
        </w:r>
        <w:r w:rsidR="00400FE1">
          <w:t xml:space="preserve"> forecasters</w:t>
        </w:r>
      </w:ins>
      <w:ins w:id="2997" w:author="Fatima Maria" w:date="2021-02-24T12:26:00Z">
        <w:r w:rsidR="00400FE1">
          <w:t xml:space="preserve"> at IMN and OMSZ. </w:t>
        </w:r>
      </w:ins>
      <w:ins w:id="2998" w:author="Fatima Maria" w:date="2021-02-24T12:27:00Z">
        <w:r w:rsidR="00400FE1">
          <w:t>The outcomes of that analysis allowed ecPoint</w:t>
        </w:r>
      </w:ins>
      <w:ins w:id="2999" w:author="Fatima Maria" w:date="2021-02-24T11:56:00Z">
        <w:r w:rsidR="00503E06">
          <w:t xml:space="preserve"> developers </w:t>
        </w:r>
      </w:ins>
      <w:ins w:id="3000" w:author="Fatima Maria" w:date="2021-02-24T12:27:00Z">
        <w:r w:rsidR="00400FE1">
          <w:t xml:space="preserve">to </w:t>
        </w:r>
      </w:ins>
      <w:ins w:id="3001" w:author="Fatima Maria" w:date="2021-02-24T11:56:00Z">
        <w:r w:rsidR="00503E06">
          <w:t xml:space="preserve">create </w:t>
        </w:r>
      </w:ins>
      <w:ins w:id="3002" w:author="Fatima Maria" w:date="2021-02-24T11:57:00Z">
        <w:r w:rsidR="00503E06">
          <w:t>two</w:t>
        </w:r>
      </w:ins>
      <w:ins w:id="3003" w:author="Fatima Maria" w:date="2021-02-24T11:56:00Z">
        <w:r w:rsidR="00503E06">
          <w:t xml:space="preserve"> new</w:t>
        </w:r>
      </w:ins>
      <w:ins w:id="3004" w:author="Fatima Maria" w:date="2021-02-24T11:41:00Z">
        <w:r w:rsidR="00F44CC2">
          <w:t xml:space="preserve"> set</w:t>
        </w:r>
      </w:ins>
      <w:ins w:id="3005" w:author="Fatima Maria" w:date="2021-02-24T11:57:00Z">
        <w:r w:rsidR="00503E06">
          <w:t>s</w:t>
        </w:r>
      </w:ins>
      <w:ins w:id="3006" w:author="Fatima Maria" w:date="2021-02-24T11:41:00Z">
        <w:r w:rsidR="00F44CC2">
          <w:t xml:space="preserve"> of</w:t>
        </w:r>
      </w:ins>
      <w:ins w:id="3007" w:author="Fatima Maria" w:date="2021-02-24T11:43:00Z">
        <w:r w:rsidR="004B779A">
          <w:t xml:space="preserve"> ecPoint-Rainfall</w:t>
        </w:r>
      </w:ins>
      <w:ins w:id="3008" w:author="Fatima Maria" w:date="2021-02-24T11:41:00Z">
        <w:r w:rsidR="00F44CC2">
          <w:t xml:space="preserve"> products</w:t>
        </w:r>
      </w:ins>
      <w:ins w:id="3009" w:author="Fatima Maria" w:date="2021-02-24T11:56:00Z">
        <w:r w:rsidR="00503E06">
          <w:t xml:space="preserve"> </w:t>
        </w:r>
      </w:ins>
      <w:ins w:id="3010" w:author="Fatima Maria" w:date="2021-02-24T12:11:00Z">
        <w:r w:rsidR="00091A89">
          <w:t>tailored to</w:t>
        </w:r>
      </w:ins>
      <w:ins w:id="3011" w:author="Fatima Maria" w:date="2021-02-24T11:56:00Z">
        <w:r w:rsidR="00503E06">
          <w:t xml:space="preserve"> IMN and OMS</w:t>
        </w:r>
      </w:ins>
      <w:ins w:id="3012" w:author="Fatima Maria" w:date="2021-02-24T11:57:00Z">
        <w:r w:rsidR="00503E06">
          <w:t xml:space="preserve">Z needs, respectively. </w:t>
        </w:r>
      </w:ins>
      <w:ins w:id="3013" w:author="Fatima Maria" w:date="2021-02-24T11:58:00Z">
        <w:r w:rsidR="00035754">
          <w:t xml:space="preserve">Such new products were also </w:t>
        </w:r>
      </w:ins>
      <w:ins w:id="3014" w:author="Fatima Maria" w:date="2021-02-24T11:44:00Z">
        <w:r w:rsidR="004B779A">
          <w:t xml:space="preserve">accompanied by </w:t>
        </w:r>
      </w:ins>
      <w:ins w:id="3015" w:author="Fatima Maria" w:date="2021-02-24T11:58:00Z">
        <w:r w:rsidR="00035754">
          <w:t>a new set of specific</w:t>
        </w:r>
      </w:ins>
      <w:ins w:id="3016" w:author="Fatima Maria" w:date="2021-02-24T11:42:00Z">
        <w:r w:rsidR="004B779A">
          <w:t xml:space="preserve"> training material</w:t>
        </w:r>
      </w:ins>
      <w:ins w:id="3017" w:author="Fatima Maria" w:date="2021-02-24T11:59:00Z">
        <w:r w:rsidR="00035754">
          <w:t>, whose language was</w:t>
        </w:r>
      </w:ins>
      <w:ins w:id="3018" w:author="Fatima Maria" w:date="2021-02-24T12:00:00Z">
        <w:r w:rsidR="00035754">
          <w:t xml:space="preserve"> better</w:t>
        </w:r>
      </w:ins>
      <w:ins w:id="3019" w:author="Fatima Maria" w:date="2021-02-24T11:59:00Z">
        <w:r w:rsidR="00035754">
          <w:t xml:space="preserve"> tailored</w:t>
        </w:r>
      </w:ins>
      <w:ins w:id="3020" w:author="Fatima Maria" w:date="2021-02-24T12:00:00Z">
        <w:r w:rsidR="00035754">
          <w:t xml:space="preserve"> to </w:t>
        </w:r>
      </w:ins>
      <w:ins w:id="3021" w:author="Fatima Maria" w:date="2021-02-24T12:01:00Z">
        <w:r w:rsidR="00035754">
          <w:t>users’</w:t>
        </w:r>
      </w:ins>
      <w:ins w:id="3022" w:author="Fatima Maria" w:date="2021-02-24T12:02:00Z">
        <w:r w:rsidR="005322FC">
          <w:t xml:space="preserve"> and ecPoint-Rai</w:t>
        </w:r>
      </w:ins>
      <w:ins w:id="3023" w:author="Fatima Maria" w:date="2021-02-24T12:03:00Z">
        <w:r w:rsidR="005322FC">
          <w:t>nfall forecasts’</w:t>
        </w:r>
      </w:ins>
      <w:ins w:id="3024" w:author="Fatima Maria" w:date="2021-02-24T12:01:00Z">
        <w:r w:rsidR="00035754">
          <w:t xml:space="preserve"> characteristics </w:t>
        </w:r>
      </w:ins>
      <w:ins w:id="3025" w:author="Fatima Maria" w:date="2021-02-24T12:03:00Z">
        <w:r w:rsidR="005322FC">
          <w:t>than</w:t>
        </w:r>
      </w:ins>
      <w:ins w:id="3026" w:author="Fatima Maria" w:date="2021-02-24T12:01:00Z">
        <w:r w:rsidR="00035754">
          <w:t xml:space="preserve"> the original documentation provided.</w:t>
        </w:r>
      </w:ins>
      <w:ins w:id="3027" w:author="Fatima Maria" w:date="2021-02-24T12:00:00Z">
        <w:r w:rsidR="00035754">
          <w:t xml:space="preserve"> </w:t>
        </w:r>
      </w:ins>
    </w:p>
    <w:p w14:paraId="6934E3AB" w14:textId="11B71C6E" w:rsidR="006B7C8C" w:rsidRDefault="00294050">
      <w:pPr>
        <w:rPr>
          <w:ins w:id="3028" w:author="Fatima Maria" w:date="2021-02-24T11:35:00Z"/>
        </w:rPr>
      </w:pPr>
      <w:ins w:id="3029" w:author="Fatima Maria" w:date="2021-02-24T11:45:00Z">
        <w:r>
          <w:t xml:space="preserve">The second step consisted in a remote discussion </w:t>
        </w:r>
      </w:ins>
      <w:ins w:id="3030" w:author="Fatima Maria" w:date="2021-02-24T11:48:00Z">
        <w:r w:rsidR="00786DC2">
          <w:t>about the new products and training material created by the ecPoint developers.</w:t>
        </w:r>
      </w:ins>
      <w:ins w:id="3031" w:author="Fatima Maria" w:date="2021-02-24T12:08:00Z">
        <w:r w:rsidR="00091A89">
          <w:t xml:space="preserve"> Th</w:t>
        </w:r>
      </w:ins>
      <w:ins w:id="3032" w:author="Fatima Maria" w:date="2021-02-24T12:12:00Z">
        <w:r w:rsidR="002A5B08">
          <w:t>e</w:t>
        </w:r>
      </w:ins>
      <w:ins w:id="3033" w:author="Fatima Maria" w:date="2021-02-24T12:08:00Z">
        <w:r w:rsidR="00091A89">
          <w:t xml:space="preserve"> discussion was </w:t>
        </w:r>
      </w:ins>
      <w:ins w:id="3034" w:author="Fatima Maria" w:date="2021-02-24T12:09:00Z">
        <w:r w:rsidR="00091A89">
          <w:t>carried out</w:t>
        </w:r>
      </w:ins>
      <w:ins w:id="3035" w:author="Fatima Maria" w:date="2021-02-24T12:08:00Z">
        <w:r w:rsidR="00091A89">
          <w:t xml:space="preserve"> via email to </w:t>
        </w:r>
      </w:ins>
      <w:ins w:id="3036" w:author="Fatima Maria" w:date="2021-02-24T12:09:00Z">
        <w:r w:rsidR="00091A89">
          <w:t>be consistent with how the bulk of user support at ECMWF functions.</w:t>
        </w:r>
      </w:ins>
      <w:ins w:id="3037" w:author="Fatima Maria" w:date="2021-02-24T12:12:00Z">
        <w:r w:rsidR="002A5B08">
          <w:t xml:space="preserve"> </w:t>
        </w:r>
      </w:ins>
      <w:ins w:id="3038" w:author="Fatima Maria" w:date="2021-02-24T12:14:00Z">
        <w:r w:rsidR="002A5B08">
          <w:t xml:space="preserve">After sending </w:t>
        </w:r>
      </w:ins>
      <w:ins w:id="3039" w:author="Fatima Maria" w:date="2021-02-24T12:15:00Z">
        <w:r w:rsidR="002A5B08">
          <w:t xml:space="preserve">via email </w:t>
        </w:r>
      </w:ins>
      <w:ins w:id="3040" w:author="Fatima Maria" w:date="2021-02-24T12:14:00Z">
        <w:r w:rsidR="002A5B08">
          <w:t>t</w:t>
        </w:r>
      </w:ins>
      <w:ins w:id="3041" w:author="Fatima Maria" w:date="2021-02-24T12:07:00Z">
        <w:r w:rsidR="00091A89">
          <w:t>he new set of products and training</w:t>
        </w:r>
      </w:ins>
      <w:ins w:id="3042" w:author="Fatima Maria" w:date="2021-02-24T12:15:00Z">
        <w:r w:rsidR="002A5B08">
          <w:t>,</w:t>
        </w:r>
      </w:ins>
      <w:ins w:id="3043" w:author="Fatima Maria" w:date="2021-02-24T12:18:00Z">
        <w:r w:rsidR="00124112">
          <w:t xml:space="preserve"> forecasters were asked to revise their initial forecasts for th</w:t>
        </w:r>
      </w:ins>
      <w:ins w:id="3044" w:author="Fatima Maria" w:date="2021-02-24T12:19:00Z">
        <w:r w:rsidR="00124112">
          <w:t>e case studies included in the report written at the end of the “real-time” phase. Specifically, they were asked whether they</w:t>
        </w:r>
      </w:ins>
      <w:ins w:id="3045" w:author="Fatima Maria" w:date="2021-02-24T12:20:00Z">
        <w:r w:rsidR="00124112">
          <w:t xml:space="preserve"> would have changed their</w:t>
        </w:r>
      </w:ins>
      <w:ins w:id="3046" w:author="Fatima Maria" w:date="2021-02-24T12:19:00Z">
        <w:r w:rsidR="00124112">
          <w:t xml:space="preserve"> initial forecasts</w:t>
        </w:r>
      </w:ins>
      <w:ins w:id="3047" w:author="Fatima Maria" w:date="2021-02-24T12:20:00Z">
        <w:r w:rsidR="00124112">
          <w:t xml:space="preserve">. For example, would they have changed the level of warning initially forecast for an area? Would they have changed the </w:t>
        </w:r>
        <w:r w:rsidR="00124112">
          <w:lastRenderedPageBreak/>
          <w:t>areas at higher risk of experiencing the highest rainfall? Finally, forecasters were asked whether they perceived</w:t>
        </w:r>
      </w:ins>
      <w:ins w:id="3048" w:author="Fatima Maria" w:date="2021-02-24T12:21:00Z">
        <w:r w:rsidR="00124112">
          <w:t xml:space="preserve"> that </w:t>
        </w:r>
      </w:ins>
      <w:ins w:id="3049" w:author="Fatima Maria" w:date="2021-02-24T12:20:00Z">
        <w:r w:rsidR="00124112">
          <w:t xml:space="preserve">the new set of products </w:t>
        </w:r>
      </w:ins>
      <w:ins w:id="3050" w:author="Fatima Maria" w:date="2021-02-24T12:21:00Z">
        <w:r w:rsidR="00124112">
          <w:t>and training were more useful in the creation of the revised forecasts</w:t>
        </w:r>
      </w:ins>
      <w:ins w:id="3051" w:author="Fatima Maria" w:date="2021-02-24T12:22:00Z">
        <w:r w:rsidR="00400FE1">
          <w:t xml:space="preserve"> compared to the products IMN and OMSZ developed</w:t>
        </w:r>
      </w:ins>
      <w:ins w:id="3052" w:author="Fatima Maria" w:date="2021-02-24T12:23:00Z">
        <w:r w:rsidR="00400FE1">
          <w:t xml:space="preserve"> and the training material they received</w:t>
        </w:r>
      </w:ins>
      <w:ins w:id="3053" w:author="Fatima Maria" w:date="2021-02-24T12:22:00Z">
        <w:r w:rsidR="00400FE1">
          <w:t xml:space="preserve"> at the </w:t>
        </w:r>
      </w:ins>
      <w:ins w:id="3054" w:author="Fatima Maria" w:date="2021-02-24T12:23:00Z">
        <w:r w:rsidR="00400FE1">
          <w:t>beginning of the real-time phase.</w:t>
        </w:r>
      </w:ins>
      <w:ins w:id="3055" w:author="Fatima Maria Pillosu" w:date="2021-02-18T10:08:00Z">
        <w:del w:id="3056" w:author="Fatima Maria" w:date="2021-02-24T12:09:00Z">
          <w:r w:rsidR="003F78FB" w:rsidDel="00091A89">
            <w:delText xml:space="preserve"> </w:delText>
          </w:r>
        </w:del>
      </w:ins>
      <w:ins w:id="3057" w:author="Fatima Maria Pillosu" w:date="2021-02-18T10:09:00Z">
        <w:del w:id="3058" w:author="Fatima Maria" w:date="2021-02-24T11:42:00Z">
          <w:r w:rsidR="003F78FB" w:rsidDel="004B779A">
            <w:delText>generated</w:delText>
          </w:r>
        </w:del>
      </w:ins>
      <w:ins w:id="3059" w:author="Fatima Maria Pillosu" w:date="2021-02-18T10:08:00Z">
        <w:del w:id="3060" w:author="Fatima Maria" w:date="2021-02-24T11:42:00Z">
          <w:r w:rsidR="003F78FB" w:rsidDel="004B779A">
            <w:delText xml:space="preserve"> </w:delText>
          </w:r>
        </w:del>
      </w:ins>
      <w:ins w:id="3061" w:author="Fatima Maria Pillosu" w:date="2021-02-18T10:09:00Z">
        <w:del w:id="3062" w:author="Fatima Maria" w:date="2021-02-24T11:42:00Z">
          <w:r w:rsidR="00AC5538" w:rsidDel="004B779A">
            <w:delText xml:space="preserve">a </w:delText>
          </w:r>
        </w:del>
      </w:ins>
      <w:ins w:id="3063" w:author="Fatima Maria Pillosu" w:date="2021-02-18T10:08:00Z">
        <w:del w:id="3064" w:author="Fatima Maria" w:date="2021-02-24T11:42:00Z">
          <w:r w:rsidR="003F78FB" w:rsidDel="004B779A">
            <w:delText>new set of training material</w:delText>
          </w:r>
        </w:del>
      </w:ins>
      <w:ins w:id="3065" w:author="Fatima Maria Pillosu" w:date="2021-02-18T10:09:00Z">
        <w:del w:id="3066" w:author="Fatima Maria" w:date="2021-02-24T11:42:00Z">
          <w:r w:rsidR="003F78FB" w:rsidDel="004B779A">
            <w:delText xml:space="preserve"> </w:delText>
          </w:r>
        </w:del>
      </w:ins>
    </w:p>
    <w:p w14:paraId="5CF1E625" w14:textId="0B4FC109" w:rsidR="00577B25" w:rsidDel="00400FE1" w:rsidRDefault="00AC5538">
      <w:pPr>
        <w:rPr>
          <w:ins w:id="3067" w:author="Fatima Maria Pillosu" w:date="2021-02-18T10:41:00Z"/>
          <w:del w:id="3068" w:author="Fatima Maria" w:date="2021-02-24T12:23:00Z"/>
        </w:rPr>
      </w:pPr>
      <w:ins w:id="3069" w:author="Fatima Maria Pillosu" w:date="2021-02-18T10:10:00Z">
        <w:del w:id="3070" w:author="Fatima Maria" w:date="2021-02-24T12:23:00Z">
          <w:r w:rsidDel="00400FE1">
            <w:delText xml:space="preserve">in which they tailored </w:delText>
          </w:r>
        </w:del>
      </w:ins>
      <w:ins w:id="3071" w:author="Fatima Maria Pillosu" w:date="2021-02-18T10:11:00Z">
        <w:del w:id="3072" w:author="Fatima Maria" w:date="2021-02-24T12:23:00Z">
          <w:r w:rsidDel="00400FE1">
            <w:delText>ecPoint-Rainfall</w:delText>
          </w:r>
        </w:del>
      </w:ins>
      <w:ins w:id="3073" w:author="Fatima Maria Pillosu" w:date="2021-02-18T10:10:00Z">
        <w:del w:id="3074" w:author="Fatima Maria" w:date="2021-02-24T12:23:00Z">
          <w:r w:rsidDel="00400FE1">
            <w:delText xml:space="preserve"> products to the needs of IMN and OMSZ</w:delText>
          </w:r>
        </w:del>
      </w:ins>
      <w:ins w:id="3075" w:author="Fatima Maria Pillosu" w:date="2021-02-18T10:40:00Z">
        <w:del w:id="3076" w:author="Fatima Maria" w:date="2021-02-24T12:23:00Z">
          <w:r w:rsidR="00577B25" w:rsidDel="00400FE1">
            <w:delText xml:space="preserve"> </w:delText>
          </w:r>
          <w:r w:rsidR="00577B25" w:rsidRPr="008945E1" w:rsidDel="00400FE1">
            <w:delText>(e.g. combination map plots of probabilities exceeding a threshold and a specific percentile, CDFs, meteograms</w:delText>
          </w:r>
          <w:r w:rsidR="00577B25" w:rsidDel="00400FE1">
            <w:delText>, maps displaying the G_WTs</w:delText>
          </w:r>
          <w:r w:rsidR="00577B25" w:rsidRPr="008945E1" w:rsidDel="00400FE1">
            <w:delText>)</w:delText>
          </w:r>
          <w:r w:rsidR="00577B25" w:rsidDel="00400FE1">
            <w:delText>.</w:delText>
          </w:r>
        </w:del>
      </w:ins>
      <w:ins w:id="3077" w:author="Fatima Maria Pillosu" w:date="2021-02-18T10:41:00Z">
        <w:del w:id="3078" w:author="Fatima Maria" w:date="2021-02-24T12:23:00Z">
          <w:r w:rsidR="00577B25" w:rsidDel="00400FE1">
            <w:delText xml:space="preserve"> They also tailored the </w:delText>
          </w:r>
        </w:del>
      </w:ins>
      <w:ins w:id="3079" w:author="Fatima Maria Pillosu" w:date="2021-02-18T10:10:00Z">
        <w:del w:id="3080" w:author="Fatima Maria" w:date="2021-02-24T12:23:00Z">
          <w:r w:rsidDel="00400FE1">
            <w:delText xml:space="preserve">language </w:delText>
          </w:r>
        </w:del>
      </w:ins>
      <w:ins w:id="3081" w:author="Fatima Maria Pillosu" w:date="2021-02-18T10:41:00Z">
        <w:del w:id="3082" w:author="Fatima Maria" w:date="2021-02-24T12:23:00Z">
          <w:r w:rsidR="00577B25" w:rsidDel="00400FE1">
            <w:delText xml:space="preserve">used </w:delText>
          </w:r>
        </w:del>
      </w:ins>
      <w:ins w:id="3083" w:author="Fatima Maria Pillosu" w:date="2021-02-18T10:10:00Z">
        <w:del w:id="3084" w:author="Fatima Maria" w:date="2021-02-24T12:23:00Z">
          <w:r w:rsidDel="00400FE1">
            <w:delText>to explain those products</w:delText>
          </w:r>
        </w:del>
      </w:ins>
      <w:ins w:id="3085" w:author="Fatima Maria Pillosu" w:date="2021-02-18T10:11:00Z">
        <w:del w:id="3086" w:author="Fatima Maria" w:date="2021-02-24T12:23:00Z">
          <w:r w:rsidDel="00400FE1">
            <w:delText>. The outcomes were tested and discussed with IMN and OMSZ i</w:delText>
          </w:r>
        </w:del>
      </w:ins>
      <w:ins w:id="3087" w:author="Fatima Maria Pillosu" w:date="2021-02-18T10:12:00Z">
        <w:del w:id="3088" w:author="Fatima Maria" w:date="2021-02-24T12:23:00Z">
          <w:r w:rsidDel="00400FE1">
            <w:delText>n the second round of discussion</w:delText>
          </w:r>
        </w:del>
      </w:ins>
      <w:ins w:id="3089" w:author="Fatima Maria Pillosu" w:date="2021-02-18T10:37:00Z">
        <w:del w:id="3090" w:author="Fatima Maria" w:date="2021-02-24T12:23:00Z">
          <w:r w:rsidR="000A127E" w:rsidDel="00400FE1">
            <w:delText>s</w:delText>
          </w:r>
        </w:del>
      </w:ins>
      <w:ins w:id="3091" w:author="Fatima Maria Pillosu" w:date="2021-02-18T10:12:00Z">
        <w:del w:id="3092" w:author="Fatima Maria" w:date="2021-02-24T12:23:00Z">
          <w:r w:rsidDel="00400FE1">
            <w:delText>.</w:delText>
          </w:r>
        </w:del>
      </w:ins>
      <w:ins w:id="3093" w:author="Fatima Maria Pillosu" w:date="2021-02-18T10:37:00Z">
        <w:del w:id="3094" w:author="Fatima Maria" w:date="2021-02-24T12:23:00Z">
          <w:r w:rsidR="000A127E" w:rsidDel="00400FE1">
            <w:delText xml:space="preserve"> This round was carried out via email </w:delText>
          </w:r>
        </w:del>
      </w:ins>
      <w:ins w:id="3095" w:author="Fatima Maria Pillosu" w:date="2021-02-18T10:38:00Z">
        <w:del w:id="3096" w:author="Fatima Maria" w:date="2021-02-24T12:23:00Z">
          <w:r w:rsidR="000A127E" w:rsidDel="00400FE1">
            <w:delText>with Costa Rica and via videocall with Hungary. I</w:delText>
          </w:r>
        </w:del>
      </w:ins>
      <w:ins w:id="3097" w:author="Fatima Maria Pillosu" w:date="2021-02-18T10:12:00Z">
        <w:del w:id="3098" w:author="Fatima Maria" w:date="2021-02-24T12:23:00Z">
          <w:r w:rsidDel="00400FE1">
            <w:delText>n that occasion,</w:delText>
          </w:r>
        </w:del>
      </w:ins>
      <w:ins w:id="3099" w:author="Fatima Maria Pillosu" w:date="2021-02-18T10:38:00Z">
        <w:del w:id="3100" w:author="Fatima Maria" w:date="2021-02-24T12:23:00Z">
          <w:r w:rsidR="000A127E" w:rsidDel="00400FE1">
            <w:delText xml:space="preserve"> ecPoint developers presented the revised products and trai</w:delText>
          </w:r>
        </w:del>
      </w:ins>
      <w:ins w:id="3101" w:author="Fatima Maria Pillosu" w:date="2021-02-18T10:39:00Z">
        <w:del w:id="3102" w:author="Fatima Maria" w:date="2021-02-24T12:23:00Z">
          <w:r w:rsidR="000A127E" w:rsidDel="00400FE1">
            <w:delText>ning material to</w:delText>
          </w:r>
        </w:del>
      </w:ins>
      <w:ins w:id="3103" w:author="Fatima Maria Pillosu" w:date="2021-02-18T10:12:00Z">
        <w:del w:id="3104" w:author="Fatima Maria" w:date="2021-02-24T12:23:00Z">
          <w:r w:rsidDel="00400FE1">
            <w:delText xml:space="preserve"> IMN and OMSZ</w:delText>
          </w:r>
        </w:del>
      </w:ins>
      <w:ins w:id="3105" w:author="Fatima Maria Pillosu" w:date="2021-02-18T10:39:00Z">
        <w:del w:id="3106" w:author="Fatima Maria" w:date="2021-02-24T12:23:00Z">
          <w:r w:rsidR="000A127E" w:rsidDel="00400FE1">
            <w:delText xml:space="preserve">. They then </w:delText>
          </w:r>
        </w:del>
      </w:ins>
      <w:ins w:id="3107" w:author="Fatima Maria Pillosu" w:date="2021-02-18T10:12:00Z">
        <w:del w:id="3108" w:author="Fatima Maria" w:date="2021-02-24T12:23:00Z">
          <w:r w:rsidDel="00400FE1">
            <w:delText xml:space="preserve">expressed their opinion about whether such products and that training material would have been more helpful in the creation of their forecasts. </w:delText>
          </w:r>
        </w:del>
      </w:ins>
    </w:p>
    <w:p w14:paraId="44BF9C75" w14:textId="15794E78" w:rsidR="000E3972" w:rsidDel="00400FE1" w:rsidRDefault="00304914">
      <w:pPr>
        <w:rPr>
          <w:ins w:id="3109" w:author="Fatima Maria Pillosu" w:date="2021-02-19T16:22:00Z"/>
          <w:del w:id="3110" w:author="Fatima Maria" w:date="2021-02-24T12:24:00Z"/>
        </w:rPr>
        <w:pPrChange w:id="3111" w:author="Fatima Maria Pillosu" w:date="2021-02-19T16:22:00Z">
          <w:pPr>
            <w:pStyle w:val="Heading1"/>
          </w:pPr>
        </w:pPrChange>
      </w:pPr>
      <w:commentRangeStart w:id="3112"/>
      <w:ins w:id="3113" w:author="Fatima Maria Pillosu" w:date="2021-02-18T10:41:00Z">
        <w:del w:id="3114" w:author="Fatima Maria" w:date="2021-02-24T12:24:00Z">
          <w:r w:rsidDel="00400FE1">
            <w:delText>Fi</w:delText>
          </w:r>
        </w:del>
      </w:ins>
      <w:ins w:id="3115" w:author="Fatima Maria Pillosu" w:date="2021-02-18T10:42:00Z">
        <w:del w:id="3116" w:author="Fatima Maria" w:date="2021-02-24T12:24:00Z">
          <w:r w:rsidDel="00400FE1">
            <w:delText>nally, ecPoint developers conducted a</w:delText>
          </w:r>
          <w:r w:rsidRPr="008945E1" w:rsidDel="00400FE1">
            <w:delText xml:space="preserve"> thematic analysis </w:delText>
          </w:r>
          <w:r w:rsidRPr="008945E1" w:rsidDel="00400FE1">
            <w:fldChar w:fldCharType="begin" w:fldLock="1"/>
          </w:r>
          <w:r w:rsidRPr="00400FE1" w:rsidDel="00400FE1">
            <w:rPr>
              <w:rPrChange w:id="3117" w:author="Fatima Maria" w:date="2021-02-24T12:24:00Z">
                <w:rPr/>
              </w:rPrChange>
            </w:rPr>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r w:rsidRPr="008945E1" w:rsidDel="00400FE1">
            <w:fldChar w:fldCharType="separate"/>
          </w:r>
          <w:r w:rsidRPr="00400FE1" w:rsidDel="00400FE1">
            <w:rPr>
              <w:noProof/>
              <w:rPrChange w:id="3118" w:author="Fatima Maria" w:date="2021-02-24T12:24:00Z">
                <w:rPr>
                  <w:noProof/>
                </w:rPr>
              </w:rPrChange>
            </w:rPr>
            <w:delText>(Harding 2018)</w:delText>
          </w:r>
          <w:r w:rsidRPr="008945E1" w:rsidDel="00400FE1">
            <w:fldChar w:fldCharType="end"/>
          </w:r>
          <w:r w:rsidRPr="008945E1" w:rsidDel="00400FE1">
            <w:delText xml:space="preserve"> to examine </w:delText>
          </w:r>
          <w:r w:rsidDel="00400FE1">
            <w:delText>similarities</w:delText>
          </w:r>
          <w:r w:rsidRPr="008945E1" w:rsidDel="00400FE1">
            <w:delText xml:space="preserve"> or differences between</w:delText>
          </w:r>
          <w:r w:rsidDel="00400FE1">
            <w:delText xml:space="preserve"> forecasters at IMN and OMS</w:delText>
          </w:r>
        </w:del>
      </w:ins>
      <w:ins w:id="3119" w:author="Fatima Maria Pillosu" w:date="2021-02-18T10:43:00Z">
        <w:del w:id="3120" w:author="Fatima Maria" w:date="2021-02-24T12:24:00Z">
          <w:r w:rsidR="006F0422" w:rsidDel="00400FE1">
            <w:delText>Z</w:delText>
          </w:r>
        </w:del>
      </w:ins>
      <w:commentRangeEnd w:id="3112"/>
      <w:del w:id="3121" w:author="Fatima Maria" w:date="2021-02-24T12:24:00Z">
        <w:r w:rsidR="00CE2E41" w:rsidDel="00400FE1">
          <w:rPr>
            <w:rStyle w:val="CommentReference"/>
          </w:rPr>
          <w:commentReference w:id="3112"/>
        </w:r>
      </w:del>
      <w:ins w:id="3122" w:author="Fatima Maria Pillosu" w:date="2021-02-18T10:43:00Z">
        <w:del w:id="3123" w:author="Fatima Maria" w:date="2021-02-24T12:24:00Z">
          <w:r w:rsidR="006F0422" w:rsidDel="00400FE1">
            <w:delText>.</w:delText>
          </w:r>
        </w:del>
      </w:ins>
      <w:ins w:id="3124" w:author="Fatima Maria Pillosu" w:date="2021-02-18T10:42:00Z">
        <w:del w:id="3125" w:author="Fatima Maria" w:date="2021-02-24T12:24:00Z">
          <w:r w:rsidDel="00400FE1">
            <w:delText xml:space="preserve"> </w:delText>
          </w:r>
        </w:del>
      </w:ins>
    </w:p>
    <w:p w14:paraId="36255C52" w14:textId="77777777" w:rsidR="009621B5" w:rsidDel="00212129" w:rsidRDefault="009621B5" w:rsidP="009621B5">
      <w:pPr>
        <w:pStyle w:val="Heading2"/>
        <w:rPr>
          <w:ins w:id="3126" w:author="Fatima Maria Pillosu" w:date="2021-02-22T12:07:00Z"/>
          <w:del w:id="3127" w:author="Fatima Pillosu" w:date="2021-02-25T09:36:00Z"/>
        </w:rPr>
      </w:pPr>
      <w:ins w:id="3128" w:author="Fatima Maria Pillosu" w:date="2021-02-19T16:22:00Z">
        <w:r>
          <w:t>Data analysis</w:t>
        </w:r>
      </w:ins>
    </w:p>
    <w:p w14:paraId="7C9262BD" w14:textId="77777777" w:rsidR="000C5CD1" w:rsidRDefault="000C5CD1">
      <w:pPr>
        <w:pStyle w:val="Heading2"/>
        <w:rPr>
          <w:ins w:id="3129" w:author="Fatima Maria Pillosu" w:date="2021-02-22T12:07:00Z"/>
        </w:rPr>
        <w:pPrChange w:id="3130" w:author="Fatima Pillosu" w:date="2021-02-25T09:36:00Z">
          <w:pPr/>
        </w:pPrChange>
      </w:pPr>
    </w:p>
    <w:p w14:paraId="097E052A" w14:textId="77777777" w:rsidR="000C5CD1" w:rsidRDefault="000C5CD1">
      <w:pPr>
        <w:pStyle w:val="Heading3"/>
        <w:numPr>
          <w:ilvl w:val="0"/>
          <w:numId w:val="30"/>
        </w:numPr>
        <w:rPr>
          <w:ins w:id="3131" w:author="Fatima Maria Pillosu" w:date="2021-02-22T12:07:00Z"/>
        </w:rPr>
        <w:pPrChange w:id="3132" w:author="Fatima Maria Pillosu" w:date="2021-03-18T16:03:00Z">
          <w:pPr>
            <w:pStyle w:val="Heading3"/>
          </w:pPr>
        </w:pPrChange>
      </w:pPr>
      <w:ins w:id="3133" w:author="Fatima Maria Pillosu" w:date="2021-02-22T12:07:00Z">
        <w:r>
          <w:t>“REAL-TIME” PHASE</w:t>
        </w:r>
      </w:ins>
    </w:p>
    <w:p w14:paraId="3E22D9EB" w14:textId="77777777" w:rsidR="000C5CD1" w:rsidRPr="0075624A" w:rsidRDefault="000C5CD1" w:rsidP="000C5CD1">
      <w:pPr>
        <w:rPr>
          <w:ins w:id="3134" w:author="Fatima Maria Pillosu" w:date="2021-02-22T12:07:00Z"/>
          <w:color w:val="FF0000"/>
        </w:rPr>
      </w:pPr>
      <w:commentRangeStart w:id="3135"/>
      <w:commentRangeStart w:id="3136"/>
      <w:ins w:id="3137" w:author="Fatima Maria Pillosu" w:date="2021-02-22T12:07:00Z">
        <w:r w:rsidRPr="0075624A">
          <w:rPr>
            <w:color w:val="FF0000"/>
          </w:rPr>
          <w:t>The data analysis in this phase consisted in the analysis of case studies. This decision was due to a pragmatic reason. The volume of data available to participants (only one year of forecasts) was not particularly large. This would have indeed made difficult other more systematic analysis</w:t>
        </w:r>
        <w:commentRangeEnd w:id="3135"/>
        <w:r w:rsidRPr="0075624A">
          <w:rPr>
            <w:rStyle w:val="CommentReference"/>
            <w:color w:val="FF0000"/>
          </w:rPr>
          <w:commentReference w:id="3135"/>
        </w:r>
        <w:commentRangeEnd w:id="3136"/>
        <w:r w:rsidRPr="0075624A">
          <w:rPr>
            <w:rStyle w:val="CommentReference"/>
            <w:color w:val="FF0000"/>
          </w:rPr>
          <w:commentReference w:id="3136"/>
        </w:r>
        <w:r w:rsidRPr="0075624A">
          <w:rPr>
            <w:color w:val="FF0000"/>
          </w:rPr>
          <w:t>.</w:t>
        </w:r>
      </w:ins>
    </w:p>
    <w:p w14:paraId="5A0ECF95" w14:textId="77777777" w:rsidR="000C5CD1" w:rsidRPr="0075624A" w:rsidRDefault="000C5CD1" w:rsidP="000C5CD1">
      <w:pPr>
        <w:rPr>
          <w:ins w:id="3138" w:author="Fatima Maria Pillosu" w:date="2021-02-22T12:07:00Z"/>
          <w:color w:val="FF0000"/>
        </w:rPr>
      </w:pPr>
      <w:ins w:id="3139" w:author="Fatima Maria Pillosu" w:date="2021-02-22T12:07:00Z">
        <w:r w:rsidRPr="0075624A">
          <w:rPr>
            <w:color w:val="FF0000"/>
          </w:rPr>
          <w:t>The “real-time” was concluded with both countries submitting an independent report about the ecPoint-Rainfall performance. Costa Rica and Hungary were left free in the choice of the case studies to analyse, the number of case studies to include in the report, and the analyses to carry out (e.g. run experiments with high resolution models to compare them with ecPoint-Rainfall, compare the new forecasts with the products that they normally use when predicting extreme localized rainfall, or compare the forecasts with in-situ observations). The only request from ecPoint developers was to state at the end of the report whether forecasters considered that ecPoint-Rainfall was a useful product to have when preparing their forecasts, and whether it might have changed the final forecast created with their standard products. This information will then be the main subject of the discussions in the “offline” phase.</w:t>
        </w:r>
      </w:ins>
    </w:p>
    <w:p w14:paraId="2B3D068A" w14:textId="65019A01" w:rsidR="000C7BE5" w:rsidRPr="007E528B" w:rsidRDefault="000C7BE5">
      <w:pPr>
        <w:rPr>
          <w:ins w:id="3140" w:author="Fatima Maria Pillosu" w:date="2021-02-18T14:45:00Z"/>
          <w:b/>
        </w:rPr>
        <w:sectPr w:rsidR="000C7BE5" w:rsidRPr="007E528B" w:rsidSect="00F66924">
          <w:pgSz w:w="11906" w:h="16838"/>
          <w:pgMar w:top="1418" w:right="1418" w:bottom="1418" w:left="1418" w:header="709" w:footer="709" w:gutter="0"/>
          <w:lnNumType w:countBy="1" w:restart="continuous"/>
          <w:cols w:space="708"/>
          <w:docGrid w:linePitch="360"/>
        </w:sectPr>
        <w:pPrChange w:id="3141" w:author="Fatima Maria Pillosu" w:date="2021-02-22T12:07:00Z">
          <w:pPr>
            <w:pStyle w:val="Heading1"/>
          </w:pPr>
        </w:pPrChange>
      </w:pPr>
    </w:p>
    <w:p w14:paraId="073B96D8" w14:textId="1E4E524B" w:rsidR="000E3972" w:rsidRDefault="000E3972" w:rsidP="000E3972">
      <w:pPr>
        <w:pStyle w:val="Heading1"/>
        <w:rPr>
          <w:ins w:id="3142" w:author="Fatima Maria Pillosu" w:date="2021-03-18T16:03:00Z"/>
        </w:rPr>
      </w:pPr>
      <w:ins w:id="3143" w:author="Fatima Maria Pillosu" w:date="2021-02-18T14:45:00Z">
        <w:r>
          <w:lastRenderedPageBreak/>
          <w:t>Results</w:t>
        </w:r>
      </w:ins>
    </w:p>
    <w:p w14:paraId="3484C4C6" w14:textId="78FFB6DB" w:rsidR="0097632F" w:rsidRDefault="0097632F" w:rsidP="00EA2DC3">
      <w:pPr>
        <w:pStyle w:val="Heading2"/>
        <w:numPr>
          <w:ilvl w:val="0"/>
          <w:numId w:val="31"/>
        </w:numPr>
        <w:rPr>
          <w:ins w:id="3144" w:author="Fatima Maria Pillosu" w:date="2021-03-18T16:10:00Z"/>
        </w:rPr>
      </w:pPr>
      <w:ins w:id="3145" w:author="Fatima Maria Pillosu" w:date="2021-03-18T16:10:00Z">
        <w:r>
          <w:t>Products developed from ecPoint-Rainfall</w:t>
        </w:r>
      </w:ins>
    </w:p>
    <w:p w14:paraId="0516E8B9" w14:textId="072A92A0" w:rsidR="0097632F" w:rsidRDefault="0097632F" w:rsidP="0097632F">
      <w:pPr>
        <w:pStyle w:val="Heading3"/>
        <w:numPr>
          <w:ilvl w:val="0"/>
          <w:numId w:val="33"/>
        </w:numPr>
        <w:rPr>
          <w:ins w:id="3146" w:author="Fatima Maria Pillosu" w:date="2021-03-18T16:11:00Z"/>
        </w:rPr>
      </w:pPr>
      <w:ins w:id="3147" w:author="Fatima Maria Pillosu" w:date="2021-03-18T16:11:00Z">
        <w:r>
          <w:t>IMN</w:t>
        </w:r>
      </w:ins>
    </w:p>
    <w:p w14:paraId="0747A758" w14:textId="14060805" w:rsidR="0097632F" w:rsidRPr="00950FFF" w:rsidRDefault="0097632F">
      <w:pPr>
        <w:rPr>
          <w:ins w:id="3148" w:author="Fatima Maria Pillosu" w:date="2021-03-18T16:11:00Z"/>
        </w:rPr>
        <w:pPrChange w:id="3149" w:author="Fatima Maria Pillosu" w:date="2021-03-18T16:11:00Z">
          <w:pPr>
            <w:pStyle w:val="Heading3"/>
            <w:numPr>
              <w:numId w:val="33"/>
            </w:numPr>
          </w:pPr>
        </w:pPrChange>
      </w:pPr>
      <w:ins w:id="3150" w:author="Fatima Maria Pillosu" w:date="2021-03-18T16:11:00Z">
        <w:r>
          <w:t xml:space="preserve">IMN </w:t>
        </w:r>
      </w:ins>
      <w:ins w:id="3151" w:author="Fatima Maria Pillosu" w:date="2021-03-18T16:12:00Z">
        <w:r>
          <w:t xml:space="preserve">developed </w:t>
        </w:r>
      </w:ins>
      <w:ins w:id="3152" w:author="Fatima Maria Pillosu" w:date="2021-03-18T16:11:00Z">
        <w:r>
          <w:t xml:space="preserve">a </w:t>
        </w:r>
      </w:ins>
      <w:ins w:id="3153" w:author="Fatima Maria Pillosu" w:date="2021-03-18T16:12:00Z">
        <w:r>
          <w:t xml:space="preserve">map </w:t>
        </w:r>
      </w:ins>
      <w:ins w:id="3154" w:author="Fatima Maria Pillosu" w:date="2021-03-18T16:11:00Z">
        <w:r>
          <w:t>plot</w:t>
        </w:r>
      </w:ins>
      <w:ins w:id="3155" w:author="Fatima Maria Pillosu" w:date="2021-03-18T16:12:00Z">
        <w:r>
          <w:t xml:space="preserve"> displaying the </w:t>
        </w:r>
      </w:ins>
      <w:ins w:id="3156" w:author="Fatima Maria Pillosu" w:date="2021-03-18T16:11:00Z">
        <w:r>
          <w:t>85</w:t>
        </w:r>
        <w:r w:rsidRPr="0097632F">
          <w:rPr>
            <w:vertAlign w:val="superscript"/>
            <w:rPrChange w:id="3157" w:author="Fatima Maria Pillosu" w:date="2021-03-18T16:11:00Z">
              <w:rPr/>
            </w:rPrChange>
          </w:rPr>
          <w:t>th</w:t>
        </w:r>
        <w:r>
          <w:t xml:space="preserve"> </w:t>
        </w:r>
      </w:ins>
      <w:ins w:id="3158" w:author="Fatima Maria Pillosu" w:date="2021-03-18T16:12:00Z">
        <w:r>
          <w:t>percentile of ecPoint-Rainfall (</w:t>
        </w:r>
      </w:ins>
      <w:ins w:id="3159" w:author="Fatima Maria Pillosu" w:date="2021-03-18T16:19:00Z">
        <w:r w:rsidR="00A55948">
          <w:fldChar w:fldCharType="begin"/>
        </w:r>
        <w:r w:rsidR="00A55948">
          <w:instrText xml:space="preserve"> REF _Ref66976808 \h </w:instrText>
        </w:r>
      </w:ins>
      <w:r w:rsidR="00A55948">
        <w:fldChar w:fldCharType="separate"/>
      </w:r>
      <w:ins w:id="3160" w:author="Fatima Maria Pillosu" w:date="2021-03-18T16:19:00Z">
        <w:r w:rsidR="00A55948">
          <w:t xml:space="preserve">Fig. </w:t>
        </w:r>
        <w:r w:rsidR="00A55948">
          <w:rPr>
            <w:noProof/>
          </w:rPr>
          <w:t>4</w:t>
        </w:r>
        <w:r w:rsidR="00A55948">
          <w:fldChar w:fldCharType="end"/>
        </w:r>
      </w:ins>
      <w:ins w:id="3161" w:author="Fatima Maria Pillosu" w:date="2021-03-18T17:10:00Z">
        <w:r w:rsidR="005347D8">
          <w:t>a</w:t>
        </w:r>
      </w:ins>
      <w:ins w:id="3162" w:author="Fatima Maria Pillosu" w:date="2021-03-18T16:12:00Z">
        <w:r>
          <w:t>)</w:t>
        </w:r>
      </w:ins>
      <w:ins w:id="3163" w:author="Fatima Maria Pillosu" w:date="2021-03-18T16:19:00Z">
        <w:r w:rsidR="00A55948">
          <w:t>.</w:t>
        </w:r>
      </w:ins>
      <w:ins w:id="3164" w:author="Fatima Maria Pillosu" w:date="2021-03-18T16:20:00Z">
        <w:r w:rsidR="00A55948">
          <w:t xml:space="preserve"> IMN reported that it was not conducted a specific study to choose th</w:t>
        </w:r>
      </w:ins>
      <w:ins w:id="3165" w:author="Fatima Maria Pillosu" w:date="2021-03-18T17:09:00Z">
        <w:r w:rsidR="00592645">
          <w:t>at</w:t>
        </w:r>
      </w:ins>
      <w:ins w:id="3166" w:author="Fatima Maria Pillosu" w:date="2021-03-18T16:20:00Z">
        <w:r w:rsidR="00A55948">
          <w:t xml:space="preserve"> sp</w:t>
        </w:r>
      </w:ins>
      <w:ins w:id="3167" w:author="Fatima Maria Pillosu" w:date="2021-03-18T16:21:00Z">
        <w:r w:rsidR="00A55948">
          <w:t>ecific percentile. They reported that</w:t>
        </w:r>
      </w:ins>
      <w:ins w:id="3168" w:author="Fatima Maria Pillosu" w:date="2021-03-18T17:10:00Z">
        <w:r w:rsidR="00592645">
          <w:t>,</w:t>
        </w:r>
      </w:ins>
      <w:ins w:id="3169" w:author="Fatima Maria Pillosu" w:date="2021-03-18T16:21:00Z">
        <w:r w:rsidR="00A55948">
          <w:t xml:space="preserve"> based on past experienced, the 85</w:t>
        </w:r>
        <w:r w:rsidR="00A55948" w:rsidRPr="00A55948">
          <w:rPr>
            <w:vertAlign w:val="superscript"/>
            <w:rPrChange w:id="3170" w:author="Fatima Maria Pillosu" w:date="2021-03-18T16:21:00Z">
              <w:rPr/>
            </w:rPrChange>
          </w:rPr>
          <w:t>th</w:t>
        </w:r>
        <w:r w:rsidR="00A55948">
          <w:t xml:space="preserve"> percentile would have </w:t>
        </w:r>
      </w:ins>
      <w:ins w:id="3171" w:author="Fatima Maria Pillosu" w:date="2021-03-18T17:10:00Z">
        <w:r w:rsidR="00592645">
          <w:t xml:space="preserve">probably provided </w:t>
        </w:r>
      </w:ins>
      <w:ins w:id="3172" w:author="Fatima Maria Pillosu" w:date="2021-03-18T16:21:00Z">
        <w:r w:rsidR="00A55948">
          <w:t>a “</w:t>
        </w:r>
        <w:r w:rsidR="00A55948" w:rsidRPr="00A55948">
          <w:rPr>
            <w:i/>
            <w:iCs/>
            <w:rPrChange w:id="3173" w:author="Fatima Maria Pillosu" w:date="2021-03-18T16:22:00Z">
              <w:rPr/>
            </w:rPrChange>
          </w:rPr>
          <w:t>balanced</w:t>
        </w:r>
        <w:r w:rsidR="00A55948">
          <w:t xml:space="preserve">” </w:t>
        </w:r>
      </w:ins>
      <w:ins w:id="3174" w:author="Fatima Maria Pillosu" w:date="2021-03-18T17:10:00Z">
        <w:r w:rsidR="00592645">
          <w:t xml:space="preserve">forecast, </w:t>
        </w:r>
      </w:ins>
      <w:ins w:id="3175" w:author="Fatima Maria Pillosu" w:date="2021-03-18T16:22:00Z">
        <w:r w:rsidR="00A55948">
          <w:t xml:space="preserve">avoiding </w:t>
        </w:r>
        <w:r w:rsidR="00494A27">
          <w:t>overestima</w:t>
        </w:r>
      </w:ins>
      <w:ins w:id="3176" w:author="Fatima Maria Pillosu" w:date="2021-03-18T17:10:00Z">
        <w:r w:rsidR="00592645">
          <w:t>tions</w:t>
        </w:r>
      </w:ins>
      <w:ins w:id="3177" w:author="Fatima Maria Pillosu" w:date="2021-03-18T16:22:00Z">
        <w:r w:rsidR="00A55948">
          <w:t xml:space="preserve">. </w:t>
        </w:r>
      </w:ins>
    </w:p>
    <w:p w14:paraId="188C88C5" w14:textId="5F2D4B3C" w:rsidR="0097632F" w:rsidRDefault="0097632F" w:rsidP="0097632F">
      <w:pPr>
        <w:pStyle w:val="Heading3"/>
        <w:ind w:firstLine="170"/>
        <w:rPr>
          <w:ins w:id="3178" w:author="Fatima Maria Pillosu" w:date="2021-03-18T16:22:00Z"/>
        </w:rPr>
      </w:pPr>
      <w:ins w:id="3179" w:author="Fatima Maria Pillosu" w:date="2021-03-18T16:11:00Z">
        <w:r>
          <w:t>OMSZ</w:t>
        </w:r>
      </w:ins>
    </w:p>
    <w:p w14:paraId="7A1D52AC" w14:textId="562B747E" w:rsidR="00584860" w:rsidRPr="00584860" w:rsidRDefault="005347D8" w:rsidP="00584860">
      <w:pPr>
        <w:rPr>
          <w:ins w:id="3180" w:author="Fatima Maria Pillosu" w:date="2021-03-18T17:16:00Z"/>
          <w:iCs/>
        </w:rPr>
      </w:pPr>
      <w:ins w:id="3181" w:author="Fatima Maria Pillosu" w:date="2021-03-18T17:10:00Z">
        <w:r>
          <w:t>OMSZ crea</w:t>
        </w:r>
      </w:ins>
      <w:ins w:id="3182" w:author="Fatima Maria Pillosu" w:date="2021-03-18T17:11:00Z">
        <w:r>
          <w:t xml:space="preserve">ted </w:t>
        </w:r>
      </w:ins>
      <w:ins w:id="3183" w:author="Fatima Maria Pillosu" w:date="2021-03-18T17:12:00Z">
        <w:r w:rsidR="006B43B7">
          <w:t>t</w:t>
        </w:r>
      </w:ins>
      <w:ins w:id="3184" w:author="Fatima Maria Pillosu" w:date="2021-03-18T17:13:00Z">
        <w:r w:rsidR="006B43B7">
          <w:t xml:space="preserve">wo products from ecPoint Rainfall. The first one is </w:t>
        </w:r>
      </w:ins>
      <w:ins w:id="3185" w:author="Fatima Maria Pillosu" w:date="2021-03-18T17:11:00Z">
        <w:r>
          <w:t>a meteogram</w:t>
        </w:r>
      </w:ins>
      <w:ins w:id="3186" w:author="Fatima Maria Pillosu" w:date="2021-03-18T17:13:00Z">
        <w:r w:rsidR="006B43B7">
          <w:t xml:space="preserve"> (</w:t>
        </w:r>
        <w:r w:rsidR="006B43B7">
          <w:fldChar w:fldCharType="begin"/>
        </w:r>
        <w:r w:rsidR="006B43B7">
          <w:instrText xml:space="preserve"> REF _Ref66976808 \h </w:instrText>
        </w:r>
      </w:ins>
      <w:r w:rsidR="006B43B7">
        <w:fldChar w:fldCharType="separate"/>
      </w:r>
      <w:ins w:id="3187" w:author="Fatima Maria Pillosu" w:date="2021-03-18T17:13:00Z">
        <w:r w:rsidR="006B43B7">
          <w:t xml:space="preserve">Fig. </w:t>
        </w:r>
        <w:r w:rsidR="006B43B7">
          <w:rPr>
            <w:noProof/>
          </w:rPr>
          <w:t>4</w:t>
        </w:r>
        <w:r w:rsidR="006B43B7">
          <w:fldChar w:fldCharType="end"/>
        </w:r>
        <w:r w:rsidR="006B43B7">
          <w:t>b)</w:t>
        </w:r>
      </w:ins>
      <w:ins w:id="3188" w:author="Fatima Maria Pillosu" w:date="2021-03-18T17:11:00Z">
        <w:r>
          <w:t xml:space="preserve"> that displays </w:t>
        </w:r>
      </w:ins>
      <w:ins w:id="3189" w:author="Fatima Maria Pillosu" w:date="2021-03-18T17:12:00Z">
        <w:r w:rsidR="006B43B7">
          <w:t>12-hourly precipitation from the ECMWF ENS in blue and ecPoint-Rainfall in orange (first panel), rate of convective precipitation ratio (second panel), 700 hPa wind speed (third panel), and CAPE (</w:t>
        </w:r>
      </w:ins>
      <w:ins w:id="3190" w:author="Fatima Maria Pillosu" w:date="2021-03-18T17:13:00Z">
        <w:r w:rsidR="006B43B7">
          <w:t>fo</w:t>
        </w:r>
      </w:ins>
      <w:ins w:id="3191" w:author="Fatima Maria Pillosu" w:date="2021-03-18T17:14:00Z">
        <w:r w:rsidR="006B43B7">
          <w:t>urth</w:t>
        </w:r>
      </w:ins>
      <w:ins w:id="3192" w:author="Fatima Maria Pillosu" w:date="2021-03-18T17:12:00Z">
        <w:r w:rsidR="006B43B7">
          <w:t xml:space="preserve"> panel) from ECMWF ENS.</w:t>
        </w:r>
      </w:ins>
      <w:ins w:id="3193" w:author="Fatima Maria Pillosu" w:date="2021-03-18T17:14:00Z">
        <w:r w:rsidR="006B43B7">
          <w:t xml:space="preserve"> The second, third and fourth panel represent the values of </w:t>
        </w:r>
      </w:ins>
      <w:ins w:id="3194" w:author="Fatima Maria Pillosu" w:date="2021-03-18T17:15:00Z">
        <w:r w:rsidR="006B43B7">
          <w:t>three out of the five</w:t>
        </w:r>
        <w:r w:rsidR="006B43B7" w:rsidRPr="006B43B7">
          <w:t xml:space="preserve"> </w:t>
        </w:r>
        <w:r w:rsidR="006B43B7">
          <w:t xml:space="preserve">predictors used in the </w:t>
        </w:r>
      </w:ins>
      <w:ins w:id="3195" w:author="Fatima Maria Pillosu" w:date="2021-03-18T17:16:00Z">
        <w:r w:rsidR="006B43B7">
          <w:t xml:space="preserve">12-hourly post-processed </w:t>
        </w:r>
      </w:ins>
      <w:ins w:id="3196" w:author="Fatima Maria Pillosu" w:date="2021-03-18T17:15:00Z">
        <w:r w:rsidR="006B43B7">
          <w:t>rainfall</w:t>
        </w:r>
      </w:ins>
      <w:ins w:id="3197" w:author="Fatima Maria Pillosu" w:date="2021-03-18T17:16:00Z">
        <w:r w:rsidR="006B43B7">
          <w:t xml:space="preserve">. </w:t>
        </w:r>
        <w:r w:rsidR="00584860">
          <w:t xml:space="preserve">The second product consists in the a map plot </w:t>
        </w:r>
        <w:r w:rsidR="00584860">
          <w:rPr>
            <w:iCs/>
          </w:rPr>
          <w:t>that displays</w:t>
        </w:r>
        <w:r w:rsidR="00584860" w:rsidRPr="00584860">
          <w:rPr>
            <w:iCs/>
          </w:rPr>
          <w:t xml:space="preserve"> the 90</w:t>
        </w:r>
        <w:proofErr w:type="gramStart"/>
        <w:r w:rsidR="00584860" w:rsidRPr="00584860">
          <w:rPr>
            <w:iCs/>
            <w:vertAlign w:val="superscript"/>
          </w:rPr>
          <w:t xml:space="preserve">th </w:t>
        </w:r>
        <w:r w:rsidR="00584860" w:rsidRPr="00584860">
          <w:rPr>
            <w:iCs/>
          </w:rPr>
          <w:t xml:space="preserve"> (</w:t>
        </w:r>
        <w:proofErr w:type="gramEnd"/>
        <w:r w:rsidR="00584860" w:rsidRPr="00584860">
          <w:rPr>
            <w:iCs/>
          </w:rPr>
          <w:t>top number), 75</w:t>
        </w:r>
        <w:r w:rsidR="00584860" w:rsidRPr="00584860">
          <w:rPr>
            <w:iCs/>
            <w:vertAlign w:val="superscript"/>
          </w:rPr>
          <w:t>th</w:t>
        </w:r>
        <w:r w:rsidR="00584860" w:rsidRPr="00584860">
          <w:rPr>
            <w:iCs/>
          </w:rPr>
          <w:t>, 50</w:t>
        </w:r>
        <w:r w:rsidR="00584860" w:rsidRPr="00584860">
          <w:rPr>
            <w:iCs/>
            <w:vertAlign w:val="superscript"/>
          </w:rPr>
          <w:t>th</w:t>
        </w:r>
        <w:r w:rsidR="00584860" w:rsidRPr="00584860">
          <w:rPr>
            <w:iCs/>
          </w:rPr>
          <w:t>, 25</w:t>
        </w:r>
        <w:r w:rsidR="00584860" w:rsidRPr="00584860">
          <w:rPr>
            <w:iCs/>
            <w:vertAlign w:val="superscript"/>
          </w:rPr>
          <w:t>th</w:t>
        </w:r>
        <w:r w:rsidR="00584860" w:rsidRPr="00584860">
          <w:rPr>
            <w:iCs/>
          </w:rPr>
          <w:t xml:space="preserve"> and 10</w:t>
        </w:r>
        <w:r w:rsidR="00584860" w:rsidRPr="00584860">
          <w:rPr>
            <w:iCs/>
            <w:vertAlign w:val="superscript"/>
          </w:rPr>
          <w:t>th</w:t>
        </w:r>
        <w:r w:rsidR="00584860" w:rsidRPr="00584860">
          <w:rPr>
            <w:iCs/>
          </w:rPr>
          <w:t xml:space="preserve"> (bottom number) percentiles </w:t>
        </w:r>
      </w:ins>
      <w:ins w:id="3198" w:author="Fatima Maria Pillosu" w:date="2021-03-18T17:17:00Z">
        <w:r w:rsidR="00584860">
          <w:rPr>
            <w:iCs/>
          </w:rPr>
          <w:t xml:space="preserve">for ecPoint-Rainfall </w:t>
        </w:r>
      </w:ins>
      <w:ins w:id="3199" w:author="Fatima Maria Pillosu" w:date="2021-03-18T17:16:00Z">
        <w:r w:rsidR="00584860" w:rsidRPr="00584860">
          <w:rPr>
            <w:iCs/>
          </w:rPr>
          <w:t>for each grid box (of 0.5 degree resolution).</w:t>
        </w:r>
      </w:ins>
    </w:p>
    <w:p w14:paraId="3DB7BAA6" w14:textId="167B86A2" w:rsidR="00EA2DC3" w:rsidRDefault="00364AF8">
      <w:pPr>
        <w:pStyle w:val="Heading2"/>
        <w:ind w:left="1134" w:hanging="425"/>
        <w:rPr>
          <w:ins w:id="3200" w:author="Fatima Maria Pillosu" w:date="2021-03-18T16:04:00Z"/>
        </w:rPr>
        <w:pPrChange w:id="3201" w:author="Fatima Maria Pillosu" w:date="2021-03-18T17:18:00Z">
          <w:pPr/>
        </w:pPrChange>
      </w:pPr>
      <w:ins w:id="3202" w:author="Fatima Maria Pillosu" w:date="2021-03-18T17:17:00Z">
        <w:r>
          <w:t xml:space="preserve">Results of the </w:t>
        </w:r>
      </w:ins>
      <w:ins w:id="3203" w:author="Fatima Maria Pillosu" w:date="2021-03-18T17:18:00Z">
        <w:r>
          <w:t>independent verification</w:t>
        </w:r>
      </w:ins>
      <w:ins w:id="3204" w:author="Fatima Maria Pillosu" w:date="2021-03-18T17:17:00Z">
        <w:r>
          <w:t xml:space="preserve"> </w:t>
        </w:r>
      </w:ins>
      <w:ins w:id="3205" w:author="Fatima Maria Pillosu" w:date="2021-03-18T17:18:00Z">
        <w:r>
          <w:t>carried out on</w:t>
        </w:r>
      </w:ins>
      <w:ins w:id="3206" w:author="Fatima Maria Pillosu" w:date="2021-03-18T17:17:00Z">
        <w:r>
          <w:t xml:space="preserve"> ecPoint-Rainfall</w:t>
        </w:r>
      </w:ins>
    </w:p>
    <w:p w14:paraId="156D7CFC" w14:textId="0DC735AD" w:rsidR="00EA2DC3" w:rsidRDefault="00EA2DC3" w:rsidP="00EA2DC3">
      <w:pPr>
        <w:pStyle w:val="Heading3"/>
        <w:numPr>
          <w:ilvl w:val="0"/>
          <w:numId w:val="32"/>
        </w:numPr>
        <w:rPr>
          <w:ins w:id="3207" w:author="Fatima Maria Pillosu" w:date="2021-03-18T16:08:00Z"/>
        </w:rPr>
      </w:pPr>
      <w:ins w:id="3208" w:author="Fatima Maria Pillosu" w:date="2021-03-18T16:04:00Z">
        <w:r>
          <w:t>IMN</w:t>
        </w:r>
      </w:ins>
    </w:p>
    <w:p w14:paraId="305B26E1" w14:textId="734AEFBA" w:rsidR="005A0D4D" w:rsidRDefault="0097632F" w:rsidP="00950FFF">
      <w:pPr>
        <w:rPr>
          <w:ins w:id="3209" w:author="Fatima Maria Pillosu" w:date="2021-03-18T17:23:00Z"/>
        </w:rPr>
      </w:pPr>
      <w:ins w:id="3210" w:author="Fatima Maria Pillosu" w:date="2021-03-18T16:08:00Z">
        <w:r>
          <w:t xml:space="preserve">IMN </w:t>
        </w:r>
      </w:ins>
      <w:ins w:id="3211" w:author="Fatima Maria Pillosu" w:date="2021-03-18T17:23:00Z">
        <w:r w:rsidR="005A0D4D">
          <w:t xml:space="preserve">chose an extreme rainfall event occurred </w:t>
        </w:r>
      </w:ins>
      <w:ins w:id="3212" w:author="Fatima Maria Pillosu" w:date="2021-03-19T05:35:00Z">
        <w:r w:rsidR="0091223D">
          <w:t>between</w:t>
        </w:r>
      </w:ins>
      <w:ins w:id="3213" w:author="Fatima Maria Pillosu" w:date="2021-03-18T17:23:00Z">
        <w:r w:rsidR="005A0D4D">
          <w:t xml:space="preserve"> </w:t>
        </w:r>
        <w:r w:rsidR="005A0D4D" w:rsidRPr="00361AB3">
          <w:t>October 3rd and 5th, 2018</w:t>
        </w:r>
      </w:ins>
      <w:ins w:id="3214" w:author="Fatima Maria Pillosu" w:date="2021-03-19T05:42:00Z">
        <w:r w:rsidR="0059114A">
          <w:t xml:space="preserve"> to evaluate the performance </w:t>
        </w:r>
      </w:ins>
      <w:ins w:id="3215" w:author="Fatima Maria Pillosu" w:date="2021-03-19T05:43:00Z">
        <w:r w:rsidR="0059114A">
          <w:t>of ecPoint-Rainfall in predicting extreme localize rainfall events.</w:t>
        </w:r>
      </w:ins>
      <w:ins w:id="3216" w:author="Fatima Maria Pillosu" w:date="2021-03-18T17:23:00Z">
        <w:r w:rsidR="005A0D4D">
          <w:t xml:space="preserve"> </w:t>
        </w:r>
      </w:ins>
      <w:ins w:id="3217" w:author="Fatima Maria Pillosu" w:date="2021-03-19T05:32:00Z">
        <w:r w:rsidR="00A2195C">
          <w:t xml:space="preserve">A trough evolved into an almost stationary low pressure over the Caribbean Sea, generating extreme rainfall in Region Pacifico Norte (especially in the Nicoya Peninsula), </w:t>
        </w:r>
      </w:ins>
      <w:ins w:id="3218" w:author="Fatima Maria Pillosu" w:date="2021-03-19T05:33:00Z">
        <w:r w:rsidR="00A2195C">
          <w:t xml:space="preserve">Pacifico Central </w:t>
        </w:r>
        <w:r w:rsidR="00A2195C">
          <w:lastRenderedPageBreak/>
          <w:t xml:space="preserve">and Pacifico Sur. </w:t>
        </w:r>
      </w:ins>
      <w:ins w:id="3219" w:author="Fatima Maria Pillosu" w:date="2021-03-19T05:36:00Z">
        <w:r w:rsidR="0091223D">
          <w:t>On October 3</w:t>
        </w:r>
        <w:r w:rsidR="0091223D" w:rsidRPr="0091223D">
          <w:rPr>
            <w:vertAlign w:val="superscript"/>
            <w:rPrChange w:id="3220" w:author="Fatima Maria Pillosu" w:date="2021-03-19T05:36:00Z">
              <w:rPr/>
            </w:rPrChange>
          </w:rPr>
          <w:t>rd</w:t>
        </w:r>
      </w:ins>
      <w:ins w:id="3221" w:author="Fatima Maria Pillosu" w:date="2021-03-19T05:37:00Z">
        <w:r w:rsidR="0091223D">
          <w:t xml:space="preserve"> the Nicoya Peninsula was badly affected, especially near the coast with values up to 140 mm/24h. High rainfall totals were also observed in Region Pacifico Central and Sur. The most intense rainfal</w:t>
        </w:r>
      </w:ins>
      <w:ins w:id="3222" w:author="Fatima Maria Pillosu" w:date="2021-03-19T05:38:00Z">
        <w:r w:rsidR="0091223D">
          <w:t>l was observed on October 4</w:t>
        </w:r>
        <w:r w:rsidR="0091223D" w:rsidRPr="0091223D">
          <w:rPr>
            <w:vertAlign w:val="superscript"/>
            <w:rPrChange w:id="3223" w:author="Fatima Maria Pillosu" w:date="2021-03-19T05:38:00Z">
              <w:rPr/>
            </w:rPrChange>
          </w:rPr>
          <w:t>th</w:t>
        </w:r>
        <w:r w:rsidR="0091223D">
          <w:t xml:space="preserve"> reac</w:t>
        </w:r>
      </w:ins>
      <w:ins w:id="3224" w:author="Fatima Maria Pillosu" w:date="2021-03-19T05:40:00Z">
        <w:r w:rsidR="0091223D">
          <w:t>h</w:t>
        </w:r>
      </w:ins>
      <w:ins w:id="3225" w:author="Fatima Maria Pillosu" w:date="2021-03-19T05:38:00Z">
        <w:r w:rsidR="0091223D">
          <w:t>ing 400 mm/24h in the south of the Nicoya peninsula, 200 mm/24h in the Regi</w:t>
        </w:r>
      </w:ins>
      <w:ins w:id="3226" w:author="Fatima Maria Pillosu" w:date="2021-03-19T05:39:00Z">
        <w:r w:rsidR="0091223D">
          <w:t xml:space="preserve">on Pacifico Central, and 90 mm/24h in Region Pacifico Sur. On October </w:t>
        </w:r>
      </w:ins>
      <w:ins w:id="3227" w:author="Fatima Maria Pillosu" w:date="2021-03-19T05:41:00Z">
        <w:r w:rsidR="0091223D">
          <w:t>6</w:t>
        </w:r>
      </w:ins>
      <w:ins w:id="3228" w:author="Fatima Maria Pillosu" w:date="2021-03-19T05:39:00Z">
        <w:r w:rsidR="0091223D" w:rsidRPr="0091223D">
          <w:rPr>
            <w:vertAlign w:val="superscript"/>
            <w:rPrChange w:id="3229" w:author="Fatima Maria Pillosu" w:date="2021-03-19T05:39:00Z">
              <w:rPr/>
            </w:rPrChange>
          </w:rPr>
          <w:t>th</w:t>
        </w:r>
      </w:ins>
      <w:ins w:id="3230" w:author="Fatima Maria Pillosu" w:date="2021-03-19T05:41:00Z">
        <w:r w:rsidR="0091223D">
          <w:t xml:space="preserve"> Costa Rica was out of the influence of the </w:t>
        </w:r>
      </w:ins>
      <w:ins w:id="3231" w:author="Fatima Maria Pillosu" w:date="2021-03-19T05:42:00Z">
        <w:r w:rsidR="0091223D">
          <w:t>low-pressure</w:t>
        </w:r>
      </w:ins>
      <w:ins w:id="3232" w:author="Fatima Maria Pillosu" w:date="2021-03-19T05:41:00Z">
        <w:r w:rsidR="0091223D">
          <w:t xml:space="preserve"> system as it move</w:t>
        </w:r>
      </w:ins>
      <w:ins w:id="3233" w:author="Fatima Maria Pillosu" w:date="2021-03-19T05:44:00Z">
        <w:r w:rsidR="004F598C">
          <w:t>d</w:t>
        </w:r>
      </w:ins>
      <w:ins w:id="3234" w:author="Fatima Maria Pillosu" w:date="2021-03-19T05:41:00Z">
        <w:r w:rsidR="0091223D">
          <w:t xml:space="preserve"> northwards. </w:t>
        </w:r>
      </w:ins>
      <w:ins w:id="3235" w:author="Fatima Maria Pillosu" w:date="2021-03-19T05:33:00Z">
        <w:r w:rsidR="00A2195C">
          <w:t xml:space="preserve">The rainfall event caused severe flash floods and local landslides, generating severe widespread impacts.: one person died, hundreds </w:t>
        </w:r>
      </w:ins>
      <w:ins w:id="3236" w:author="Fatima Maria Pillosu" w:date="2021-03-19T05:34:00Z">
        <w:r w:rsidR="00A2195C">
          <w:t>were moved to refuges, and around 1500 people were somehow affected, for example by electri</w:t>
        </w:r>
      </w:ins>
      <w:ins w:id="3237" w:author="Fatima Maria Pillosu" w:date="2021-03-19T05:35:00Z">
        <w:r w:rsidR="00A2195C">
          <w:t xml:space="preserve">city or water service interruption or road closures. </w:t>
        </w:r>
      </w:ins>
    </w:p>
    <w:p w14:paraId="6928E025" w14:textId="1DBF56F0" w:rsidR="0097632F" w:rsidRDefault="004F598C" w:rsidP="00950FFF">
      <w:pPr>
        <w:rPr>
          <w:ins w:id="3238" w:author="Fatima Maria Pillosu" w:date="2021-03-18T16:08:00Z"/>
        </w:rPr>
      </w:pPr>
      <w:ins w:id="3239" w:author="Fatima Maria Pillosu" w:date="2021-03-19T05:48:00Z">
        <w:r>
          <w:t xml:space="preserve">Forecasts from day 1 to 7 were used to evaluate both short and medium range forecasts. </w:t>
        </w:r>
      </w:ins>
      <w:ins w:id="3240" w:author="Fatima Maria Pillosu" w:date="2021-03-19T05:49:00Z">
        <w:r>
          <w:t>IMN used only 12 UTC runs for ecPoint-Rainfall as those were the only ones usable for daily warnings considered the time difference be</w:t>
        </w:r>
      </w:ins>
      <w:ins w:id="3241" w:author="Fatima Maria Pillosu" w:date="2021-03-19T05:50:00Z">
        <w:r>
          <w:t xml:space="preserve">tween Europe and Central America (UTC-6). </w:t>
        </w:r>
      </w:ins>
      <w:ins w:id="3242" w:author="Fatima Maria Pillosu" w:date="2021-03-18T16:08:00Z">
        <w:r w:rsidR="0097632F">
          <w:t>IMN’s own conclusions can be summarized in three main points:</w:t>
        </w:r>
      </w:ins>
    </w:p>
    <w:p w14:paraId="2D7DBEC5" w14:textId="77777777" w:rsidR="00BD6F76" w:rsidRPr="00BD6F76" w:rsidRDefault="0097632F" w:rsidP="00BD6F76">
      <w:pPr>
        <w:pStyle w:val="ListParagraph"/>
        <w:numPr>
          <w:ilvl w:val="0"/>
          <w:numId w:val="34"/>
        </w:numPr>
        <w:rPr>
          <w:ins w:id="3243" w:author="Fatima Maria Pillosu" w:date="2021-03-19T05:21:00Z"/>
          <w:i/>
          <w:iCs/>
          <w:rPrChange w:id="3244" w:author="Fatima Maria Pillosu" w:date="2021-03-19T05:30:00Z">
            <w:rPr>
              <w:ins w:id="3245" w:author="Fatima Maria Pillosu" w:date="2021-03-19T05:21:00Z"/>
            </w:rPr>
          </w:rPrChange>
        </w:rPr>
      </w:pPr>
      <w:ins w:id="3246" w:author="Fatima Maria Pillosu" w:date="2021-03-18T16:08:00Z">
        <w:r w:rsidRPr="00BD6F76">
          <w:rPr>
            <w:i/>
            <w:iCs/>
            <w:rPrChange w:id="3247" w:author="Fatima Maria Pillosu" w:date="2021-03-19T05:30:00Z">
              <w:rPr/>
            </w:rPrChange>
          </w:rPr>
          <w:t>ecPoint-Rainfall predicted well the beginning and the end of the rainfall event in every run from September 27th.</w:t>
        </w:r>
      </w:ins>
    </w:p>
    <w:p w14:paraId="1AB7C483" w14:textId="794AF62F" w:rsidR="00BD6F76" w:rsidRPr="00BD6F76" w:rsidRDefault="0097632F" w:rsidP="00BD6F76">
      <w:pPr>
        <w:pStyle w:val="ListParagraph"/>
        <w:numPr>
          <w:ilvl w:val="0"/>
          <w:numId w:val="34"/>
        </w:numPr>
        <w:rPr>
          <w:ins w:id="3248" w:author="Fatima Maria Pillosu" w:date="2021-03-19T05:29:00Z"/>
          <w:i/>
          <w:iCs/>
          <w:rPrChange w:id="3249" w:author="Fatima Maria Pillosu" w:date="2021-03-19T05:30:00Z">
            <w:rPr>
              <w:ins w:id="3250" w:author="Fatima Maria Pillosu" w:date="2021-03-19T05:29:00Z"/>
            </w:rPr>
          </w:rPrChange>
        </w:rPr>
      </w:pPr>
      <w:ins w:id="3251" w:author="Fatima Maria Pillosu" w:date="2021-03-18T16:08:00Z">
        <w:r w:rsidRPr="00BD6F76">
          <w:rPr>
            <w:i/>
            <w:iCs/>
            <w:rPrChange w:id="3252" w:author="Fatima Maria Pillosu" w:date="2021-03-19T05:30:00Z">
              <w:rPr/>
            </w:rPrChange>
          </w:rPr>
          <w:t xml:space="preserve">On October 4th, ecPoint-Rainfall </w:t>
        </w:r>
      </w:ins>
      <w:ins w:id="3253" w:author="Fatima Maria Pillosu" w:date="2021-03-19T05:28:00Z">
        <w:r w:rsidR="00BD6F76" w:rsidRPr="00BD6F76">
          <w:rPr>
            <w:i/>
            <w:iCs/>
            <w:rPrChange w:id="3254" w:author="Fatima Maria Pillosu" w:date="2021-03-19T05:30:00Z">
              <w:rPr/>
            </w:rPrChange>
          </w:rPr>
          <w:t>pointed out that</w:t>
        </w:r>
      </w:ins>
      <w:ins w:id="3255" w:author="Fatima Maria Pillosu" w:date="2021-03-18T16:08:00Z">
        <w:r w:rsidRPr="00BD6F76">
          <w:rPr>
            <w:i/>
            <w:iCs/>
            <w:rPrChange w:id="3256" w:author="Fatima Maria Pillosu" w:date="2021-03-19T05:30:00Z">
              <w:rPr/>
            </w:rPrChange>
          </w:rPr>
          <w:t xml:space="preserve"> Región Pacifico Central and Pacifico Sur </w:t>
        </w:r>
      </w:ins>
      <w:ins w:id="3257" w:author="Fatima Maria Pillosu" w:date="2021-03-19T05:28:00Z">
        <w:r w:rsidR="00BD6F76" w:rsidRPr="00BD6F76">
          <w:rPr>
            <w:i/>
            <w:iCs/>
            <w:rPrChange w:id="3258" w:author="Fatima Maria Pillosu" w:date="2021-03-19T05:30:00Z">
              <w:rPr/>
            </w:rPrChange>
          </w:rPr>
          <w:t>would have been</w:t>
        </w:r>
      </w:ins>
      <w:ins w:id="3259" w:author="Fatima Maria Pillosu" w:date="2021-03-18T16:08:00Z">
        <w:r w:rsidRPr="00BD6F76">
          <w:rPr>
            <w:i/>
            <w:iCs/>
            <w:rPrChange w:id="3260" w:author="Fatima Maria Pillosu" w:date="2021-03-19T05:30:00Z">
              <w:rPr/>
            </w:rPrChange>
          </w:rPr>
          <w:t xml:space="preserve"> the most impacted areas, underestimating the rainfall amounts in Región Pacifico Norte</w:t>
        </w:r>
      </w:ins>
      <w:ins w:id="3261" w:author="Fatima Maria Pillosu" w:date="2021-03-19T05:29:00Z">
        <w:r w:rsidR="00BD6F76" w:rsidRPr="00BD6F76">
          <w:rPr>
            <w:i/>
            <w:iCs/>
            <w:rPrChange w:id="3262" w:author="Fatima Maria Pillosu" w:date="2021-03-19T05:30:00Z">
              <w:rPr/>
            </w:rPrChange>
          </w:rPr>
          <w:t>,</w:t>
        </w:r>
      </w:ins>
      <w:ins w:id="3263" w:author="Fatima Maria Pillosu" w:date="2021-03-18T16:08:00Z">
        <w:r w:rsidRPr="00BD6F76">
          <w:rPr>
            <w:i/>
            <w:iCs/>
            <w:rPrChange w:id="3264" w:author="Fatima Maria Pillosu" w:date="2021-03-19T05:30:00Z">
              <w:rPr/>
            </w:rPrChange>
          </w:rPr>
          <w:t xml:space="preserve"> especially in the Nicoya peninsula where totals of up to 400</w:t>
        </w:r>
      </w:ins>
      <w:ins w:id="3265" w:author="Fatima Maria Pillosu" w:date="2021-03-19T05:29:00Z">
        <w:r w:rsidR="00BD6F76" w:rsidRPr="00BD6F76">
          <w:rPr>
            <w:i/>
            <w:iCs/>
            <w:rPrChange w:id="3266" w:author="Fatima Maria Pillosu" w:date="2021-03-19T05:30:00Z">
              <w:rPr/>
            </w:rPrChange>
          </w:rPr>
          <w:t xml:space="preserve"> </w:t>
        </w:r>
      </w:ins>
      <w:ins w:id="3267" w:author="Fatima Maria Pillosu" w:date="2021-03-18T16:08:00Z">
        <w:r w:rsidRPr="00BD6F76">
          <w:rPr>
            <w:i/>
            <w:iCs/>
            <w:rPrChange w:id="3268" w:author="Fatima Maria Pillosu" w:date="2021-03-19T05:30:00Z">
              <w:rPr/>
            </w:rPrChange>
          </w:rPr>
          <w:t>mm/24h were observed. No</w:t>
        </w:r>
      </w:ins>
      <w:ins w:id="3269" w:author="Fatima Maria Pillosu" w:date="2021-03-19T05:29:00Z">
        <w:r w:rsidR="00BD6F76" w:rsidRPr="00BD6F76">
          <w:rPr>
            <w:i/>
            <w:iCs/>
            <w:rPrChange w:id="3270" w:author="Fatima Maria Pillosu" w:date="2021-03-19T05:30:00Z">
              <w:rPr/>
            </w:rPrChange>
          </w:rPr>
          <w:t xml:space="preserve"> ecPoint-Rainfall forecasts </w:t>
        </w:r>
        <w:r w:rsidR="00BD6F76" w:rsidRPr="00950FFF">
          <w:t xml:space="preserve">[based on the </w:t>
        </w:r>
        <w:r w:rsidR="00BD6F76" w:rsidRPr="00BD6F76">
          <w:t>85th percentile of ecPoint-Rainfall]</w:t>
        </w:r>
        <w:r w:rsidR="00BD6F76" w:rsidRPr="00BD6F76">
          <w:rPr>
            <w:i/>
            <w:iCs/>
            <w:rPrChange w:id="3271" w:author="Fatima Maria Pillosu" w:date="2021-03-19T05:30:00Z">
              <w:rPr/>
            </w:rPrChange>
          </w:rPr>
          <w:t xml:space="preserve"> </w:t>
        </w:r>
      </w:ins>
      <w:ins w:id="3272" w:author="Fatima Maria Pillosu" w:date="2021-03-18T16:08:00Z">
        <w:r w:rsidRPr="00BD6F76">
          <w:rPr>
            <w:i/>
            <w:iCs/>
            <w:rPrChange w:id="3273" w:author="Fatima Maria Pillosu" w:date="2021-03-19T05:30:00Z">
              <w:rPr/>
            </w:rPrChange>
          </w:rPr>
          <w:t>reached such totals. Only the run on October 4th predicted values higher than 100 mm/12h.”</w:t>
        </w:r>
      </w:ins>
    </w:p>
    <w:p w14:paraId="2E62EF7C" w14:textId="39A56F9E" w:rsidR="00CD3FFD" w:rsidRPr="00BD6F76" w:rsidRDefault="0097632F">
      <w:pPr>
        <w:pStyle w:val="ListParagraph"/>
        <w:numPr>
          <w:ilvl w:val="0"/>
          <w:numId w:val="34"/>
        </w:numPr>
        <w:rPr>
          <w:ins w:id="3274" w:author="Fatima Maria Pillosu" w:date="2021-03-18T16:04:00Z"/>
          <w:i/>
          <w:iCs/>
          <w:rPrChange w:id="3275" w:author="Fatima Maria Pillosu" w:date="2021-03-19T05:30:00Z">
            <w:rPr>
              <w:ins w:id="3276" w:author="Fatima Maria Pillosu" w:date="2021-03-18T16:04:00Z"/>
            </w:rPr>
          </w:rPrChange>
        </w:rPr>
        <w:pPrChange w:id="3277" w:author="Fatima Maria Pillosu" w:date="2021-03-19T05:29:00Z">
          <w:pPr>
            <w:pStyle w:val="Heading3"/>
            <w:numPr>
              <w:numId w:val="32"/>
            </w:numPr>
          </w:pPr>
        </w:pPrChange>
      </w:pPr>
      <w:ins w:id="3278" w:author="Fatima Maria Pillosu" w:date="2021-03-18T16:08:00Z">
        <w:r w:rsidRPr="00BD6F76">
          <w:rPr>
            <w:i/>
            <w:iCs/>
            <w:rPrChange w:id="3279" w:author="Fatima Maria Pillosu" w:date="2021-03-19T05:30:00Z">
              <w:rPr/>
            </w:rPrChange>
          </w:rPr>
          <w:t>Most runs</w:t>
        </w:r>
        <w:r w:rsidRPr="00950FFF">
          <w:t xml:space="preserve"> [based on the </w:t>
        </w:r>
        <w:r w:rsidRPr="009D0849">
          <w:t>85th percentile of ecPoint-Rainfall]</w:t>
        </w:r>
        <w:r w:rsidRPr="00BD6F76">
          <w:rPr>
            <w:i/>
            <w:iCs/>
            <w:rPrChange w:id="3280" w:author="Fatima Maria Pillosu" w:date="2021-03-19T05:30:00Z">
              <w:rPr/>
            </w:rPrChange>
          </w:rPr>
          <w:t xml:space="preserve"> predicted with one day of delay [October 5th] the wettest day which was on October 4th.</w:t>
        </w:r>
      </w:ins>
    </w:p>
    <w:p w14:paraId="2C3FFD2D" w14:textId="6BC05DB4" w:rsidR="00EA2DC3" w:rsidRDefault="00EA2DC3" w:rsidP="00EA2DC3">
      <w:pPr>
        <w:pStyle w:val="Heading3"/>
        <w:ind w:left="1418" w:hanging="255"/>
        <w:rPr>
          <w:ins w:id="3281" w:author="Fatima Maria Pillosu" w:date="2021-03-19T06:12:00Z"/>
        </w:rPr>
      </w:pPr>
      <w:ins w:id="3282" w:author="Fatima Maria Pillosu" w:date="2021-03-18T16:04:00Z">
        <w:r>
          <w:t>O</w:t>
        </w:r>
      </w:ins>
      <w:ins w:id="3283" w:author="Fatima Maria Pillosu" w:date="2021-03-18T16:05:00Z">
        <w:r>
          <w:t>MSZ</w:t>
        </w:r>
      </w:ins>
    </w:p>
    <w:p w14:paraId="6BFCC1F9" w14:textId="4786FE09" w:rsidR="00183890" w:rsidRDefault="00183890" w:rsidP="00950FFF">
      <w:pPr>
        <w:rPr>
          <w:ins w:id="3284" w:author="Fatima Maria Pillosu" w:date="2021-03-19T06:27:00Z"/>
        </w:rPr>
      </w:pPr>
      <w:ins w:id="3285" w:author="Fatima Maria Pillosu" w:date="2021-03-19T06:24:00Z">
        <w:r>
          <w:lastRenderedPageBreak/>
          <w:t>OMSZ carried out a more systematic verification analysis of the ecPoint-Rainfall forecasts, concluding that the 85</w:t>
        </w:r>
        <w:r w:rsidRPr="00183890">
          <w:rPr>
            <w:vertAlign w:val="superscript"/>
            <w:rPrChange w:id="3286" w:author="Fatima Maria Pillosu" w:date="2021-03-19T06:24:00Z">
              <w:rPr/>
            </w:rPrChange>
          </w:rPr>
          <w:t>th</w:t>
        </w:r>
        <w:r>
          <w:t xml:space="preserve"> percentile was the best percentile to represent extreme rainfall </w:t>
        </w:r>
      </w:ins>
      <w:ins w:id="3287" w:author="Fatima Maria Pillosu" w:date="2021-03-19T06:25:00Z">
        <w:r>
          <w:t>limiting rainfall overestimations.</w:t>
        </w:r>
      </w:ins>
    </w:p>
    <w:p w14:paraId="4350F3FF" w14:textId="77777777" w:rsidR="002E6EC2" w:rsidRDefault="002E6EC2" w:rsidP="00950FFF">
      <w:pPr>
        <w:rPr>
          <w:ins w:id="3288" w:author="Fatima Maria Pillosu" w:date="2021-03-19T06:29:00Z"/>
        </w:rPr>
      </w:pPr>
    </w:p>
    <w:p w14:paraId="5BDFCA25" w14:textId="7B4CB772" w:rsidR="002E6EC2" w:rsidRDefault="002E6EC2" w:rsidP="00950FFF">
      <w:pPr>
        <w:rPr>
          <w:ins w:id="3289" w:author="Fatima Maria Pillosu" w:date="2021-03-19T06:29:00Z"/>
        </w:rPr>
      </w:pPr>
      <w:ins w:id="3290" w:author="Fatima Maria Pillosu" w:date="2021-03-19T06:27:00Z">
        <w:r>
          <w:t xml:space="preserve">Moreover, </w:t>
        </w:r>
      </w:ins>
      <w:ins w:id="3291" w:author="Fatima Maria Pillosu" w:date="2021-03-19T06:13:00Z">
        <w:r w:rsidR="00950FFF">
          <w:t>OMSZ</w:t>
        </w:r>
        <w:r w:rsidR="00950FFF" w:rsidRPr="00950FFF">
          <w:t xml:space="preserve"> examined a flash flood event in Szilvásvárad, occurred </w:t>
        </w:r>
        <w:r w:rsidR="00950FFF">
          <w:t xml:space="preserve">between </w:t>
        </w:r>
      </w:ins>
      <w:ins w:id="3292" w:author="Fatima Maria Pillosu" w:date="2021-03-19T06:30:00Z">
        <w:r>
          <w:t xml:space="preserve">the late afternoon of </w:t>
        </w:r>
      </w:ins>
      <w:ins w:id="3293" w:author="Fatima Maria Pillosu" w:date="2021-03-19T06:13:00Z">
        <w:r w:rsidR="00950FFF">
          <w:t>June</w:t>
        </w:r>
        <w:r w:rsidR="00950FFF" w:rsidRPr="00950FFF">
          <w:t xml:space="preserve"> 10</w:t>
        </w:r>
        <w:r w:rsidR="00950FFF" w:rsidRPr="00950FFF">
          <w:rPr>
            <w:vertAlign w:val="superscript"/>
            <w:rPrChange w:id="3294" w:author="Fatima Maria Pillosu" w:date="2021-03-19T06:13:00Z">
              <w:rPr/>
            </w:rPrChange>
          </w:rPr>
          <w:t>th</w:t>
        </w:r>
        <w:r w:rsidR="00950FFF">
          <w:t xml:space="preserve">, 2018 and </w:t>
        </w:r>
      </w:ins>
      <w:ins w:id="3295" w:author="Fatima Maria Pillosu" w:date="2021-03-19T06:30:00Z">
        <w:r>
          <w:t xml:space="preserve">the early morning of </w:t>
        </w:r>
      </w:ins>
      <w:ins w:id="3296" w:author="Fatima Maria Pillosu" w:date="2021-03-19T06:13:00Z">
        <w:r w:rsidR="00950FFF">
          <w:t xml:space="preserve">June </w:t>
        </w:r>
        <w:r w:rsidR="00950FFF" w:rsidRPr="00950FFF">
          <w:t>11</w:t>
        </w:r>
        <w:r w:rsidR="00950FFF" w:rsidRPr="00950FFF">
          <w:rPr>
            <w:vertAlign w:val="superscript"/>
            <w:rPrChange w:id="3297" w:author="Fatima Maria Pillosu" w:date="2021-03-19T06:13:00Z">
              <w:rPr/>
            </w:rPrChange>
          </w:rPr>
          <w:t>th</w:t>
        </w:r>
        <w:r w:rsidR="00950FFF">
          <w:t xml:space="preserve"> </w:t>
        </w:r>
      </w:ins>
      <w:ins w:id="3298" w:author="Fatima Maria Pillosu" w:date="2021-03-19T06:31:00Z">
        <w:r>
          <w:t xml:space="preserve">due to localized </w:t>
        </w:r>
      </w:ins>
      <w:ins w:id="3299" w:author="Fatima Maria Pillosu" w:date="2021-03-19T06:32:00Z">
        <w:r>
          <w:t xml:space="preserve">extreme </w:t>
        </w:r>
      </w:ins>
      <w:ins w:id="3300" w:author="Fatima Maria Pillosu" w:date="2021-03-19T06:31:00Z">
        <w:r>
          <w:t xml:space="preserve">rainfall </w:t>
        </w:r>
      </w:ins>
      <w:ins w:id="3301" w:author="Fatima Maria Pillosu" w:date="2021-03-19T06:18:00Z">
        <w:r w:rsidR="00950FFF">
          <w:fldChar w:fldCharType="begin" w:fldLock="1"/>
        </w:r>
      </w:ins>
      <w:r w:rsidR="00950FFF">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(pre-print)","id":"ITEM-1","issued":{"date-parts":[["2020"]]},"title":"Validation of subgrid scale ensemble precipitation forecasts based on ECMWF’s ecPoint Rainfall project","type":"article-journal"},"uris":["http://www.mendeley.com/documents/?uuid=7b02b27a-8e5d-493d-a735-da95e869259d"]}],"mendeley":{"formattedCitation":"(Tóth and Ihász 2020)","plainTextFormattedCitation":"(Tóth and Ihász 2020)"},"properties":{"noteIndex":0},"schema":"https://github.com/citation-style-language/schema/raw/master/csl-citation.json"}</w:instrText>
      </w:r>
      <w:r w:rsidR="00950FFF">
        <w:fldChar w:fldCharType="separate"/>
      </w:r>
      <w:r w:rsidR="00950FFF" w:rsidRPr="00950FFF">
        <w:rPr>
          <w:noProof/>
        </w:rPr>
        <w:t>(Tóth and Ihász 2020)</w:t>
      </w:r>
      <w:ins w:id="3302" w:author="Fatima Maria Pillosu" w:date="2021-03-19T06:18:00Z">
        <w:r w:rsidR="00950FFF">
          <w:fldChar w:fldCharType="end"/>
        </w:r>
      </w:ins>
      <w:ins w:id="3303" w:author="Fatima Maria Pillosu" w:date="2021-03-19T06:13:00Z">
        <w:r w:rsidR="00950FFF" w:rsidRPr="00950FFF">
          <w:t xml:space="preserve">. </w:t>
        </w:r>
      </w:ins>
      <w:ins w:id="3304" w:author="Fatima Maria Pillosu" w:date="2021-03-19T06:31:00Z">
        <w:r>
          <w:t>See Fig. 6 for the 12h rainfall observations.</w:t>
        </w:r>
      </w:ins>
    </w:p>
    <w:p w14:paraId="61CA92DF" w14:textId="77777777" w:rsidR="002E6EC2" w:rsidRDefault="002E6EC2" w:rsidP="00950FFF">
      <w:pPr>
        <w:rPr>
          <w:ins w:id="3305" w:author="Fatima Maria Pillosu" w:date="2021-03-19T06:29:00Z"/>
        </w:rPr>
      </w:pPr>
    </w:p>
    <w:p w14:paraId="51626341" w14:textId="77777777" w:rsidR="002E6EC2" w:rsidRDefault="002E6EC2" w:rsidP="00950FFF">
      <w:pPr>
        <w:rPr>
          <w:ins w:id="3306" w:author="Fatima Maria Pillosu" w:date="2021-03-19T06:29:00Z"/>
        </w:rPr>
      </w:pPr>
    </w:p>
    <w:p w14:paraId="13BA8A07" w14:textId="77777777" w:rsidR="002E6EC2" w:rsidRDefault="002E6EC2" w:rsidP="00950FFF">
      <w:pPr>
        <w:rPr>
          <w:ins w:id="3307" w:author="Fatima Maria Pillosu" w:date="2021-03-19T06:29:00Z"/>
        </w:rPr>
      </w:pPr>
    </w:p>
    <w:p w14:paraId="6EBF17F9" w14:textId="77777777" w:rsidR="002E6EC2" w:rsidRDefault="002E6EC2" w:rsidP="00950FFF">
      <w:pPr>
        <w:rPr>
          <w:ins w:id="3308" w:author="Fatima Maria Pillosu" w:date="2021-03-19T06:29:00Z"/>
        </w:rPr>
      </w:pPr>
    </w:p>
    <w:p w14:paraId="4DD7B029" w14:textId="0C748FD8" w:rsidR="00950FFF" w:rsidRPr="00950FFF" w:rsidRDefault="00950FFF" w:rsidP="00950FFF">
      <w:pPr>
        <w:rPr>
          <w:ins w:id="3309" w:author="Fatima Maria Pillosu" w:date="2021-03-18T16:03:00Z"/>
        </w:rPr>
      </w:pPr>
      <w:ins w:id="3310" w:author="Fatima Maria Pillosu" w:date="2021-03-19T06:13:00Z">
        <w:r w:rsidRPr="00950FFF">
          <w:t>This map shows the highest value, 92 mm / 24 h was measured in Bükkszentlélek and 18 mm / 24 h was measured in Eger.</w:t>
        </w:r>
      </w:ins>
    </w:p>
    <w:p w14:paraId="19C8FD20" w14:textId="2C0BD733" w:rsidR="00E70111" w:rsidRPr="00B923C6" w:rsidDel="00EA2DC3" w:rsidRDefault="00E70111">
      <w:pPr>
        <w:pStyle w:val="Heading2"/>
        <w:ind w:left="1134" w:hanging="425"/>
        <w:rPr>
          <w:del w:id="3311" w:author="Fatima Maria Pillosu" w:date="2021-03-18T16:05:00Z"/>
        </w:rPr>
        <w:pPrChange w:id="3312" w:author="Fatima Maria Pillosu" w:date="2021-03-18T16:06:00Z">
          <w:pPr/>
        </w:pPrChange>
      </w:pPr>
    </w:p>
    <w:p w14:paraId="094F0AE7" w14:textId="420520E0" w:rsidR="00CF5D9A" w:rsidDel="002B4600" w:rsidRDefault="003148A6">
      <w:pPr>
        <w:pStyle w:val="Heading2"/>
        <w:ind w:left="1134" w:hanging="425"/>
        <w:rPr>
          <w:ins w:id="3313" w:author="Fatima Pillosu" w:date="2021-02-25T21:23:00Z"/>
          <w:del w:id="3314" w:author="Fatima Maria Pillosu" w:date="2021-03-18T16:02:00Z"/>
        </w:rPr>
        <w:pPrChange w:id="3315" w:author="Fatima Maria Pillosu" w:date="2021-03-18T16:06:00Z">
          <w:pPr>
            <w:pStyle w:val="Heading3"/>
            <w:numPr>
              <w:numId w:val="24"/>
            </w:numPr>
          </w:pPr>
        </w:pPrChange>
      </w:pPr>
      <w:ins w:id="3316" w:author="Fatima Pillosu" w:date="2021-02-25T21:22:00Z">
        <w:del w:id="3317" w:author="Fatima Maria Pillosu" w:date="2021-03-18T16:02:00Z">
          <w:r w:rsidDel="002B4600">
            <w:delText>IMN</w:delText>
          </w:r>
        </w:del>
      </w:ins>
    </w:p>
    <w:p w14:paraId="50E4C32F" w14:textId="3F75B3EF" w:rsidR="00CF5D9A" w:rsidDel="00EA2DC3" w:rsidRDefault="00CF5D9A">
      <w:pPr>
        <w:pStyle w:val="Heading2"/>
        <w:ind w:left="1134" w:hanging="425"/>
        <w:rPr>
          <w:ins w:id="3318" w:author="Fatima Pillosu" w:date="2021-02-25T21:23:00Z"/>
          <w:del w:id="3319" w:author="Fatima Maria Pillosu" w:date="2021-03-18T16:05:00Z"/>
        </w:rPr>
        <w:pPrChange w:id="3320" w:author="Fatima Maria Pillosu" w:date="2021-03-18T16:06:00Z">
          <w:pPr>
            <w:pStyle w:val="Heading3"/>
            <w:numPr>
              <w:numId w:val="24"/>
            </w:numPr>
          </w:pPr>
        </w:pPrChange>
      </w:pPr>
      <w:ins w:id="3321" w:author="Fatima Pillosu" w:date="2021-02-25T21:23:00Z">
        <w:del w:id="3322" w:author="Fatima Maria Pillosu" w:date="2021-03-18T16:02:00Z">
          <w:r w:rsidDel="002B4600">
            <w:delText>OMSZ</w:delText>
          </w:r>
        </w:del>
        <w:del w:id="3323" w:author="Fatima Maria Pillosu" w:date="2021-03-18T16:05:00Z">
          <w:r w:rsidDel="00EA2DC3">
            <w:delText>IMN</w:delText>
          </w:r>
        </w:del>
      </w:ins>
    </w:p>
    <w:p w14:paraId="7320B59E" w14:textId="7A97F8D0" w:rsidR="00CF5D9A" w:rsidRPr="00046757" w:rsidDel="00EA2DC3" w:rsidRDefault="00CF5D9A">
      <w:pPr>
        <w:pStyle w:val="Heading2"/>
        <w:ind w:left="1134" w:hanging="425"/>
        <w:rPr>
          <w:ins w:id="3324" w:author="Fatima Pillosu" w:date="2021-02-25T21:23:00Z"/>
          <w:del w:id="3325" w:author="Fatima Maria Pillosu" w:date="2021-03-18T16:05:00Z"/>
        </w:rPr>
        <w:pPrChange w:id="3326" w:author="Fatima Maria Pillosu" w:date="2021-03-18T16:06:00Z">
          <w:pPr>
            <w:pStyle w:val="Heading3"/>
            <w:numPr>
              <w:numId w:val="24"/>
            </w:numPr>
          </w:pPr>
        </w:pPrChange>
      </w:pPr>
      <w:ins w:id="3327" w:author="Fatima Pillosu" w:date="2021-02-25T21:23:00Z">
        <w:del w:id="3328" w:author="Fatima Maria Pillosu" w:date="2021-03-18T16:05:00Z">
          <w:r w:rsidDel="00EA2DC3">
            <w:delText>OMSZ</w:delText>
          </w:r>
        </w:del>
      </w:ins>
    </w:p>
    <w:p w14:paraId="51F7D321" w14:textId="20EC13D8" w:rsidR="006E3629" w:rsidDel="00CF5D9A" w:rsidRDefault="006E3629">
      <w:pPr>
        <w:pStyle w:val="Heading2"/>
        <w:ind w:left="1134" w:hanging="425"/>
        <w:rPr>
          <w:ins w:id="3329" w:author="Fatima Maria Pillosu" w:date="2021-02-18T14:50:00Z"/>
          <w:del w:id="3330" w:author="Fatima Pillosu" w:date="2021-02-25T21:23:00Z"/>
        </w:rPr>
        <w:pPrChange w:id="3331" w:author="Fatima Maria Pillosu" w:date="2021-03-18T16:06:00Z">
          <w:pPr>
            <w:pStyle w:val="Heading3"/>
            <w:numPr>
              <w:numId w:val="19"/>
            </w:numPr>
          </w:pPr>
        </w:pPrChange>
      </w:pPr>
      <w:ins w:id="3332" w:author="Fatima Maria Pillosu" w:date="2021-02-18T14:50:00Z">
        <w:del w:id="3333" w:author="Fatima Pillosu" w:date="2021-02-25T21:23:00Z">
          <w:r w:rsidDel="00CF5D9A">
            <w:delText>IMN</w:delText>
          </w:r>
        </w:del>
      </w:ins>
    </w:p>
    <w:p w14:paraId="2B6B8C61" w14:textId="77777777" w:rsidR="006E3629" w:rsidRPr="00F51404" w:rsidDel="00CF5D9A" w:rsidRDefault="006E3629">
      <w:pPr>
        <w:pStyle w:val="Heading2"/>
        <w:ind w:left="1134" w:hanging="425"/>
        <w:rPr>
          <w:ins w:id="3334" w:author="Fatima Maria Pillosu" w:date="2021-02-18T14:50:00Z"/>
          <w:del w:id="3335" w:author="Fatima Pillosu" w:date="2021-02-25T21:23:00Z"/>
        </w:rPr>
        <w:pPrChange w:id="3336" w:author="Fatima Maria Pillosu" w:date="2021-03-18T16:06:00Z">
          <w:pPr>
            <w:pStyle w:val="Heading3"/>
          </w:pPr>
        </w:pPrChange>
      </w:pPr>
      <w:ins w:id="3337" w:author="Fatima Maria Pillosu" w:date="2021-02-18T14:50:00Z">
        <w:del w:id="3338" w:author="Fatima Pillosu" w:date="2021-02-25T21:23:00Z">
          <w:r w:rsidDel="00CF5D9A">
            <w:delText>OMSZ</w:delText>
          </w:r>
        </w:del>
      </w:ins>
    </w:p>
    <w:p w14:paraId="52C0AFAB" w14:textId="15C066E2" w:rsidR="006E3629" w:rsidDel="00FC05C4" w:rsidRDefault="006E3629">
      <w:pPr>
        <w:pStyle w:val="Heading2"/>
        <w:ind w:left="1134" w:hanging="425"/>
        <w:rPr>
          <w:ins w:id="3339" w:author="Fatima Maria Pillosu" w:date="2021-02-18T14:50:00Z"/>
          <w:del w:id="3340" w:author="Fatima Pillosu" w:date="2021-02-25T21:24:00Z"/>
        </w:rPr>
        <w:pPrChange w:id="3341" w:author="Fatima Maria Pillosu" w:date="2021-03-18T16:06:00Z">
          <w:pPr/>
        </w:pPrChange>
      </w:pPr>
    </w:p>
    <w:p w14:paraId="324AB527" w14:textId="1182A799" w:rsidR="008F1215" w:rsidRDefault="008F1215">
      <w:pPr>
        <w:pStyle w:val="Heading2"/>
        <w:ind w:left="1134" w:hanging="425"/>
        <w:rPr>
          <w:ins w:id="3342" w:author="Fatima Maria Pillosu" w:date="2021-02-18T14:52:00Z"/>
        </w:rPr>
        <w:pPrChange w:id="3343" w:author="Fatima Maria Pillosu" w:date="2021-03-18T16:06:00Z">
          <w:pPr/>
        </w:pPrChange>
      </w:pPr>
      <w:ins w:id="3344" w:author="Fatima Maria Pillosu" w:date="2021-02-18T14:51:00Z">
        <w:r>
          <w:t>Results of the informal discussion</w:t>
        </w:r>
      </w:ins>
      <w:ins w:id="3345" w:author="Fatima Maria Pillosu" w:date="2021-02-18T14:52:00Z">
        <w:r>
          <w:t>s about the ecPoint-Rainfall usefulness in the prediction of extreme rainfall</w:t>
        </w:r>
      </w:ins>
    </w:p>
    <w:p w14:paraId="2DF0E2C8" w14:textId="77777777" w:rsidR="00EA2DC3" w:rsidRDefault="00EA2DC3">
      <w:pPr>
        <w:pStyle w:val="Heading3"/>
        <w:numPr>
          <w:ilvl w:val="0"/>
          <w:numId w:val="32"/>
        </w:numPr>
        <w:ind w:hanging="164"/>
        <w:rPr>
          <w:ins w:id="3346" w:author="Fatima Maria Pillosu" w:date="2021-03-18T16:07:00Z"/>
        </w:rPr>
        <w:pPrChange w:id="3347" w:author="Fatima Maria Pillosu" w:date="2021-03-18T16:07:00Z">
          <w:pPr>
            <w:pStyle w:val="Heading3"/>
            <w:numPr>
              <w:numId w:val="32"/>
            </w:numPr>
          </w:pPr>
        </w:pPrChange>
      </w:pPr>
      <w:ins w:id="3348" w:author="Fatima Maria Pillosu" w:date="2021-03-18T16:07:00Z">
        <w:r>
          <w:t>IMN</w:t>
        </w:r>
      </w:ins>
    </w:p>
    <w:p w14:paraId="26FFECE3" w14:textId="47855018" w:rsidR="00EA2DC3" w:rsidRPr="00950FFF" w:rsidRDefault="00EA2DC3">
      <w:pPr>
        <w:pStyle w:val="Heading3"/>
        <w:ind w:left="1418" w:hanging="142"/>
        <w:rPr>
          <w:ins w:id="3349" w:author="Fatima Pillosu" w:date="2021-02-25T21:24:00Z"/>
        </w:rPr>
        <w:pPrChange w:id="3350" w:author="Fatima Maria Pillosu" w:date="2021-03-18T16:07:00Z">
          <w:pPr>
            <w:pStyle w:val="Heading3"/>
            <w:numPr>
              <w:numId w:val="25"/>
            </w:numPr>
          </w:pPr>
        </w:pPrChange>
      </w:pPr>
      <w:ins w:id="3351" w:author="Fatima Maria Pillosu" w:date="2021-03-18T16:07:00Z">
        <w:r>
          <w:t>OMSZ</w:t>
        </w:r>
      </w:ins>
      <w:ins w:id="3352" w:author="Fatima Pillosu" w:date="2021-02-25T21:24:00Z">
        <w:del w:id="3353" w:author="Fatima Maria Pillosu" w:date="2021-03-18T16:07:00Z">
          <w:r w:rsidR="00FC05C4" w:rsidDel="00EA2DC3">
            <w:delText>IMN</w:delText>
          </w:r>
        </w:del>
      </w:ins>
    </w:p>
    <w:p w14:paraId="0A04579C" w14:textId="05A1AB73" w:rsidR="00FC05C4" w:rsidRPr="00046757" w:rsidDel="00EA2DC3" w:rsidRDefault="00FC05C4" w:rsidP="00FC05C4">
      <w:pPr>
        <w:pStyle w:val="Heading3"/>
        <w:numPr>
          <w:ilvl w:val="0"/>
          <w:numId w:val="24"/>
        </w:numPr>
        <w:rPr>
          <w:ins w:id="3354" w:author="Fatima Pillosu" w:date="2021-02-25T21:24:00Z"/>
          <w:del w:id="3355" w:author="Fatima Maria Pillosu" w:date="2021-03-18T16:06:00Z"/>
        </w:rPr>
      </w:pPr>
      <w:ins w:id="3356" w:author="Fatima Pillosu" w:date="2021-02-25T21:24:00Z">
        <w:del w:id="3357" w:author="Fatima Maria Pillosu" w:date="2021-03-18T16:06:00Z">
          <w:r w:rsidDel="00EA2DC3">
            <w:delText>OMSZ</w:delText>
          </w:r>
        </w:del>
      </w:ins>
    </w:p>
    <w:p w14:paraId="7B073CAB" w14:textId="181F326F" w:rsidR="008F1215" w:rsidDel="00FC05C4" w:rsidRDefault="008F1215" w:rsidP="00FC05C4">
      <w:pPr>
        <w:pStyle w:val="Heading3"/>
        <w:numPr>
          <w:ilvl w:val="0"/>
          <w:numId w:val="20"/>
        </w:numPr>
        <w:rPr>
          <w:del w:id="3358" w:author="Fatima Pillosu" w:date="2021-02-25T21:24:00Z"/>
        </w:rPr>
      </w:pPr>
      <w:ins w:id="3359" w:author="Fatima Maria Pillosu" w:date="2021-02-18T14:52:00Z">
        <w:del w:id="3360" w:author="Fatima Pillosu" w:date="2021-02-25T21:24:00Z">
          <w:r w:rsidDel="00FC05C4">
            <w:delText>IMN</w:delText>
          </w:r>
        </w:del>
      </w:ins>
    </w:p>
    <w:p w14:paraId="5FAF6355" w14:textId="40B46BDC" w:rsidR="008F1215" w:rsidRPr="00F51404" w:rsidDel="00FC05C4" w:rsidRDefault="008F1215">
      <w:pPr>
        <w:pStyle w:val="Heading3"/>
        <w:numPr>
          <w:ilvl w:val="0"/>
          <w:numId w:val="17"/>
        </w:numPr>
        <w:rPr>
          <w:ins w:id="3361" w:author="Fatima Maria Pillosu" w:date="2021-02-18T14:52:00Z"/>
          <w:del w:id="3362" w:author="Fatima Pillosu" w:date="2021-02-25T21:24:00Z"/>
        </w:rPr>
        <w:pPrChange w:id="3363" w:author="Fatima Pillosu" w:date="2021-03-15T06:06:00Z">
          <w:pPr>
            <w:pStyle w:val="Heading3"/>
          </w:pPr>
        </w:pPrChange>
      </w:pPr>
      <w:ins w:id="3364" w:author="Fatima Maria Pillosu" w:date="2021-02-18T14:52:00Z">
        <w:del w:id="3365" w:author="Fatima Pillosu" w:date="2021-02-25T21:24:00Z">
          <w:r w:rsidDel="00FC05C4">
            <w:delText>OMSZ</w:delText>
          </w:r>
        </w:del>
      </w:ins>
    </w:p>
    <w:p w14:paraId="36EC3ECA" w14:textId="16602602" w:rsidR="00E541AA" w:rsidDel="005B37F7" w:rsidRDefault="00E541AA" w:rsidP="006C2E06">
      <w:pPr>
        <w:pStyle w:val="Heading2"/>
        <w:numPr>
          <w:ilvl w:val="0"/>
          <w:numId w:val="0"/>
        </w:numPr>
        <w:rPr>
          <w:ins w:id="3366" w:author="Fatima Maria Pillosu" w:date="2021-02-18T14:53:00Z"/>
          <w:del w:id="3367" w:author="Fatima Pillosu" w:date="2021-02-25T21:25:00Z"/>
        </w:rPr>
      </w:pPr>
    </w:p>
    <w:p w14:paraId="40A05758" w14:textId="7E973710" w:rsidR="000C7BE5" w:rsidRPr="007E528B" w:rsidRDefault="000C7BE5">
      <w:pPr>
        <w:ind w:firstLine="0"/>
        <w:rPr>
          <w:ins w:id="3368" w:author="Fatima Pillosu" w:date="2021-02-15T14:11:00Z"/>
          <w:b/>
        </w:rPr>
        <w:sectPr w:rsidR="000C7BE5" w:rsidRPr="007E528B" w:rsidSect="00F66924">
          <w:pgSz w:w="11906" w:h="16838"/>
          <w:pgMar w:top="1418" w:right="1418" w:bottom="1418" w:left="1418" w:header="709" w:footer="709" w:gutter="0"/>
          <w:lnNumType w:countBy="1" w:restart="continuous"/>
          <w:cols w:space="708"/>
          <w:docGrid w:linePitch="360"/>
        </w:sectPr>
        <w:pPrChange w:id="3369" w:author="Fatima Maria Pillosu" w:date="2021-03-18T16:07:00Z">
          <w:pPr>
            <w:pStyle w:val="Heading1"/>
            <w:ind w:firstLine="0"/>
          </w:pPr>
        </w:pPrChange>
      </w:pPr>
    </w:p>
    <w:p w14:paraId="343D008F" w14:textId="73773E5C" w:rsidR="004E5A67" w:rsidDel="00DB1B3D" w:rsidRDefault="004E5A67">
      <w:pPr>
        <w:pStyle w:val="Heading1"/>
        <w:numPr>
          <w:ilvl w:val="0"/>
          <w:numId w:val="0"/>
        </w:numPr>
        <w:ind w:left="360"/>
        <w:rPr>
          <w:del w:id="3370" w:author="Fatima Pillosu" w:date="2021-02-15T06:04:00Z"/>
        </w:rPr>
        <w:pPrChange w:id="3371" w:author="Fatima Maria Pillosu" w:date="2021-02-18T15:28:00Z">
          <w:pPr>
            <w:spacing w:line="360" w:lineRule="auto"/>
          </w:pPr>
        </w:pPrChange>
      </w:pPr>
    </w:p>
    <w:p w14:paraId="6531B79B" w14:textId="23F66FFF" w:rsidR="00A96FDD" w:rsidDel="00DB1B3D" w:rsidRDefault="00A96FDD">
      <w:pPr>
        <w:pStyle w:val="Heading1"/>
        <w:numPr>
          <w:ilvl w:val="0"/>
          <w:numId w:val="0"/>
        </w:numPr>
        <w:ind w:left="360"/>
        <w:rPr>
          <w:del w:id="3372" w:author="Fatima Pillosu" w:date="2021-02-15T06:04:00Z"/>
        </w:rPr>
        <w:pPrChange w:id="3373" w:author="Fatima Maria Pillosu" w:date="2021-02-18T15:28:00Z">
          <w:pPr>
            <w:spacing w:line="360" w:lineRule="auto"/>
          </w:pPr>
        </w:pPrChange>
      </w:pPr>
    </w:p>
    <w:p w14:paraId="035D9593" w14:textId="40334461" w:rsidR="00A96FDD" w:rsidDel="00DB1B3D" w:rsidRDefault="00A96FDD">
      <w:pPr>
        <w:pStyle w:val="Heading1"/>
        <w:numPr>
          <w:ilvl w:val="0"/>
          <w:numId w:val="0"/>
        </w:numPr>
        <w:ind w:left="360"/>
        <w:rPr>
          <w:del w:id="3374" w:author="Fatima Pillosu" w:date="2021-02-15T06:04:00Z"/>
        </w:rPr>
        <w:pPrChange w:id="3375" w:author="Fatima Maria Pillosu" w:date="2021-02-18T15:28:00Z">
          <w:pPr>
            <w:spacing w:line="360" w:lineRule="auto"/>
          </w:pPr>
        </w:pPrChange>
      </w:pPr>
    </w:p>
    <w:p w14:paraId="063EE8C4" w14:textId="09D326AB" w:rsidR="00A96FDD" w:rsidDel="00DB1B3D" w:rsidRDefault="00A96FDD">
      <w:pPr>
        <w:pStyle w:val="Heading1"/>
        <w:numPr>
          <w:ilvl w:val="0"/>
          <w:numId w:val="0"/>
        </w:numPr>
        <w:ind w:left="360"/>
        <w:rPr>
          <w:del w:id="3376" w:author="Fatima Pillosu" w:date="2021-02-15T06:04:00Z"/>
        </w:rPr>
        <w:pPrChange w:id="3377" w:author="Fatima Maria Pillosu" w:date="2021-02-18T15:28:00Z">
          <w:pPr>
            <w:spacing w:line="360" w:lineRule="auto"/>
          </w:pPr>
        </w:pPrChange>
      </w:pPr>
    </w:p>
    <w:p w14:paraId="28B93788" w14:textId="047F110B" w:rsidR="00A96FDD" w:rsidDel="00DB1B3D" w:rsidRDefault="00A96FDD">
      <w:pPr>
        <w:pStyle w:val="Heading1"/>
        <w:numPr>
          <w:ilvl w:val="0"/>
          <w:numId w:val="0"/>
        </w:numPr>
        <w:ind w:left="360"/>
        <w:rPr>
          <w:del w:id="3378" w:author="Fatima Pillosu" w:date="2021-02-15T06:04:00Z"/>
        </w:rPr>
        <w:pPrChange w:id="3379" w:author="Fatima Maria Pillosu" w:date="2021-02-18T15:28:00Z">
          <w:pPr>
            <w:spacing w:line="360" w:lineRule="auto"/>
          </w:pPr>
        </w:pPrChange>
      </w:pPr>
    </w:p>
    <w:p w14:paraId="788AF464" w14:textId="54170630" w:rsidR="00770176" w:rsidDel="0002351C" w:rsidRDefault="00770176">
      <w:pPr>
        <w:pStyle w:val="Heading1"/>
        <w:numPr>
          <w:ilvl w:val="0"/>
          <w:numId w:val="0"/>
        </w:numPr>
        <w:ind w:left="360"/>
        <w:rPr>
          <w:del w:id="3380" w:author="Fatima Pillosu" w:date="2021-02-15T13:48:00Z"/>
        </w:rPr>
        <w:pPrChange w:id="3381" w:author="Fatima Maria Pillosu" w:date="2021-02-18T15:28:00Z">
          <w:pPr>
            <w:spacing w:line="360" w:lineRule="auto"/>
          </w:pPr>
        </w:pPrChange>
      </w:pPr>
    </w:p>
    <w:p w14:paraId="54576481" w14:textId="492E45CE" w:rsidR="008B3DC0" w:rsidRPr="008B3DC0" w:rsidRDefault="004B2ADD" w:rsidP="007E528B">
      <w:pPr>
        <w:pStyle w:val="Heading1"/>
        <w:numPr>
          <w:ilvl w:val="0"/>
          <w:numId w:val="0"/>
        </w:numPr>
        <w:rPr>
          <w:ins w:id="3382" w:author="Fatima Pillosu" w:date="2021-02-15T09:21:00Z"/>
        </w:rPr>
      </w:pPr>
      <w:ins w:id="3383" w:author="Fatima Pillosu" w:date="2021-02-15T09:21:00Z">
        <w:r>
          <w:t>Tables</w:t>
        </w:r>
      </w:ins>
    </w:p>
    <w:tbl>
      <w:tblPr>
        <w:tblStyle w:val="TableGrid"/>
        <w:tblW w:w="0" w:type="auto"/>
        <w:tblLook w:val="04A0" w:firstRow="1" w:lastRow="0" w:firstColumn="1" w:lastColumn="0" w:noHBand="0" w:noVBand="1"/>
        <w:tblPrChange w:id="3384" w:author="Fatima Maria Pillosu" w:date="2021-02-18T15:30:00Z">
          <w:tblPr>
            <w:tblStyle w:val="TableGrid"/>
            <w:tblW w:w="0" w:type="auto"/>
            <w:tblLook w:val="04A0" w:firstRow="1" w:lastRow="0" w:firstColumn="1" w:lastColumn="0" w:noHBand="0" w:noVBand="1"/>
          </w:tblPr>
        </w:tblPrChange>
      </w:tblPr>
      <w:tblGrid>
        <w:gridCol w:w="7187"/>
        <w:gridCol w:w="950"/>
        <w:gridCol w:w="923"/>
        <w:tblGridChange w:id="3385">
          <w:tblGrid>
            <w:gridCol w:w="3020"/>
            <w:gridCol w:w="3020"/>
            <w:gridCol w:w="3020"/>
          </w:tblGrid>
        </w:tblGridChange>
      </w:tblGrid>
      <w:tr w:rsidR="007E2B0C" w14:paraId="71CF566F" w14:textId="77777777" w:rsidTr="009C762F">
        <w:trPr>
          <w:ins w:id="3386" w:author="Fatima Pillosu" w:date="2021-02-15T10:38:00Z"/>
        </w:trPr>
        <w:tc>
          <w:tcPr>
            <w:tcW w:w="7187" w:type="dxa"/>
            <w:vAlign w:val="center"/>
            <w:tcPrChange w:id="3387" w:author="Fatima Maria Pillosu" w:date="2021-02-18T15:30:00Z">
              <w:tcPr>
                <w:tcW w:w="3020" w:type="dxa"/>
              </w:tcPr>
            </w:tcPrChange>
          </w:tcPr>
          <w:p w14:paraId="025ABC47" w14:textId="73E4BF61" w:rsidR="007E2B0C" w:rsidRPr="00AA41F5" w:rsidRDefault="00F71E29">
            <w:pPr>
              <w:spacing w:line="276" w:lineRule="auto"/>
              <w:ind w:firstLine="0"/>
              <w:jc w:val="center"/>
              <w:rPr>
                <w:ins w:id="3388" w:author="Fatima Pillosu" w:date="2021-02-15T10:38:00Z"/>
                <w:b/>
                <w:bCs/>
                <w:rPrChange w:id="3389" w:author="Fatima Pillosu" w:date="2021-02-15T10:40:00Z">
                  <w:rPr>
                    <w:ins w:id="3390" w:author="Fatima Pillosu" w:date="2021-02-15T10:38:00Z"/>
                  </w:rPr>
                </w:rPrChange>
              </w:rPr>
              <w:pPrChange w:id="3391" w:author="Fatima Maria Pillosu" w:date="2021-02-15T10:44:00Z">
                <w:pPr/>
              </w:pPrChange>
            </w:pPr>
            <w:ins w:id="3392" w:author="Fatima Pillosu" w:date="2021-02-15T10:38:00Z">
              <w:r w:rsidRPr="00AA41F5">
                <w:rPr>
                  <w:b/>
                  <w:bCs/>
                  <w:rPrChange w:id="3393" w:author="Fatima Pillosu" w:date="2021-02-15T10:40:00Z">
                    <w:rPr/>
                  </w:rPrChange>
                </w:rPr>
                <w:t>ecPoint</w:t>
              </w:r>
              <w:r w:rsidR="00E31409" w:rsidRPr="00AA41F5">
                <w:rPr>
                  <w:b/>
                  <w:bCs/>
                  <w:rPrChange w:id="3394" w:author="Fatima Pillosu" w:date="2021-02-15T10:40:00Z">
                    <w:rPr/>
                  </w:rPrChange>
                </w:rPr>
                <w:t xml:space="preserve"> training/guidance provided</w:t>
              </w:r>
            </w:ins>
          </w:p>
        </w:tc>
        <w:tc>
          <w:tcPr>
            <w:tcW w:w="950" w:type="dxa"/>
            <w:vAlign w:val="center"/>
            <w:tcPrChange w:id="3395" w:author="Fatima Maria Pillosu" w:date="2021-02-18T15:30:00Z">
              <w:tcPr>
                <w:tcW w:w="3020" w:type="dxa"/>
              </w:tcPr>
            </w:tcPrChange>
          </w:tcPr>
          <w:p w14:paraId="6DF59D92" w14:textId="7226B009" w:rsidR="007E2B0C" w:rsidRPr="00AA41F5" w:rsidRDefault="00AA41F5">
            <w:pPr>
              <w:spacing w:line="276" w:lineRule="auto"/>
              <w:ind w:firstLine="0"/>
              <w:jc w:val="center"/>
              <w:rPr>
                <w:ins w:id="3396" w:author="Fatima Pillosu" w:date="2021-02-15T10:38:00Z"/>
                <w:b/>
                <w:bCs/>
                <w:rPrChange w:id="3397" w:author="Fatima Pillosu" w:date="2021-02-15T10:40:00Z">
                  <w:rPr>
                    <w:ins w:id="3398" w:author="Fatima Pillosu" w:date="2021-02-15T10:38:00Z"/>
                  </w:rPr>
                </w:rPrChange>
              </w:rPr>
              <w:pPrChange w:id="3399" w:author="Fatima Maria Pillosu" w:date="2021-02-15T10:40:00Z">
                <w:pPr/>
              </w:pPrChange>
            </w:pPr>
            <w:ins w:id="3400" w:author="Fatima Pillosu" w:date="2021-02-15T10:39:00Z">
              <w:r w:rsidRPr="00AA41F5">
                <w:rPr>
                  <w:b/>
                  <w:bCs/>
                  <w:rPrChange w:id="3401" w:author="Fatima Pillosu" w:date="2021-02-15T10:40:00Z">
                    <w:rPr/>
                  </w:rPrChange>
                </w:rPr>
                <w:t>IMN</w:t>
              </w:r>
            </w:ins>
          </w:p>
        </w:tc>
        <w:tc>
          <w:tcPr>
            <w:tcW w:w="923" w:type="dxa"/>
            <w:vAlign w:val="center"/>
            <w:tcPrChange w:id="3402" w:author="Fatima Maria Pillosu" w:date="2021-02-18T15:30:00Z">
              <w:tcPr>
                <w:tcW w:w="3020" w:type="dxa"/>
              </w:tcPr>
            </w:tcPrChange>
          </w:tcPr>
          <w:p w14:paraId="02AAE993" w14:textId="0F9D2657" w:rsidR="007E2B0C" w:rsidRPr="00AA41F5" w:rsidRDefault="00AA41F5">
            <w:pPr>
              <w:spacing w:line="276" w:lineRule="auto"/>
              <w:ind w:firstLine="0"/>
              <w:jc w:val="center"/>
              <w:rPr>
                <w:ins w:id="3403" w:author="Fatima Pillosu" w:date="2021-02-15T10:38:00Z"/>
                <w:b/>
                <w:bCs/>
                <w:rPrChange w:id="3404" w:author="Fatima Pillosu" w:date="2021-02-15T10:40:00Z">
                  <w:rPr>
                    <w:ins w:id="3405" w:author="Fatima Pillosu" w:date="2021-02-15T10:38:00Z"/>
                  </w:rPr>
                </w:rPrChange>
              </w:rPr>
              <w:pPrChange w:id="3406" w:author="Fatima Maria Pillosu" w:date="2021-02-15T10:40:00Z">
                <w:pPr/>
              </w:pPrChange>
            </w:pPr>
            <w:ins w:id="3407" w:author="Fatima Pillosu" w:date="2021-02-15T10:39:00Z">
              <w:r w:rsidRPr="00AA41F5">
                <w:rPr>
                  <w:b/>
                  <w:bCs/>
                  <w:rPrChange w:id="3408" w:author="Fatima Pillosu" w:date="2021-02-15T10:40:00Z">
                    <w:rPr/>
                  </w:rPrChange>
                </w:rPr>
                <w:t>OMSZ</w:t>
              </w:r>
            </w:ins>
          </w:p>
        </w:tc>
      </w:tr>
      <w:tr w:rsidR="007E2B0C" w14:paraId="6862825E" w14:textId="77777777" w:rsidTr="009C762F">
        <w:trPr>
          <w:ins w:id="3409" w:author="Fatima Pillosu" w:date="2021-02-15T10:38:00Z"/>
        </w:trPr>
        <w:tc>
          <w:tcPr>
            <w:tcW w:w="7187" w:type="dxa"/>
            <w:vAlign w:val="center"/>
            <w:tcPrChange w:id="3410" w:author="Fatima Maria Pillosu" w:date="2021-02-18T15:30:00Z">
              <w:tcPr>
                <w:tcW w:w="3020" w:type="dxa"/>
              </w:tcPr>
            </w:tcPrChange>
          </w:tcPr>
          <w:p w14:paraId="3A33DCB5" w14:textId="54AC0E1E" w:rsidR="00CA0FF5" w:rsidRDefault="008C59DD">
            <w:pPr>
              <w:spacing w:before="120" w:after="120" w:line="276" w:lineRule="auto"/>
              <w:ind w:firstLine="0"/>
              <w:jc w:val="left"/>
              <w:rPr>
                <w:ins w:id="3411" w:author="Fatima Pillosu" w:date="2021-02-15T10:38:00Z"/>
              </w:rPr>
              <w:pPrChange w:id="3412" w:author="Fatima Maria Pillosu" w:date="2021-02-15T11:00:00Z">
                <w:pPr/>
              </w:pPrChange>
            </w:pPr>
            <w:ins w:id="3413" w:author="Fatima Pillosu" w:date="2021-02-15T10:40:00Z">
              <w:r w:rsidRPr="008D5391">
                <w:rPr>
                  <w:color w:val="FF0000"/>
                  <w:rPrChange w:id="3414" w:author="Fatima Pillosu" w:date="2021-02-15T10:49:00Z">
                    <w:rPr/>
                  </w:rPrChange>
                </w:rPr>
                <w:t>Links</w:t>
              </w:r>
            </w:ins>
            <w:ins w:id="3415" w:author="Fatima Pillosu" w:date="2021-02-15T10:49:00Z">
              <w:r w:rsidR="00FA7450">
                <w:rPr>
                  <w:color w:val="FF0000"/>
                </w:rPr>
                <w:t>, sent via email,</w:t>
              </w:r>
            </w:ins>
            <w:ins w:id="3416" w:author="Fatima Pillosu" w:date="2021-02-15T10:40:00Z">
              <w:r w:rsidRPr="008D5391">
                <w:rPr>
                  <w:color w:val="FF0000"/>
                  <w:rPrChange w:id="3417" w:author="Fatima Pillosu" w:date="2021-02-15T10:49:00Z">
                    <w:rPr/>
                  </w:rPrChange>
                </w:rPr>
                <w:t xml:space="preserve"> to</w:t>
              </w:r>
            </w:ins>
            <w:ins w:id="3418" w:author="Fatima Pillosu" w:date="2021-02-15T10:49:00Z">
              <w:r w:rsidR="00FA7450">
                <w:rPr>
                  <w:color w:val="FF0000"/>
                </w:rPr>
                <w:t xml:space="preserve"> al</w:t>
              </w:r>
            </w:ins>
            <w:ins w:id="3419" w:author="Fatima Pillosu" w:date="2021-02-15T10:50:00Z">
              <w:r w:rsidR="00FA7450">
                <w:rPr>
                  <w:color w:val="FF0000"/>
                </w:rPr>
                <w:t>l</w:t>
              </w:r>
            </w:ins>
            <w:ins w:id="3420" w:author="Fatima Pillosu" w:date="2021-02-15T10:40:00Z">
              <w:r w:rsidRPr="008D5391">
                <w:rPr>
                  <w:color w:val="FF0000"/>
                  <w:rPrChange w:id="3421" w:author="Fatima Pillosu" w:date="2021-02-15T10:49:00Z">
                    <w:rPr/>
                  </w:rPrChange>
                </w:rPr>
                <w:t xml:space="preserve"> online resources</w:t>
              </w:r>
            </w:ins>
            <w:ins w:id="3422" w:author="Fatima Pillosu" w:date="2021-02-15T10:50:00Z">
              <w:r w:rsidR="00FA7450">
                <w:rPr>
                  <w:color w:val="FF0000"/>
                </w:rPr>
                <w:t xml:space="preserve"> </w:t>
              </w:r>
              <w:r w:rsidR="008B7764" w:rsidRPr="00CB5E67">
                <w:rPr>
                  <w:color w:val="FF0000"/>
                </w:rPr>
                <w:t>published</w:t>
              </w:r>
              <w:r w:rsidR="008B7764">
                <w:rPr>
                  <w:color w:val="FF0000"/>
                </w:rPr>
                <w:t xml:space="preserve"> until 2018</w:t>
              </w:r>
            </w:ins>
            <w:ins w:id="3423" w:author="Fatima Pillosu" w:date="2021-02-15T10:57:00Z">
              <w:r w:rsidR="00202DB4">
                <w:rPr>
                  <w:color w:val="FF0000"/>
                </w:rPr>
                <w:t>*</w:t>
              </w:r>
            </w:ins>
            <w:ins w:id="3424" w:author="Fatima Pillosu" w:date="2021-02-15T10:50:00Z">
              <w:r w:rsidR="008B7764">
                <w:rPr>
                  <w:color w:val="FF0000"/>
                </w:rPr>
                <w:t>.</w:t>
              </w:r>
            </w:ins>
          </w:p>
        </w:tc>
        <w:tc>
          <w:tcPr>
            <w:tcW w:w="950" w:type="dxa"/>
            <w:vAlign w:val="center"/>
            <w:tcPrChange w:id="3425" w:author="Fatima Maria Pillosu" w:date="2021-02-18T15:30:00Z">
              <w:tcPr>
                <w:tcW w:w="3020" w:type="dxa"/>
              </w:tcPr>
            </w:tcPrChange>
          </w:tcPr>
          <w:p w14:paraId="72A6EA63" w14:textId="5301ACBB" w:rsidR="007E2B0C" w:rsidRDefault="00E83CBB">
            <w:pPr>
              <w:spacing w:before="120" w:after="120" w:line="276" w:lineRule="auto"/>
              <w:ind w:firstLine="0"/>
              <w:jc w:val="center"/>
              <w:rPr>
                <w:ins w:id="3426" w:author="Fatima Pillosu" w:date="2021-02-15T10:38:00Z"/>
              </w:rPr>
              <w:pPrChange w:id="3427" w:author="Fatima Maria Pillosu" w:date="2021-02-15T11:00:00Z">
                <w:pPr/>
              </w:pPrChange>
            </w:pPr>
            <w:ins w:id="3428" w:author="Fatima Pillosu" w:date="2021-02-15T10:41:00Z">
              <w:r>
                <w:t>X</w:t>
              </w:r>
            </w:ins>
          </w:p>
        </w:tc>
        <w:tc>
          <w:tcPr>
            <w:tcW w:w="923" w:type="dxa"/>
            <w:vAlign w:val="center"/>
            <w:tcPrChange w:id="3429" w:author="Fatima Maria Pillosu" w:date="2021-02-18T15:30:00Z">
              <w:tcPr>
                <w:tcW w:w="3020" w:type="dxa"/>
              </w:tcPr>
            </w:tcPrChange>
          </w:tcPr>
          <w:p w14:paraId="087AC19E" w14:textId="024C65AB" w:rsidR="007E2B0C" w:rsidRDefault="00E83CBB">
            <w:pPr>
              <w:spacing w:before="120" w:after="120" w:line="276" w:lineRule="auto"/>
              <w:ind w:firstLine="0"/>
              <w:jc w:val="center"/>
              <w:rPr>
                <w:ins w:id="3430" w:author="Fatima Pillosu" w:date="2021-02-15T10:38:00Z"/>
              </w:rPr>
              <w:pPrChange w:id="3431" w:author="Fatima Maria Pillosu" w:date="2021-02-15T11:00:00Z">
                <w:pPr/>
              </w:pPrChange>
            </w:pPr>
            <w:ins w:id="3432" w:author="Fatima Pillosu" w:date="2021-02-15T10:41:00Z">
              <w:r>
                <w:t>X</w:t>
              </w:r>
            </w:ins>
          </w:p>
        </w:tc>
      </w:tr>
      <w:tr w:rsidR="007E2B0C" w14:paraId="3314ACB7" w14:textId="77777777" w:rsidTr="009C762F">
        <w:trPr>
          <w:ins w:id="3433" w:author="Fatima Pillosu" w:date="2021-02-15T10:38:00Z"/>
        </w:trPr>
        <w:tc>
          <w:tcPr>
            <w:tcW w:w="7187" w:type="dxa"/>
            <w:vAlign w:val="center"/>
            <w:tcPrChange w:id="3434" w:author="Fatima Maria Pillosu" w:date="2021-02-18T15:30:00Z">
              <w:tcPr>
                <w:tcW w:w="3020" w:type="dxa"/>
              </w:tcPr>
            </w:tcPrChange>
          </w:tcPr>
          <w:p w14:paraId="2D34B876" w14:textId="62A08362" w:rsidR="007E2B0C" w:rsidRPr="008D5391" w:rsidRDefault="00E83CBB">
            <w:pPr>
              <w:spacing w:before="120" w:after="120" w:line="276" w:lineRule="auto"/>
              <w:ind w:firstLine="0"/>
              <w:jc w:val="left"/>
              <w:rPr>
                <w:ins w:id="3435" w:author="Fatima Pillosu" w:date="2021-02-15T10:41:00Z"/>
                <w:color w:val="FF0000"/>
                <w:rPrChange w:id="3436" w:author="Fatima Pillosu" w:date="2021-02-15T10:49:00Z">
                  <w:rPr>
                    <w:ins w:id="3437" w:author="Fatima Pillosu" w:date="2021-02-15T10:41:00Z"/>
                  </w:rPr>
                </w:rPrChange>
              </w:rPr>
              <w:pPrChange w:id="3438" w:author="Fatima Maria Pillosu" w:date="2021-02-15T11:00:00Z">
                <w:pPr>
                  <w:spacing w:line="276" w:lineRule="auto"/>
                </w:pPr>
              </w:pPrChange>
            </w:pPr>
            <w:ins w:id="3439" w:author="Fatima Pillosu" w:date="2021-02-15T10:41:00Z">
              <w:r w:rsidRPr="008D5391">
                <w:rPr>
                  <w:color w:val="FF0000"/>
                  <w:rPrChange w:id="3440" w:author="Fatima Pillosu" w:date="2021-02-15T10:49:00Z">
                    <w:rPr/>
                  </w:rPrChange>
                </w:rPr>
                <w:t xml:space="preserve">Direct </w:t>
              </w:r>
              <w:r w:rsidR="00845542" w:rsidRPr="008D5391">
                <w:rPr>
                  <w:color w:val="FF0000"/>
                  <w:rPrChange w:id="3441" w:author="Fatima Pillosu" w:date="2021-02-15T10:49:00Z">
                    <w:rPr/>
                  </w:rPrChange>
                </w:rPr>
                <w:t xml:space="preserve">contact, via email, </w:t>
              </w:r>
            </w:ins>
            <w:ins w:id="3442" w:author="Fatima Pillosu" w:date="2021-02-15T10:49:00Z">
              <w:r w:rsidR="008D5391">
                <w:rPr>
                  <w:color w:val="FF0000"/>
                </w:rPr>
                <w:t>to explain</w:t>
              </w:r>
            </w:ins>
            <w:ins w:id="3443" w:author="Fatima Pillosu" w:date="2021-02-15T10:41:00Z">
              <w:r w:rsidR="00845542" w:rsidRPr="008D5391">
                <w:rPr>
                  <w:color w:val="FF0000"/>
                  <w:rPrChange w:id="3444" w:author="Fatima Pillosu" w:date="2021-02-15T10:49:00Z">
                    <w:rPr/>
                  </w:rPrChange>
                </w:rPr>
                <w:t>:</w:t>
              </w:r>
            </w:ins>
          </w:p>
          <w:p w14:paraId="71505495" w14:textId="77777777" w:rsidR="00845542" w:rsidRPr="008D5391" w:rsidRDefault="00845542">
            <w:pPr>
              <w:pStyle w:val="ListParagraph"/>
              <w:numPr>
                <w:ilvl w:val="0"/>
                <w:numId w:val="6"/>
              </w:numPr>
              <w:spacing w:before="120" w:after="120" w:line="276" w:lineRule="auto"/>
              <w:jc w:val="left"/>
              <w:rPr>
                <w:ins w:id="3445" w:author="Fatima Pillosu" w:date="2021-02-15T10:42:00Z"/>
                <w:color w:val="FF0000"/>
                <w:rPrChange w:id="3446" w:author="Fatima Pillosu" w:date="2021-02-15T10:49:00Z">
                  <w:rPr>
                    <w:ins w:id="3447" w:author="Fatima Pillosu" w:date="2021-02-15T10:42:00Z"/>
                  </w:rPr>
                </w:rPrChange>
              </w:rPr>
              <w:pPrChange w:id="3448" w:author="Fatima Maria Pillosu" w:date="2021-02-15T11:00:00Z">
                <w:pPr>
                  <w:pStyle w:val="ListParagraph"/>
                  <w:numPr>
                    <w:numId w:val="6"/>
                  </w:numPr>
                  <w:spacing w:line="276" w:lineRule="auto"/>
                  <w:ind w:hanging="360"/>
                  <w:jc w:val="left"/>
                </w:pPr>
              </w:pPrChange>
            </w:pPr>
            <w:ins w:id="3449" w:author="Fatima Pillosu" w:date="2021-02-15T10:41:00Z">
              <w:r w:rsidRPr="008D5391">
                <w:rPr>
                  <w:color w:val="FF0000"/>
                  <w:rPrChange w:id="3450" w:author="Fatima Pillosu" w:date="2021-02-15T10:49:00Z">
                    <w:rPr/>
                  </w:rPrChange>
                </w:rPr>
                <w:t>How are ecPoint-Rainfall forecasts s</w:t>
              </w:r>
            </w:ins>
            <w:ins w:id="3451" w:author="Fatima Pillosu" w:date="2021-02-15T10:42:00Z">
              <w:r w:rsidRPr="008D5391">
                <w:rPr>
                  <w:color w:val="FF0000"/>
                  <w:rPrChange w:id="3452" w:author="Fatima Pillosu" w:date="2021-02-15T10:49:00Z">
                    <w:rPr/>
                  </w:rPrChange>
                </w:rPr>
                <w:t>tructured?</w:t>
              </w:r>
            </w:ins>
          </w:p>
          <w:p w14:paraId="10F9B47F" w14:textId="77777777" w:rsidR="00DF596D" w:rsidRPr="008D5391" w:rsidRDefault="00DF596D">
            <w:pPr>
              <w:pStyle w:val="ListParagraph"/>
              <w:numPr>
                <w:ilvl w:val="0"/>
                <w:numId w:val="6"/>
              </w:numPr>
              <w:spacing w:before="120" w:after="120" w:line="276" w:lineRule="auto"/>
              <w:jc w:val="left"/>
              <w:rPr>
                <w:ins w:id="3453" w:author="Fatima Pillosu" w:date="2021-02-15T10:43:00Z"/>
                <w:color w:val="FF0000"/>
                <w:rPrChange w:id="3454" w:author="Fatima Pillosu" w:date="2021-02-15T10:49:00Z">
                  <w:rPr>
                    <w:ins w:id="3455" w:author="Fatima Pillosu" w:date="2021-02-15T10:43:00Z"/>
                  </w:rPr>
                </w:rPrChange>
              </w:rPr>
              <w:pPrChange w:id="3456" w:author="Fatima Maria Pillosu" w:date="2021-02-15T11:00:00Z">
                <w:pPr>
                  <w:pStyle w:val="ListParagraph"/>
                  <w:numPr>
                    <w:numId w:val="6"/>
                  </w:numPr>
                  <w:spacing w:line="276" w:lineRule="auto"/>
                  <w:ind w:hanging="360"/>
                  <w:jc w:val="left"/>
                </w:pPr>
              </w:pPrChange>
            </w:pPr>
            <w:ins w:id="3457" w:author="Fatima Pillosu" w:date="2021-02-15T10:42:00Z">
              <w:r w:rsidRPr="008D5391">
                <w:rPr>
                  <w:color w:val="FF0000"/>
                  <w:rPrChange w:id="3458" w:author="Fatima Pillosu" w:date="2021-02-15T10:49:00Z">
                    <w:rPr/>
                  </w:rPrChange>
                </w:rPr>
                <w:t>Is the rai</w:t>
              </w:r>
            </w:ins>
            <w:ins w:id="3459" w:author="Fatima Pillosu" w:date="2021-02-15T10:43:00Z">
              <w:r w:rsidR="00E640DD" w:rsidRPr="008D5391">
                <w:rPr>
                  <w:color w:val="FF0000"/>
                  <w:rPrChange w:id="3460" w:author="Fatima Pillosu" w:date="2021-02-15T10:49:00Z">
                    <w:rPr/>
                  </w:rPrChange>
                </w:rPr>
                <w:t xml:space="preserve">nfall data provided </w:t>
              </w:r>
              <w:r w:rsidR="009C102E" w:rsidRPr="008D5391">
                <w:rPr>
                  <w:color w:val="FF0000"/>
                  <w:rPrChange w:id="3461" w:author="Fatima Pillosu" w:date="2021-02-15T10:49:00Z">
                    <w:rPr/>
                  </w:rPrChange>
                </w:rPr>
                <w:t>accumulated over 12</w:t>
              </w:r>
              <w:r w:rsidR="007C1257" w:rsidRPr="008D5391">
                <w:rPr>
                  <w:color w:val="FF0000"/>
                  <w:rPrChange w:id="3462" w:author="Fatima Pillosu" w:date="2021-02-15T10:49:00Z">
                    <w:rPr/>
                  </w:rPrChange>
                </w:rPr>
                <w:t>-</w:t>
              </w:r>
              <w:r w:rsidR="009C102E" w:rsidRPr="008D5391">
                <w:rPr>
                  <w:color w:val="FF0000"/>
                  <w:rPrChange w:id="3463" w:author="Fatima Pillosu" w:date="2021-02-15T10:49:00Z">
                    <w:rPr/>
                  </w:rPrChange>
                </w:rPr>
                <w:t>h?</w:t>
              </w:r>
            </w:ins>
          </w:p>
          <w:p w14:paraId="2630444A" w14:textId="7ECB291D" w:rsidR="00CA0FF5" w:rsidRPr="008D5391" w:rsidRDefault="00CA0FF5">
            <w:pPr>
              <w:pStyle w:val="ListParagraph"/>
              <w:numPr>
                <w:ilvl w:val="0"/>
                <w:numId w:val="6"/>
              </w:numPr>
              <w:spacing w:before="120" w:after="120" w:line="276" w:lineRule="auto"/>
              <w:jc w:val="left"/>
              <w:rPr>
                <w:ins w:id="3464" w:author="Fatima Pillosu" w:date="2021-02-15T10:38:00Z"/>
                <w:color w:val="FF0000"/>
                <w:rPrChange w:id="3465" w:author="Fatima Pillosu" w:date="2021-02-15T10:49:00Z">
                  <w:rPr>
                    <w:ins w:id="3466" w:author="Fatima Pillosu" w:date="2021-02-15T10:38:00Z"/>
                  </w:rPr>
                </w:rPrChange>
              </w:rPr>
              <w:pPrChange w:id="3467" w:author="Fatima Maria Pillosu" w:date="2021-02-15T11:00:00Z">
                <w:pPr/>
              </w:pPrChange>
            </w:pPr>
            <w:ins w:id="3468" w:author="Fatima Pillosu" w:date="2021-02-15T10:43:00Z">
              <w:r w:rsidRPr="008D5391">
                <w:rPr>
                  <w:color w:val="FF0000"/>
                  <w:rPrChange w:id="3469" w:author="Fatima Pillosu" w:date="2021-02-15T10:49:00Z">
                    <w:rPr/>
                  </w:rPrChange>
                </w:rPr>
                <w:t>Is the data provided in grib or netCDF format?</w:t>
              </w:r>
            </w:ins>
          </w:p>
        </w:tc>
        <w:tc>
          <w:tcPr>
            <w:tcW w:w="950" w:type="dxa"/>
            <w:vAlign w:val="center"/>
            <w:tcPrChange w:id="3470" w:author="Fatima Maria Pillosu" w:date="2021-02-18T15:30:00Z">
              <w:tcPr>
                <w:tcW w:w="3020" w:type="dxa"/>
              </w:tcPr>
            </w:tcPrChange>
          </w:tcPr>
          <w:p w14:paraId="24B89331" w14:textId="52F53CD6" w:rsidR="007E2B0C" w:rsidRDefault="00CA0FF5">
            <w:pPr>
              <w:spacing w:before="120" w:after="120" w:line="276" w:lineRule="auto"/>
              <w:ind w:firstLine="0"/>
              <w:jc w:val="center"/>
              <w:rPr>
                <w:ins w:id="3471" w:author="Fatima Pillosu" w:date="2021-02-15T10:38:00Z"/>
              </w:rPr>
              <w:pPrChange w:id="3472" w:author="Fatima Maria Pillosu" w:date="2021-02-15T11:00:00Z">
                <w:pPr/>
              </w:pPrChange>
            </w:pPr>
            <w:ins w:id="3473" w:author="Fatima Pillosu" w:date="2021-02-15T10:43:00Z">
              <w:r>
                <w:t>X</w:t>
              </w:r>
            </w:ins>
          </w:p>
        </w:tc>
        <w:tc>
          <w:tcPr>
            <w:tcW w:w="923" w:type="dxa"/>
            <w:vAlign w:val="center"/>
            <w:tcPrChange w:id="3474" w:author="Fatima Maria Pillosu" w:date="2021-02-18T15:30:00Z">
              <w:tcPr>
                <w:tcW w:w="3020" w:type="dxa"/>
              </w:tcPr>
            </w:tcPrChange>
          </w:tcPr>
          <w:p w14:paraId="57F37D24" w14:textId="252BCEF6" w:rsidR="007E2B0C" w:rsidRDefault="00CA0FF5">
            <w:pPr>
              <w:spacing w:before="120" w:after="120" w:line="276" w:lineRule="auto"/>
              <w:ind w:firstLine="0"/>
              <w:jc w:val="center"/>
              <w:rPr>
                <w:ins w:id="3475" w:author="Fatima Pillosu" w:date="2021-02-15T10:38:00Z"/>
              </w:rPr>
              <w:pPrChange w:id="3476" w:author="Fatima Maria Pillosu" w:date="2021-02-15T11:00:00Z">
                <w:pPr/>
              </w:pPrChange>
            </w:pPr>
            <w:ins w:id="3477" w:author="Fatima Pillosu" w:date="2021-02-15T10:43:00Z">
              <w:r>
                <w:t>X</w:t>
              </w:r>
            </w:ins>
          </w:p>
        </w:tc>
      </w:tr>
      <w:tr w:rsidR="007E2B0C" w14:paraId="46D6CA2B" w14:textId="77777777" w:rsidTr="009C762F">
        <w:trPr>
          <w:ins w:id="3478" w:author="Fatima Pillosu" w:date="2021-02-15T10:38:00Z"/>
        </w:trPr>
        <w:tc>
          <w:tcPr>
            <w:tcW w:w="7187" w:type="dxa"/>
            <w:vAlign w:val="center"/>
            <w:tcPrChange w:id="3479" w:author="Fatima Maria Pillosu" w:date="2021-02-18T15:30:00Z">
              <w:tcPr>
                <w:tcW w:w="3020" w:type="dxa"/>
              </w:tcPr>
            </w:tcPrChange>
          </w:tcPr>
          <w:p w14:paraId="3B32ABC4" w14:textId="4D40C452" w:rsidR="00A20D7D" w:rsidRPr="009E7684" w:rsidRDefault="00A20D7D">
            <w:pPr>
              <w:spacing w:before="120" w:after="120" w:line="276" w:lineRule="auto"/>
              <w:ind w:firstLine="0"/>
              <w:jc w:val="left"/>
              <w:rPr>
                <w:ins w:id="3480" w:author="Fatima Pillosu" w:date="2021-02-15T10:38:00Z"/>
                <w:color w:val="0000FF"/>
                <w:rPrChange w:id="3481" w:author="Fatima Pillosu" w:date="2021-02-15T10:51:00Z">
                  <w:rPr>
                    <w:ins w:id="3482" w:author="Fatima Pillosu" w:date="2021-02-15T10:38:00Z"/>
                  </w:rPr>
                </w:rPrChange>
              </w:rPr>
              <w:pPrChange w:id="3483" w:author="Fatima Maria Pillosu" w:date="2021-02-15T11:00:00Z">
                <w:pPr/>
              </w:pPrChange>
            </w:pPr>
            <w:ins w:id="3484" w:author="Fatima Pillosu" w:date="2021-02-15T10:44:00Z">
              <w:r w:rsidRPr="009E7684">
                <w:rPr>
                  <w:color w:val="0000FF"/>
                  <w:rPrChange w:id="3485" w:author="Fatima Pillosu" w:date="2021-02-15T10:51:00Z">
                    <w:rPr/>
                  </w:rPrChange>
                </w:rPr>
                <w:t>Direct contact, via email, on how to in</w:t>
              </w:r>
            </w:ins>
            <w:ins w:id="3486" w:author="Fatima Pillosu" w:date="2021-02-15T10:45:00Z">
              <w:r w:rsidRPr="009E7684">
                <w:rPr>
                  <w:color w:val="0000FF"/>
                  <w:rPrChange w:id="3487" w:author="Fatima Pillosu" w:date="2021-02-15T10:51:00Z">
                    <w:rPr/>
                  </w:rPrChange>
                </w:rPr>
                <w:t>terpret percentiles?</w:t>
              </w:r>
            </w:ins>
          </w:p>
        </w:tc>
        <w:tc>
          <w:tcPr>
            <w:tcW w:w="950" w:type="dxa"/>
            <w:vAlign w:val="center"/>
            <w:tcPrChange w:id="3488" w:author="Fatima Maria Pillosu" w:date="2021-02-18T15:30:00Z">
              <w:tcPr>
                <w:tcW w:w="3020" w:type="dxa"/>
              </w:tcPr>
            </w:tcPrChange>
          </w:tcPr>
          <w:p w14:paraId="21F45C64" w14:textId="0ED6B305" w:rsidR="007E2B0C" w:rsidRDefault="00A20D7D">
            <w:pPr>
              <w:spacing w:before="120" w:after="120" w:line="276" w:lineRule="auto"/>
              <w:ind w:firstLine="0"/>
              <w:jc w:val="center"/>
              <w:rPr>
                <w:ins w:id="3489" w:author="Fatima Pillosu" w:date="2021-02-15T10:38:00Z"/>
              </w:rPr>
              <w:pPrChange w:id="3490" w:author="Fatima Maria Pillosu" w:date="2021-02-15T11:00:00Z">
                <w:pPr/>
              </w:pPrChange>
            </w:pPr>
            <w:ins w:id="3491" w:author="Fatima Pillosu" w:date="2021-02-15T10:45:00Z">
              <w:r>
                <w:t>X</w:t>
              </w:r>
            </w:ins>
          </w:p>
        </w:tc>
        <w:tc>
          <w:tcPr>
            <w:tcW w:w="923" w:type="dxa"/>
            <w:vAlign w:val="center"/>
            <w:tcPrChange w:id="3492" w:author="Fatima Maria Pillosu" w:date="2021-02-18T15:30:00Z">
              <w:tcPr>
                <w:tcW w:w="3020" w:type="dxa"/>
              </w:tcPr>
            </w:tcPrChange>
          </w:tcPr>
          <w:p w14:paraId="3689282B" w14:textId="6745FD95" w:rsidR="007E2B0C" w:rsidRDefault="00A20D7D">
            <w:pPr>
              <w:spacing w:before="120" w:after="120" w:line="276" w:lineRule="auto"/>
              <w:ind w:firstLine="0"/>
              <w:jc w:val="center"/>
              <w:rPr>
                <w:ins w:id="3493" w:author="Fatima Pillosu" w:date="2021-02-15T10:38:00Z"/>
              </w:rPr>
              <w:pPrChange w:id="3494" w:author="Fatima Maria Pillosu" w:date="2021-02-15T11:00:00Z">
                <w:pPr/>
              </w:pPrChange>
            </w:pPr>
            <w:ins w:id="3495" w:author="Fatima Pillosu" w:date="2021-02-15T10:45:00Z">
              <w:r>
                <w:t>-</w:t>
              </w:r>
            </w:ins>
          </w:p>
        </w:tc>
      </w:tr>
      <w:tr w:rsidR="007E2B0C" w14:paraId="68A31A47" w14:textId="77777777" w:rsidTr="009C762F">
        <w:trPr>
          <w:ins w:id="3496" w:author="Fatima Pillosu" w:date="2021-02-15T10:38:00Z"/>
        </w:trPr>
        <w:tc>
          <w:tcPr>
            <w:tcW w:w="7187" w:type="dxa"/>
            <w:vAlign w:val="center"/>
            <w:tcPrChange w:id="3497" w:author="Fatima Maria Pillosu" w:date="2021-02-18T15:30:00Z">
              <w:tcPr>
                <w:tcW w:w="3020" w:type="dxa"/>
              </w:tcPr>
            </w:tcPrChange>
          </w:tcPr>
          <w:p w14:paraId="3916B794" w14:textId="47680462" w:rsidR="007E2B0C" w:rsidRPr="009E7684" w:rsidRDefault="00345FDA">
            <w:pPr>
              <w:spacing w:before="120" w:after="120" w:line="276" w:lineRule="auto"/>
              <w:ind w:firstLine="0"/>
              <w:jc w:val="left"/>
              <w:rPr>
                <w:ins w:id="3498" w:author="Fatima Pillosu" w:date="2021-02-15T10:38:00Z"/>
                <w:color w:val="0000FF"/>
                <w:rPrChange w:id="3499" w:author="Fatima Pillosu" w:date="2021-02-15T10:51:00Z">
                  <w:rPr>
                    <w:ins w:id="3500" w:author="Fatima Pillosu" w:date="2021-02-15T10:38:00Z"/>
                  </w:rPr>
                </w:rPrChange>
              </w:rPr>
              <w:pPrChange w:id="3501" w:author="Fatima Maria Pillosu" w:date="2021-02-15T11:00:00Z">
                <w:pPr/>
              </w:pPrChange>
            </w:pPr>
            <w:ins w:id="3502" w:author="Fatima Pillosu" w:date="2021-02-15T10:45:00Z">
              <w:r w:rsidRPr="009E7684">
                <w:rPr>
                  <w:color w:val="0000FF"/>
                  <w:rPrChange w:id="3503" w:author="Fatima Pillosu" w:date="2021-02-15T10:51:00Z">
                    <w:rPr/>
                  </w:rPrChange>
                </w:rPr>
                <w:t>Direct contact, via email, on how to compute probabilities</w:t>
              </w:r>
            </w:ins>
            <w:ins w:id="3504" w:author="Fatima Pillosu" w:date="2021-02-15T10:50:00Z">
              <w:r w:rsidR="009E7684" w:rsidRPr="009E7684">
                <w:rPr>
                  <w:color w:val="0000FF"/>
                  <w:rPrChange w:id="3505" w:author="Fatima Pillosu" w:date="2021-02-15T10:51:00Z">
                    <w:rPr/>
                  </w:rPrChange>
                </w:rPr>
                <w:t xml:space="preserve"> and how to interpret them</w:t>
              </w:r>
            </w:ins>
            <w:ins w:id="3506" w:author="Fatima Pillosu" w:date="2021-02-15T10:45:00Z">
              <w:r w:rsidRPr="009E7684">
                <w:rPr>
                  <w:color w:val="0000FF"/>
                  <w:rPrChange w:id="3507" w:author="Fatima Pillosu" w:date="2021-02-15T10:51:00Z">
                    <w:rPr/>
                  </w:rPrChange>
                </w:rPr>
                <w:t>?</w:t>
              </w:r>
            </w:ins>
          </w:p>
        </w:tc>
        <w:tc>
          <w:tcPr>
            <w:tcW w:w="950" w:type="dxa"/>
            <w:vAlign w:val="center"/>
            <w:tcPrChange w:id="3508" w:author="Fatima Maria Pillosu" w:date="2021-02-18T15:30:00Z">
              <w:tcPr>
                <w:tcW w:w="3020" w:type="dxa"/>
              </w:tcPr>
            </w:tcPrChange>
          </w:tcPr>
          <w:p w14:paraId="378D6815" w14:textId="64F0B787" w:rsidR="007E2B0C" w:rsidRDefault="00345FDA">
            <w:pPr>
              <w:spacing w:before="120" w:after="120" w:line="276" w:lineRule="auto"/>
              <w:ind w:firstLine="0"/>
              <w:jc w:val="center"/>
              <w:rPr>
                <w:ins w:id="3509" w:author="Fatima Pillosu" w:date="2021-02-15T10:38:00Z"/>
              </w:rPr>
              <w:pPrChange w:id="3510" w:author="Fatima Maria Pillosu" w:date="2021-02-15T11:00:00Z">
                <w:pPr/>
              </w:pPrChange>
            </w:pPr>
            <w:ins w:id="3511" w:author="Fatima Pillosu" w:date="2021-02-15T10:45:00Z">
              <w:r>
                <w:t>X</w:t>
              </w:r>
            </w:ins>
          </w:p>
        </w:tc>
        <w:tc>
          <w:tcPr>
            <w:tcW w:w="923" w:type="dxa"/>
            <w:vAlign w:val="center"/>
            <w:tcPrChange w:id="3512" w:author="Fatima Maria Pillosu" w:date="2021-02-18T15:30:00Z">
              <w:tcPr>
                <w:tcW w:w="3020" w:type="dxa"/>
              </w:tcPr>
            </w:tcPrChange>
          </w:tcPr>
          <w:p w14:paraId="46DEB3C3" w14:textId="01BD93DB" w:rsidR="007E2B0C" w:rsidRDefault="00345FDA">
            <w:pPr>
              <w:spacing w:before="120" w:after="120" w:line="276" w:lineRule="auto"/>
              <w:ind w:firstLine="0"/>
              <w:jc w:val="center"/>
              <w:rPr>
                <w:ins w:id="3513" w:author="Fatima Pillosu" w:date="2021-02-15T10:38:00Z"/>
              </w:rPr>
              <w:pPrChange w:id="3514" w:author="Fatima Maria Pillosu" w:date="2021-02-15T11:00:00Z">
                <w:pPr/>
              </w:pPrChange>
            </w:pPr>
            <w:ins w:id="3515" w:author="Fatima Pillosu" w:date="2021-02-15T10:45:00Z">
              <w:r>
                <w:t>-</w:t>
              </w:r>
            </w:ins>
          </w:p>
        </w:tc>
      </w:tr>
      <w:tr w:rsidR="000B3CD1" w14:paraId="149BD5E7" w14:textId="77777777" w:rsidTr="009C762F">
        <w:trPr>
          <w:ins w:id="3516" w:author="Fatima Pillosu" w:date="2021-02-15T10:57:00Z"/>
        </w:trPr>
        <w:tc>
          <w:tcPr>
            <w:tcW w:w="9060" w:type="dxa"/>
            <w:gridSpan w:val="3"/>
            <w:vAlign w:val="center"/>
            <w:tcPrChange w:id="3517" w:author="Fatima Maria Pillosu" w:date="2021-02-18T15:30:00Z">
              <w:tcPr>
                <w:tcW w:w="9060" w:type="dxa"/>
                <w:gridSpan w:val="3"/>
                <w:vAlign w:val="center"/>
              </w:tcPr>
            </w:tcPrChange>
          </w:tcPr>
          <w:p w14:paraId="0161062C" w14:textId="77777777" w:rsidR="000B3CD1" w:rsidRDefault="00202DB4">
            <w:pPr>
              <w:spacing w:before="120" w:after="120" w:line="276" w:lineRule="auto"/>
              <w:ind w:firstLine="0"/>
              <w:jc w:val="left"/>
              <w:rPr>
                <w:ins w:id="3518" w:author="Fatima Pillosu" w:date="2021-02-15T10:58:00Z"/>
              </w:rPr>
              <w:pPrChange w:id="3519" w:author="Fatima Maria Pillosu" w:date="2021-02-15T11:00:00Z">
                <w:pPr>
                  <w:spacing w:line="276" w:lineRule="auto"/>
                </w:pPr>
              </w:pPrChange>
            </w:pPr>
            <w:ins w:id="3520" w:author="Fatima Pillosu" w:date="2021-02-15T10:57:00Z">
              <w:r>
                <w:t>*</w:t>
              </w:r>
            </w:ins>
            <w:ins w:id="3521" w:author="Fatima Pillosu" w:date="2021-02-15T10:58:00Z">
              <w:r w:rsidR="002B44E8">
                <w:t xml:space="preserve">Links to the material </w:t>
              </w:r>
              <w:r w:rsidR="000058B7">
                <w:t>provided:</w:t>
              </w:r>
            </w:ins>
          </w:p>
          <w:p w14:paraId="267AAE43" w14:textId="77777777" w:rsidR="00105243" w:rsidRPr="00BB17A1" w:rsidRDefault="00105243">
            <w:pPr>
              <w:pStyle w:val="ListParagraph"/>
              <w:numPr>
                <w:ilvl w:val="0"/>
                <w:numId w:val="7"/>
              </w:numPr>
              <w:spacing w:before="120" w:after="120" w:line="276" w:lineRule="auto"/>
              <w:rPr>
                <w:ins w:id="3522" w:author="Fatima Pillosu" w:date="2021-02-15T10:59:00Z"/>
              </w:rPr>
              <w:pPrChange w:id="3523" w:author="Fatima Maria Pillosu" w:date="2021-02-15T11:00:00Z">
                <w:pPr>
                  <w:pStyle w:val="ListParagraph"/>
                  <w:numPr>
                    <w:numId w:val="7"/>
                  </w:numPr>
                  <w:spacing w:line="276" w:lineRule="auto"/>
                  <w:ind w:hanging="360"/>
                </w:pPr>
              </w:pPrChange>
            </w:pPr>
            <w:ins w:id="3524" w:author="Fatima Pillosu" w:date="2021-02-15T10:59:00Z">
              <w:r w:rsidRPr="007E528B">
                <w:rPr>
                  <w:rPrChange w:id="3525" w:author="Fatima Pillosu" w:date="2021-02-15T11:00:00Z">
                    <w:rPr>
                      <w:i/>
                      <w:iCs/>
                    </w:rPr>
                  </w:rPrChange>
                </w:rPr>
                <w:fldChar w:fldCharType="begin"/>
              </w:r>
              <w:r w:rsidRPr="00BB17A1">
                <w:rPr>
                  <w:rPrChange w:id="3526" w:author="Fatima Pillosu" w:date="2021-02-15T11:00:00Z">
                    <w:rPr>
                      <w:i/>
                      <w:iCs/>
                    </w:rPr>
                  </w:rPrChange>
                </w:rPr>
                <w:instrText xml:space="preserve"> HYPERLINK "https://www.ecmwf.int/en/newsletter/153/news/new-point-rainfall-forecasts-flash-flood-prediction" </w:instrText>
              </w:r>
              <w:r w:rsidRPr="007E528B">
                <w:fldChar w:fldCharType="separate"/>
              </w:r>
              <w:r w:rsidRPr="00BB17A1">
                <w:rPr>
                  <w:rStyle w:val="Hyperlink"/>
                  <w:color w:val="auto"/>
                  <w:rPrChange w:id="3527" w:author="Fatima Pillosu" w:date="2021-02-15T11:00:00Z">
                    <w:rPr>
                      <w:rStyle w:val="Hyperlink"/>
                      <w:i/>
                      <w:iCs/>
                    </w:rPr>
                  </w:rPrChange>
                </w:rPr>
                <w:t>https://www.ecmwf.int/en/newsletter/153/news/new-point-rainfall-forecasts-flash-flood-prediction</w:t>
              </w:r>
              <w:r w:rsidRPr="007E528B">
                <w:fldChar w:fldCharType="end"/>
              </w:r>
            </w:ins>
          </w:p>
          <w:p w14:paraId="4B7C0EF0" w14:textId="77777777" w:rsidR="00105243" w:rsidRPr="00BB17A1" w:rsidRDefault="00105243">
            <w:pPr>
              <w:pStyle w:val="ListParagraph"/>
              <w:numPr>
                <w:ilvl w:val="0"/>
                <w:numId w:val="7"/>
              </w:numPr>
              <w:spacing w:before="120" w:after="120" w:line="276" w:lineRule="auto"/>
              <w:rPr>
                <w:ins w:id="3528" w:author="Fatima Pillosu" w:date="2021-02-15T10:59:00Z"/>
              </w:rPr>
              <w:pPrChange w:id="3529" w:author="Fatima Maria Pillosu" w:date="2021-02-15T11:00:00Z">
                <w:pPr>
                  <w:pStyle w:val="ListParagraph"/>
                  <w:numPr>
                    <w:numId w:val="7"/>
                  </w:numPr>
                  <w:spacing w:line="276" w:lineRule="auto"/>
                  <w:ind w:hanging="360"/>
                </w:pPr>
              </w:pPrChange>
            </w:pPr>
            <w:ins w:id="3530" w:author="Fatima Pillosu" w:date="2021-02-15T10:59:00Z">
              <w:r w:rsidRPr="007E528B">
                <w:rPr>
                  <w:rPrChange w:id="3531" w:author="Fatima Pillosu" w:date="2021-02-15T11:00:00Z">
                    <w:rPr>
                      <w:i/>
                      <w:iCs/>
                    </w:rPr>
                  </w:rPrChange>
                </w:rPr>
                <w:fldChar w:fldCharType="begin"/>
              </w:r>
              <w:r w:rsidRPr="00BB17A1">
                <w:rPr>
                  <w:rPrChange w:id="3532" w:author="Fatima Pillosu" w:date="2021-02-15T11:00:00Z">
                    <w:rPr>
                      <w:i/>
                      <w:iCs/>
                    </w:rPr>
                  </w:rPrChange>
                </w:rPr>
                <w:instrText xml:space="preserve"> HYPERLINK "https://confluence.ecmwf.int/display/FUG/Point+Rainfall" </w:instrText>
              </w:r>
              <w:r w:rsidRPr="007E528B">
                <w:fldChar w:fldCharType="separate"/>
              </w:r>
              <w:r w:rsidRPr="00BB17A1">
                <w:rPr>
                  <w:rStyle w:val="Hyperlink"/>
                  <w:color w:val="auto"/>
                  <w:rPrChange w:id="3533" w:author="Fatima Pillosu" w:date="2021-02-15T11:00:00Z">
                    <w:rPr>
                      <w:rStyle w:val="Hyperlink"/>
                      <w:i/>
                      <w:iCs/>
                    </w:rPr>
                  </w:rPrChange>
                </w:rPr>
                <w:t>https://confluence.ecmwf.int/display/FUG/Point+Rainfall</w:t>
              </w:r>
              <w:r w:rsidRPr="007E528B">
                <w:fldChar w:fldCharType="end"/>
              </w:r>
            </w:ins>
          </w:p>
          <w:p w14:paraId="7155FBC7" w14:textId="77777777" w:rsidR="00105243" w:rsidRPr="00BB17A1" w:rsidRDefault="00105243">
            <w:pPr>
              <w:pStyle w:val="ListParagraph"/>
              <w:numPr>
                <w:ilvl w:val="0"/>
                <w:numId w:val="7"/>
              </w:numPr>
              <w:spacing w:before="120" w:after="120" w:line="276" w:lineRule="auto"/>
              <w:rPr>
                <w:ins w:id="3534" w:author="Fatima Pillosu" w:date="2021-02-15T10:59:00Z"/>
              </w:rPr>
              <w:pPrChange w:id="3535" w:author="Fatima Maria Pillosu" w:date="2021-02-15T11:00:00Z">
                <w:pPr>
                  <w:pStyle w:val="ListParagraph"/>
                  <w:numPr>
                    <w:numId w:val="7"/>
                  </w:numPr>
                  <w:spacing w:line="276" w:lineRule="auto"/>
                  <w:ind w:hanging="360"/>
                </w:pPr>
              </w:pPrChange>
            </w:pPr>
            <w:ins w:id="3536" w:author="Fatima Pillosu" w:date="2021-02-15T10:59:00Z">
              <w:r w:rsidRPr="007E528B">
                <w:rPr>
                  <w:rPrChange w:id="3537" w:author="Fatima Pillosu" w:date="2021-02-15T11:00:00Z">
                    <w:rPr>
                      <w:i/>
                      <w:iCs/>
                    </w:rPr>
                  </w:rPrChange>
                </w:rPr>
                <w:fldChar w:fldCharType="begin"/>
              </w:r>
              <w:r w:rsidRPr="00BB17A1">
                <w:rPr>
                  <w:rPrChange w:id="3538" w:author="Fatima Pillosu" w:date="2021-02-15T11:00:00Z">
                    <w:rPr>
                      <w:i/>
                      <w:iCs/>
                    </w:rPr>
                  </w:rPrChange>
                </w:rPr>
                <w:instrText xml:space="preserve"> HYPERLINK "https://www.ecmwf.int/en/elibrary/18331-ecpoint-rainfall-global-probabilistic-rainfall-point-scale-ecmwf-ensemble" </w:instrText>
              </w:r>
              <w:r w:rsidRPr="007E528B">
                <w:fldChar w:fldCharType="separate"/>
              </w:r>
              <w:r w:rsidRPr="00BB17A1">
                <w:rPr>
                  <w:rStyle w:val="Hyperlink"/>
                  <w:color w:val="auto"/>
                  <w:rPrChange w:id="3539" w:author="Fatima Pillosu" w:date="2021-02-15T11:00:00Z">
                    <w:rPr>
                      <w:rStyle w:val="Hyperlink"/>
                      <w:i/>
                      <w:iCs/>
                    </w:rPr>
                  </w:rPrChange>
                </w:rPr>
                <w:t>https://www.ecmwf.int/en/elibrary/18331-ecpoint-rainfall-global-probabilistic-rainfall-point-scale-ecmwf-ensemble</w:t>
              </w:r>
              <w:r w:rsidRPr="007E528B">
                <w:fldChar w:fldCharType="end"/>
              </w:r>
            </w:ins>
          </w:p>
          <w:p w14:paraId="0AA90565" w14:textId="77777777" w:rsidR="00105243" w:rsidRPr="00BB17A1" w:rsidRDefault="00105243">
            <w:pPr>
              <w:pStyle w:val="ListParagraph"/>
              <w:numPr>
                <w:ilvl w:val="0"/>
                <w:numId w:val="7"/>
              </w:numPr>
              <w:spacing w:before="120" w:after="120" w:line="276" w:lineRule="auto"/>
              <w:rPr>
                <w:ins w:id="3540" w:author="Fatima Pillosu" w:date="2021-02-15T10:59:00Z"/>
              </w:rPr>
              <w:pPrChange w:id="3541" w:author="Fatima Maria Pillosu" w:date="2021-02-15T11:00:00Z">
                <w:pPr>
                  <w:pStyle w:val="ListParagraph"/>
                  <w:numPr>
                    <w:numId w:val="7"/>
                  </w:numPr>
                  <w:spacing w:line="276" w:lineRule="auto"/>
                  <w:ind w:hanging="360"/>
                </w:pPr>
              </w:pPrChange>
            </w:pPr>
            <w:ins w:id="3542" w:author="Fatima Pillosu" w:date="2021-02-15T10:59:00Z">
              <w:r w:rsidRPr="007E528B">
                <w:rPr>
                  <w:rPrChange w:id="3543" w:author="Fatima Pillosu" w:date="2021-02-15T11:00:00Z">
                    <w:rPr>
                      <w:i/>
                      <w:iCs/>
                    </w:rPr>
                  </w:rPrChange>
                </w:rPr>
                <w:fldChar w:fldCharType="begin"/>
              </w:r>
              <w:r w:rsidRPr="00BB17A1">
                <w:rPr>
                  <w:rPrChange w:id="3544" w:author="Fatima Pillosu" w:date="2021-02-15T11:00:00Z">
                    <w:rPr>
                      <w:i/>
                      <w:iCs/>
                    </w:rPr>
                  </w:rPrChange>
                </w:rPr>
                <w:instrText xml:space="preserve"> HYPERLINK "https://www.ecmwf.int/en/newsletter/159/news/new-point-rainfall-products-eccharts" </w:instrText>
              </w:r>
              <w:r w:rsidRPr="007E528B">
                <w:fldChar w:fldCharType="separate"/>
              </w:r>
              <w:r w:rsidRPr="00BB17A1">
                <w:rPr>
                  <w:rStyle w:val="Hyperlink"/>
                  <w:color w:val="auto"/>
                  <w:rPrChange w:id="3545" w:author="Fatima Pillosu" w:date="2021-02-15T11:00:00Z">
                    <w:rPr>
                      <w:rStyle w:val="Hyperlink"/>
                      <w:i/>
                      <w:iCs/>
                    </w:rPr>
                  </w:rPrChange>
                </w:rPr>
                <w:t>https://www.ecmwf.int/en/newsletter/159/news/new-point-rainfall-products-eccharts</w:t>
              </w:r>
              <w:r w:rsidRPr="007E528B">
                <w:fldChar w:fldCharType="end"/>
              </w:r>
            </w:ins>
          </w:p>
          <w:p w14:paraId="55D62D7C" w14:textId="319BA98D" w:rsidR="000058B7" w:rsidRDefault="00105243">
            <w:pPr>
              <w:pStyle w:val="ListParagraph"/>
              <w:numPr>
                <w:ilvl w:val="0"/>
                <w:numId w:val="7"/>
              </w:numPr>
              <w:spacing w:before="120" w:after="120" w:line="276" w:lineRule="auto"/>
              <w:rPr>
                <w:ins w:id="3546" w:author="Fatima Pillosu" w:date="2021-02-15T10:57:00Z"/>
              </w:rPr>
              <w:pPrChange w:id="3547" w:author="Fatima Maria Pillosu" w:date="2021-02-15T11:00:00Z">
                <w:pPr>
                  <w:spacing w:line="276" w:lineRule="auto"/>
                  <w:jc w:val="center"/>
                </w:pPr>
              </w:pPrChange>
            </w:pPr>
            <w:ins w:id="3548" w:author="Fatima Pillosu" w:date="2021-02-15T10:59:00Z">
              <w:r w:rsidRPr="007E528B">
                <w:rPr>
                  <w:rPrChange w:id="3549" w:author="Fatima Pillosu" w:date="2021-02-15T11:00:00Z">
                    <w:rPr>
                      <w:i/>
                      <w:iCs/>
                    </w:rPr>
                  </w:rPrChange>
                </w:rPr>
                <w:fldChar w:fldCharType="begin"/>
              </w:r>
              <w:r w:rsidRPr="00BB17A1">
                <w:rPr>
                  <w:rPrChange w:id="3550" w:author="Fatima Pillosu" w:date="2021-02-15T11:00:00Z">
                    <w:rPr>
                      <w:i/>
                      <w:iCs/>
                    </w:rPr>
                  </w:rPrChange>
                </w:rPr>
                <w:instrText xml:space="preserve"> HYPERLINK "https://www.ecmwf.int/en/newsletter/152/news/ecmwf-supports-flood-disaster-response-peru" </w:instrText>
              </w:r>
              <w:r w:rsidRPr="007E528B">
                <w:fldChar w:fldCharType="separate"/>
              </w:r>
              <w:r w:rsidRPr="00BB17A1">
                <w:rPr>
                  <w:rStyle w:val="Hyperlink"/>
                  <w:color w:val="auto"/>
                  <w:rPrChange w:id="3551" w:author="Fatima Pillosu" w:date="2021-02-15T11:00:00Z">
                    <w:rPr>
                      <w:rStyle w:val="Hyperlink"/>
                      <w:i/>
                      <w:iCs/>
                    </w:rPr>
                  </w:rPrChange>
                </w:rPr>
                <w:t>https://www.ecmwf.int/en/newsletter/152/news/ecmwf-supports-flood-disaster-response-peru</w:t>
              </w:r>
              <w:r w:rsidRPr="007E528B">
                <w:fldChar w:fldCharType="end"/>
              </w:r>
            </w:ins>
          </w:p>
        </w:tc>
      </w:tr>
    </w:tbl>
    <w:p w14:paraId="53C645F1" w14:textId="7170C095" w:rsidR="00983CC0" w:rsidRDefault="002415EF">
      <w:pPr>
        <w:pStyle w:val="Caption"/>
        <w:rPr>
          <w:ins w:id="3552" w:author="Fatima Pillosu" w:date="2021-02-15T09:21:00Z"/>
        </w:rPr>
        <w:pPrChange w:id="3553" w:author="Fatima Pillosu" w:date="2021-02-15T10:46:00Z">
          <w:pPr>
            <w:pStyle w:val="Heading1"/>
            <w:ind w:firstLine="0"/>
          </w:pPr>
        </w:pPrChange>
      </w:pPr>
      <w:bookmarkStart w:id="3554" w:name="_Ref64526463"/>
      <w:ins w:id="3555" w:author="Fatima Pillosu" w:date="2021-02-15T10:46:00Z">
        <w:r w:rsidRPr="001B4107">
          <w:t>Table</w:t>
        </w:r>
        <w:r>
          <w:t xml:space="preserve"> </w:t>
        </w:r>
        <w:r>
          <w:fldChar w:fldCharType="begin"/>
        </w:r>
        <w:r>
          <w:instrText xml:space="preserve"> SEQ Table \* ARABIC </w:instrText>
        </w:r>
      </w:ins>
      <w:r>
        <w:fldChar w:fldCharType="separate"/>
      </w:r>
      <w:ins w:id="3556" w:author="Fatima Pillosu" w:date="2021-03-17T10:31:00Z">
        <w:r w:rsidR="00AB02D3">
          <w:rPr>
            <w:noProof/>
          </w:rPr>
          <w:t>1</w:t>
        </w:r>
      </w:ins>
      <w:ins w:id="3557" w:author="Fatima Pillosu" w:date="2021-02-15T10:46:00Z">
        <w:r>
          <w:fldChar w:fldCharType="end"/>
        </w:r>
        <w:bookmarkEnd w:id="3554"/>
        <w:r>
          <w:t xml:space="preserve"> </w:t>
        </w:r>
      </w:ins>
      <w:ins w:id="3558" w:author="Fatima Pillosu" w:date="2021-02-15T10:47:00Z">
        <w:r w:rsidR="00855C85">
          <w:t>–</w:t>
        </w:r>
      </w:ins>
      <w:ins w:id="3559" w:author="Fatima Pillosu" w:date="2021-02-15T10:46:00Z">
        <w:r>
          <w:t xml:space="preserve"> </w:t>
        </w:r>
      </w:ins>
      <w:ins w:id="3560" w:author="Fatima Pillosu" w:date="2021-02-15T10:47:00Z">
        <w:r w:rsidR="00855C85">
          <w:t>ecPoint training/guidance provided to IMN and OMSZ at the beginning of the “real-time” phase of the project.</w:t>
        </w:r>
      </w:ins>
      <w:ins w:id="3561" w:author="Fatima Pillosu" w:date="2021-02-15T10:51:00Z">
        <w:r w:rsidR="009E7684">
          <w:t xml:space="preserve"> The training in red</w:t>
        </w:r>
      </w:ins>
      <w:ins w:id="3562" w:author="Fatima Pillosu" w:date="2021-02-15T10:52:00Z">
        <w:r w:rsidR="00815225">
          <w:t xml:space="preserve"> correspond to default training</w:t>
        </w:r>
      </w:ins>
      <w:ins w:id="3563" w:author="Fatima Pillosu" w:date="2021-02-15T10:51:00Z">
        <w:r w:rsidR="009E7684">
          <w:t xml:space="preserve"> </w:t>
        </w:r>
        <w:r w:rsidR="004659CD">
          <w:t>provided</w:t>
        </w:r>
        <w:r w:rsidR="00815225">
          <w:t xml:space="preserve"> by the ecPoint developers</w:t>
        </w:r>
        <w:r w:rsidR="004659CD">
          <w:t xml:space="preserve"> to all participant</w:t>
        </w:r>
      </w:ins>
      <w:ins w:id="3564" w:author="Fatima Pillosu" w:date="2021-02-15T10:52:00Z">
        <w:r w:rsidR="00815225">
          <w:t xml:space="preserve">s; </w:t>
        </w:r>
        <w:r w:rsidR="006C75DF">
          <w:t>the training in blue is the training that was provided under request by the participants. The mark</w:t>
        </w:r>
      </w:ins>
      <w:ins w:id="3565" w:author="Fatima Pillosu" w:date="2021-02-15T10:47:00Z">
        <w:r w:rsidR="00D77CAD">
          <w:t xml:space="preserve"> “X” </w:t>
        </w:r>
      </w:ins>
      <w:ins w:id="3566" w:author="Fatima Pillosu" w:date="2021-02-15T10:53:00Z">
        <w:r w:rsidR="00CF2B3F">
          <w:t xml:space="preserve">under the </w:t>
        </w:r>
        <w:r w:rsidR="00A17F79">
          <w:t xml:space="preserve">name of a meteorological service </w:t>
        </w:r>
      </w:ins>
      <w:ins w:id="3567" w:author="Fatima Pillosu" w:date="2021-02-15T10:47:00Z">
        <w:r w:rsidR="00D77CAD">
          <w:t xml:space="preserve">indicates </w:t>
        </w:r>
      </w:ins>
      <w:ins w:id="3568" w:author="Fatima Pillosu" w:date="2021-02-15T10:53:00Z">
        <w:r w:rsidR="005E1AC8">
          <w:t xml:space="preserve">that the correspondent </w:t>
        </w:r>
      </w:ins>
      <w:ins w:id="3569" w:author="Fatima Pillosu" w:date="2021-02-15T10:48:00Z">
        <w:r w:rsidR="00DB4DF5">
          <w:t>training was provided</w:t>
        </w:r>
      </w:ins>
      <w:ins w:id="3570" w:author="Fatima Pillosu" w:date="2021-02-15T10:54:00Z">
        <w:r w:rsidR="00A17F79">
          <w:t xml:space="preserve">; </w:t>
        </w:r>
        <w:r w:rsidR="002C5BAA">
          <w:t>The mark</w:t>
        </w:r>
      </w:ins>
      <w:ins w:id="3571" w:author="Fatima Pillosu" w:date="2021-02-15T10:48:00Z">
        <w:r w:rsidR="000A66F9">
          <w:t xml:space="preserve"> “-” indicates the</w:t>
        </w:r>
        <w:r w:rsidR="00BB1733">
          <w:t xml:space="preserve"> </w:t>
        </w:r>
      </w:ins>
      <w:ins w:id="3572" w:author="Fatima Pillosu" w:date="2021-02-15T10:54:00Z">
        <w:r w:rsidR="00B406F7">
          <w:t xml:space="preserve">that the correspondent training was not provided. </w:t>
        </w:r>
      </w:ins>
    </w:p>
    <w:p w14:paraId="20022A5F" w14:textId="38EA4F83" w:rsidR="00983CC0" w:rsidRDefault="00983CC0" w:rsidP="00A070FE">
      <w:pPr>
        <w:ind w:firstLine="0"/>
        <w:rPr>
          <w:ins w:id="3573" w:author="Fatima Maria Pillosu" w:date="2021-02-18T07:52:00Z"/>
        </w:rPr>
      </w:pPr>
    </w:p>
    <w:p w14:paraId="0FF91FF9" w14:textId="1E8AF204" w:rsidR="00A070FE" w:rsidRDefault="00A070FE" w:rsidP="00A070FE">
      <w:pPr>
        <w:ind w:firstLine="0"/>
        <w:rPr>
          <w:ins w:id="3574" w:author="Fatima Maria Pillosu" w:date="2021-02-18T07:52:00Z"/>
        </w:rPr>
      </w:pPr>
    </w:p>
    <w:p w14:paraId="537350C7" w14:textId="71738DD5" w:rsidR="00A070FE" w:rsidRDefault="00A070FE" w:rsidP="00A070FE">
      <w:pPr>
        <w:ind w:firstLine="0"/>
        <w:rPr>
          <w:ins w:id="3575" w:author="Fatima Maria Pillosu" w:date="2021-02-18T07:52:00Z"/>
        </w:rPr>
      </w:pPr>
    </w:p>
    <w:p w14:paraId="7915094E" w14:textId="6EC13EB0" w:rsidR="00A070FE" w:rsidRDefault="00A070FE" w:rsidP="00A070FE">
      <w:pPr>
        <w:ind w:firstLine="0"/>
        <w:rPr>
          <w:ins w:id="3576" w:author="Fatima Maria Pillosu" w:date="2021-02-18T07:52:00Z"/>
        </w:rPr>
      </w:pPr>
    </w:p>
    <w:p w14:paraId="068EDA28" w14:textId="74441ED4" w:rsidR="00A070FE" w:rsidRDefault="00A070FE" w:rsidP="00A070FE">
      <w:pPr>
        <w:ind w:firstLine="0"/>
        <w:rPr>
          <w:ins w:id="3577" w:author="Fatima Maria Pillosu" w:date="2021-02-22T14:25:00Z"/>
        </w:rPr>
      </w:pPr>
    </w:p>
    <w:p w14:paraId="745FAEBD" w14:textId="3CA8ABE1" w:rsidR="000D7D69" w:rsidRDefault="000D7D69" w:rsidP="00A070FE">
      <w:pPr>
        <w:ind w:firstLine="0"/>
        <w:rPr>
          <w:ins w:id="3578" w:author="Fatima Maria Pillosu" w:date="2021-02-22T14:26:00Z"/>
        </w:rPr>
      </w:pPr>
    </w:p>
    <w:p w14:paraId="2DD6B7B2" w14:textId="0D35602D" w:rsidR="000D7D69" w:rsidRDefault="000D7D69" w:rsidP="00A070FE">
      <w:pPr>
        <w:ind w:firstLine="0"/>
        <w:rPr>
          <w:ins w:id="3579" w:author="Fatima Maria Pillosu" w:date="2021-02-22T14:26:00Z"/>
        </w:rPr>
      </w:pPr>
    </w:p>
    <w:p w14:paraId="53B75E09" w14:textId="77777777" w:rsidR="000D7D69" w:rsidRDefault="000D7D69" w:rsidP="00A070FE">
      <w:pPr>
        <w:ind w:firstLine="0"/>
        <w:rPr>
          <w:ins w:id="3580" w:author="Fatima Maria Pillosu" w:date="2021-02-18T07:52:00Z"/>
        </w:rPr>
      </w:pPr>
    </w:p>
    <w:tbl>
      <w:tblPr>
        <w:tblStyle w:val="TableGrid"/>
        <w:tblW w:w="0" w:type="auto"/>
        <w:tblLook w:val="04A0" w:firstRow="1" w:lastRow="0" w:firstColumn="1" w:lastColumn="0" w:noHBand="0" w:noVBand="1"/>
        <w:tblPrChange w:id="3581" w:author="Fatima Maria Pillosu" w:date="2021-02-18T07:53:00Z">
          <w:tblPr>
            <w:tblStyle w:val="TableGrid"/>
            <w:tblW w:w="0" w:type="auto"/>
            <w:tblLook w:val="04A0" w:firstRow="1" w:lastRow="0" w:firstColumn="1" w:lastColumn="0" w:noHBand="0" w:noVBand="1"/>
          </w:tblPr>
        </w:tblPrChange>
      </w:tblPr>
      <w:tblGrid>
        <w:gridCol w:w="2547"/>
        <w:gridCol w:w="3256"/>
        <w:gridCol w:w="3257"/>
        <w:tblGridChange w:id="3582">
          <w:tblGrid>
            <w:gridCol w:w="2547"/>
            <w:gridCol w:w="1983"/>
            <w:gridCol w:w="1273"/>
            <w:gridCol w:w="3257"/>
          </w:tblGrid>
        </w:tblGridChange>
      </w:tblGrid>
      <w:tr w:rsidR="00A070FE" w14:paraId="74C602DC" w14:textId="77777777" w:rsidTr="00A070FE">
        <w:trPr>
          <w:ins w:id="3583" w:author="Fatima Maria Pillosu" w:date="2021-02-18T07:52:00Z"/>
        </w:trPr>
        <w:tc>
          <w:tcPr>
            <w:tcW w:w="2547" w:type="dxa"/>
            <w:tcPrChange w:id="3584" w:author="Fatima Maria Pillosu" w:date="2021-02-18T07:53:00Z">
              <w:tcPr>
                <w:tcW w:w="4530" w:type="dxa"/>
                <w:gridSpan w:val="2"/>
              </w:tcPr>
            </w:tcPrChange>
          </w:tcPr>
          <w:p w14:paraId="66FB12DD" w14:textId="14C06D1D" w:rsidR="00A070FE" w:rsidRPr="00AF7193" w:rsidRDefault="00A070FE">
            <w:pPr>
              <w:spacing w:before="120" w:after="120" w:line="276" w:lineRule="auto"/>
              <w:ind w:firstLine="0"/>
              <w:jc w:val="left"/>
              <w:rPr>
                <w:ins w:id="3585" w:author="Fatima Maria Pillosu" w:date="2021-02-18T07:52:00Z"/>
                <w:b/>
                <w:bCs/>
                <w:rPrChange w:id="3586" w:author="Fatima Maria Pillosu" w:date="2021-02-18T08:07:00Z">
                  <w:rPr>
                    <w:ins w:id="3587" w:author="Fatima Maria Pillosu" w:date="2021-02-18T07:52:00Z"/>
                  </w:rPr>
                </w:rPrChange>
              </w:rPr>
              <w:pPrChange w:id="3588" w:author="Christel Prudhomme" w:date="2021-02-18T08:07:00Z">
                <w:pPr>
                  <w:ind w:firstLine="0"/>
                </w:pPr>
              </w:pPrChange>
            </w:pPr>
            <w:ins w:id="3589" w:author="Fatima Maria Pillosu" w:date="2021-02-18T07:52:00Z">
              <w:r w:rsidRPr="00AF7193">
                <w:rPr>
                  <w:b/>
                  <w:bCs/>
                  <w:rPrChange w:id="3590" w:author="Fatima Maria Pillosu" w:date="2021-02-18T08:07:00Z">
                    <w:rPr/>
                  </w:rPrChange>
                </w:rPr>
                <w:lastRenderedPageBreak/>
                <w:t>Forecasts received</w:t>
              </w:r>
            </w:ins>
          </w:p>
        </w:tc>
        <w:tc>
          <w:tcPr>
            <w:tcW w:w="6513" w:type="dxa"/>
            <w:gridSpan w:val="2"/>
            <w:tcPrChange w:id="3591" w:author="Fatima Maria Pillosu" w:date="2021-02-18T07:53:00Z">
              <w:tcPr>
                <w:tcW w:w="4530" w:type="dxa"/>
                <w:gridSpan w:val="2"/>
              </w:tcPr>
            </w:tcPrChange>
          </w:tcPr>
          <w:p w14:paraId="490F8DF6" w14:textId="78B4DA1B" w:rsidR="00A070FE" w:rsidRDefault="00A070FE">
            <w:pPr>
              <w:spacing w:before="120" w:after="120" w:line="276" w:lineRule="auto"/>
              <w:ind w:firstLine="0"/>
              <w:jc w:val="left"/>
              <w:rPr>
                <w:ins w:id="3592" w:author="Fatima Maria Pillosu" w:date="2021-02-18T07:52:00Z"/>
              </w:rPr>
              <w:pPrChange w:id="3593" w:author="Christel Prudhomme" w:date="2021-02-18T08:07:00Z">
                <w:pPr>
                  <w:ind w:firstLine="0"/>
                </w:pPr>
              </w:pPrChange>
            </w:pPr>
            <w:ins w:id="3594" w:author="Fatima Maria Pillosu" w:date="2021-02-18T07:52:00Z">
              <w:r>
                <w:t xml:space="preserve">ecPoint-Rainfall percentiles </w:t>
              </w:r>
            </w:ins>
            <w:ins w:id="3595" w:author="Fatima Maria Pillosu" w:date="2021-02-18T07:53:00Z">
              <w:r>
                <w:t>(from 1</w:t>
              </w:r>
              <w:r w:rsidRPr="00A070FE">
                <w:rPr>
                  <w:vertAlign w:val="superscript"/>
                  <w:rPrChange w:id="3596" w:author="Fatima Maria Pillosu" w:date="2021-02-18T07:53:00Z">
                    <w:rPr/>
                  </w:rPrChange>
                </w:rPr>
                <w:t>st</w:t>
              </w:r>
              <w:r>
                <w:t xml:space="preserve"> to 99</w:t>
              </w:r>
              <w:r w:rsidRPr="00A070FE">
                <w:rPr>
                  <w:vertAlign w:val="superscript"/>
                  <w:rPrChange w:id="3597" w:author="Fatima Maria Pillosu" w:date="2021-02-18T07:53:00Z">
                    <w:rPr/>
                  </w:rPrChange>
                </w:rPr>
                <w:t>th</w:t>
              </w:r>
              <w:r>
                <w:t>)</w:t>
              </w:r>
            </w:ins>
          </w:p>
        </w:tc>
      </w:tr>
      <w:tr w:rsidR="00CE6E39" w14:paraId="6EA03711" w14:textId="77777777" w:rsidTr="00A070FE">
        <w:trPr>
          <w:ins w:id="3598" w:author="Fatima Maria Pillosu" w:date="2021-02-18T07:52:00Z"/>
        </w:trPr>
        <w:tc>
          <w:tcPr>
            <w:tcW w:w="2547" w:type="dxa"/>
            <w:tcPrChange w:id="3599" w:author="Fatima Maria Pillosu" w:date="2021-02-18T07:53:00Z">
              <w:tcPr>
                <w:tcW w:w="4530" w:type="dxa"/>
                <w:gridSpan w:val="2"/>
              </w:tcPr>
            </w:tcPrChange>
          </w:tcPr>
          <w:p w14:paraId="6B68B2B9" w14:textId="7BC888B0" w:rsidR="00CE6E39" w:rsidRPr="00AF7193" w:rsidRDefault="00CE6E39">
            <w:pPr>
              <w:spacing w:before="120" w:after="120" w:line="276" w:lineRule="auto"/>
              <w:ind w:firstLine="0"/>
              <w:jc w:val="left"/>
              <w:rPr>
                <w:ins w:id="3600" w:author="Fatima Maria Pillosu" w:date="2021-02-18T07:52:00Z"/>
                <w:b/>
                <w:bCs/>
                <w:rPrChange w:id="3601" w:author="Fatima Maria Pillosu" w:date="2021-02-18T08:07:00Z">
                  <w:rPr>
                    <w:ins w:id="3602" w:author="Fatima Maria Pillosu" w:date="2021-02-18T07:52:00Z"/>
                  </w:rPr>
                </w:rPrChange>
              </w:rPr>
              <w:pPrChange w:id="3603" w:author="Christel Prudhomme" w:date="2021-02-18T08:07:00Z">
                <w:pPr>
                  <w:ind w:firstLine="0"/>
                </w:pPr>
              </w:pPrChange>
            </w:pPr>
            <w:ins w:id="3604" w:author="Fatima Maria Pillosu" w:date="2021-02-18T08:04:00Z">
              <w:r w:rsidRPr="00AF7193">
                <w:rPr>
                  <w:b/>
                  <w:bCs/>
                  <w:rPrChange w:id="3605" w:author="Fatima Maria Pillosu" w:date="2021-02-18T08:07:00Z">
                    <w:rPr/>
                  </w:rPrChange>
                </w:rPr>
                <w:t>Runs</w:t>
              </w:r>
            </w:ins>
          </w:p>
        </w:tc>
        <w:tc>
          <w:tcPr>
            <w:tcW w:w="6513" w:type="dxa"/>
            <w:gridSpan w:val="2"/>
            <w:tcPrChange w:id="3606" w:author="Fatima Maria Pillosu" w:date="2021-02-18T07:53:00Z">
              <w:tcPr>
                <w:tcW w:w="4530" w:type="dxa"/>
                <w:gridSpan w:val="2"/>
              </w:tcPr>
            </w:tcPrChange>
          </w:tcPr>
          <w:p w14:paraId="2A9D4657" w14:textId="5730CEBB" w:rsidR="00CE6E39" w:rsidRDefault="00CE6E39">
            <w:pPr>
              <w:spacing w:before="120" w:after="120" w:line="276" w:lineRule="auto"/>
              <w:ind w:firstLine="0"/>
              <w:jc w:val="left"/>
              <w:rPr>
                <w:ins w:id="3607" w:author="Fatima Maria Pillosu" w:date="2021-02-18T07:52:00Z"/>
              </w:rPr>
              <w:pPrChange w:id="3608" w:author="Christel Prudhomme" w:date="2021-02-18T08:07:00Z">
                <w:pPr>
                  <w:ind w:firstLine="0"/>
                </w:pPr>
              </w:pPrChange>
            </w:pPr>
            <w:ins w:id="3609" w:author="Fatima Maria Pillosu" w:date="2021-02-18T08:04:00Z">
              <w:r>
                <w:t>00 and 12 UTC</w:t>
              </w:r>
            </w:ins>
          </w:p>
        </w:tc>
      </w:tr>
      <w:tr w:rsidR="00CE6E39" w14:paraId="5DAD647A" w14:textId="77777777" w:rsidTr="00A070FE">
        <w:trPr>
          <w:ins w:id="3610" w:author="Fatima Maria Pillosu" w:date="2021-02-18T08:04:00Z"/>
        </w:trPr>
        <w:tc>
          <w:tcPr>
            <w:tcW w:w="2547" w:type="dxa"/>
          </w:tcPr>
          <w:p w14:paraId="76717F15" w14:textId="6BBD8C1E" w:rsidR="00CE6E39" w:rsidRPr="00AF7193" w:rsidRDefault="00CE6E39" w:rsidP="007E528B">
            <w:pPr>
              <w:spacing w:before="120" w:after="120" w:line="276" w:lineRule="auto"/>
              <w:ind w:firstLine="0"/>
              <w:jc w:val="left"/>
              <w:rPr>
                <w:ins w:id="3611" w:author="Fatima Maria Pillosu" w:date="2021-02-18T08:04:00Z"/>
                <w:b/>
                <w:bCs/>
                <w:rPrChange w:id="3612" w:author="Fatima Maria Pillosu" w:date="2021-02-18T08:07:00Z">
                  <w:rPr>
                    <w:ins w:id="3613" w:author="Fatima Maria Pillosu" w:date="2021-02-18T08:04:00Z"/>
                  </w:rPr>
                </w:rPrChange>
              </w:rPr>
            </w:pPr>
            <w:ins w:id="3614" w:author="Fatima Maria Pillosu" w:date="2021-02-18T08:04:00Z">
              <w:r w:rsidRPr="00AF7193">
                <w:rPr>
                  <w:b/>
                  <w:bCs/>
                  <w:rPrChange w:id="3615" w:author="Fatima Maria Pillosu" w:date="2021-02-18T08:07:00Z">
                    <w:rPr/>
                  </w:rPrChange>
                </w:rPr>
                <w:t>Rainfall Accumulation</w:t>
              </w:r>
            </w:ins>
          </w:p>
        </w:tc>
        <w:tc>
          <w:tcPr>
            <w:tcW w:w="6513" w:type="dxa"/>
            <w:gridSpan w:val="2"/>
          </w:tcPr>
          <w:p w14:paraId="7B25369F" w14:textId="633D76B8" w:rsidR="00CE6E39" w:rsidRDefault="00CE6E39" w:rsidP="007E528B">
            <w:pPr>
              <w:spacing w:before="120" w:after="120" w:line="276" w:lineRule="auto"/>
              <w:ind w:firstLine="0"/>
              <w:jc w:val="left"/>
              <w:rPr>
                <w:ins w:id="3616" w:author="Fatima Maria Pillosu" w:date="2021-02-18T08:04:00Z"/>
              </w:rPr>
            </w:pPr>
            <w:ins w:id="3617" w:author="Fatima Maria Pillosu" w:date="2021-02-18T08:04:00Z">
              <w:r>
                <w:t>12 hours</w:t>
              </w:r>
            </w:ins>
          </w:p>
        </w:tc>
      </w:tr>
      <w:tr w:rsidR="00AF7193" w14:paraId="4EDEB606" w14:textId="77777777" w:rsidTr="00A070FE">
        <w:trPr>
          <w:ins w:id="3618" w:author="Fatima Maria Pillosu" w:date="2021-02-18T08:06:00Z"/>
        </w:trPr>
        <w:tc>
          <w:tcPr>
            <w:tcW w:w="2547" w:type="dxa"/>
          </w:tcPr>
          <w:p w14:paraId="218A0787" w14:textId="6B69CB88" w:rsidR="00AF7193" w:rsidRPr="00AF7193" w:rsidRDefault="00AF7193" w:rsidP="007E528B">
            <w:pPr>
              <w:spacing w:before="120" w:after="120" w:line="276" w:lineRule="auto"/>
              <w:ind w:firstLine="0"/>
              <w:jc w:val="left"/>
              <w:rPr>
                <w:ins w:id="3619" w:author="Fatima Maria Pillosu" w:date="2021-02-18T08:06:00Z"/>
                <w:b/>
                <w:bCs/>
                <w:rPrChange w:id="3620" w:author="Fatima Maria Pillosu" w:date="2021-02-18T08:07:00Z">
                  <w:rPr>
                    <w:ins w:id="3621" w:author="Fatima Maria Pillosu" w:date="2021-02-18T08:06:00Z"/>
                  </w:rPr>
                </w:rPrChange>
              </w:rPr>
            </w:pPr>
            <w:ins w:id="3622" w:author="Fatima Maria Pillosu" w:date="2021-02-18T08:06:00Z">
              <w:r w:rsidRPr="00AF7193">
                <w:rPr>
                  <w:b/>
                  <w:bCs/>
                  <w:rPrChange w:id="3623" w:author="Fatima Maria Pillosu" w:date="2021-02-18T08:07:00Z">
                    <w:rPr/>
                  </w:rPrChange>
                </w:rPr>
                <w:t xml:space="preserve">Number </w:t>
              </w:r>
            </w:ins>
            <w:ins w:id="3624" w:author="Fatima Maria Pillosu" w:date="2021-02-18T08:07:00Z">
              <w:r w:rsidRPr="00AF7193">
                <w:rPr>
                  <w:b/>
                  <w:bCs/>
                  <w:rPrChange w:id="3625" w:author="Fatima Maria Pillosu" w:date="2021-02-18T08:07:00Z">
                    <w:rPr/>
                  </w:rPrChange>
                </w:rPr>
                <w:t xml:space="preserve">of </w:t>
              </w:r>
            </w:ins>
            <w:ins w:id="3626" w:author="Fatima Maria Pillosu" w:date="2021-02-18T08:06:00Z">
              <w:r w:rsidRPr="00AF7193">
                <w:rPr>
                  <w:b/>
                  <w:bCs/>
                  <w:rPrChange w:id="3627" w:author="Fatima Maria Pillosu" w:date="2021-02-18T08:07:00Z">
                    <w:rPr/>
                  </w:rPrChange>
                </w:rPr>
                <w:t>accumulation periods</w:t>
              </w:r>
            </w:ins>
          </w:p>
        </w:tc>
        <w:tc>
          <w:tcPr>
            <w:tcW w:w="6513" w:type="dxa"/>
            <w:gridSpan w:val="2"/>
          </w:tcPr>
          <w:p w14:paraId="71C59AFB" w14:textId="67C7DC89" w:rsidR="00AF7193" w:rsidRDefault="00AF7193" w:rsidP="00AF7193">
            <w:pPr>
              <w:spacing w:before="120" w:after="120" w:line="276" w:lineRule="auto"/>
              <w:ind w:firstLine="0"/>
              <w:jc w:val="left"/>
              <w:rPr>
                <w:ins w:id="3628" w:author="Fatima Maria Pillosu" w:date="2021-02-18T08:09:00Z"/>
              </w:rPr>
            </w:pPr>
            <w:ins w:id="3629" w:author="Fatima Maria Pillosu" w:date="2021-02-18T08:07:00Z">
              <w:r>
                <w:t>4 overlapping accumulation periods per day. The valid times</w:t>
              </w:r>
            </w:ins>
            <w:ins w:id="3630" w:author="Fatima Maria Pillosu" w:date="2021-02-18T08:10:00Z">
              <w:r w:rsidR="001A382F">
                <w:t xml:space="preserve"> (in UTC)</w:t>
              </w:r>
            </w:ins>
            <w:ins w:id="3631" w:author="Fatima Maria Pillosu" w:date="2021-02-18T08:07:00Z">
              <w:r>
                <w:t xml:space="preserve"> </w:t>
              </w:r>
            </w:ins>
            <w:ins w:id="3632" w:author="Fatima Maria Pillosu" w:date="2021-02-18T08:11:00Z">
              <w:r w:rsidR="001A382F">
                <w:t xml:space="preserve">of such periods </w:t>
              </w:r>
            </w:ins>
            <w:ins w:id="3633" w:author="Fatima Maria Pillosu" w:date="2021-02-18T08:07:00Z">
              <w:r>
                <w:t xml:space="preserve">correspond to </w:t>
              </w:r>
            </w:ins>
            <w:ins w:id="3634" w:author="Fatima Maria Pillosu" w:date="2021-02-18T08:10:00Z">
              <w:r w:rsidR="001A382F">
                <w:t>(</w:t>
              </w:r>
            </w:ins>
            <w:ins w:id="3635" w:author="Fatima Maria Pillosu" w:date="2021-02-18T08:07:00Z">
              <w:r>
                <w:t>0</w:t>
              </w:r>
            </w:ins>
            <w:ins w:id="3636" w:author="Fatima Maria Pillosu" w:date="2021-02-18T08:10:00Z">
              <w:r w:rsidR="001A382F">
                <w:t xml:space="preserve"> to </w:t>
              </w:r>
            </w:ins>
            <w:ins w:id="3637" w:author="Fatima Maria Pillosu" w:date="2021-02-18T08:07:00Z">
              <w:r>
                <w:t>12</w:t>
              </w:r>
            </w:ins>
            <w:ins w:id="3638" w:author="Fatima Maria Pillosu" w:date="2021-02-18T08:10:00Z">
              <w:r w:rsidR="001A382F">
                <w:t>)</w:t>
              </w:r>
            </w:ins>
            <w:ins w:id="3639" w:author="Fatima Maria Pillosu" w:date="2021-02-18T08:07:00Z">
              <w:r>
                <w:t xml:space="preserve">, </w:t>
              </w:r>
            </w:ins>
            <w:ins w:id="3640" w:author="Fatima Maria Pillosu" w:date="2021-02-18T08:10:00Z">
              <w:r w:rsidR="001A382F">
                <w:t>(</w:t>
              </w:r>
            </w:ins>
            <w:ins w:id="3641" w:author="Fatima Maria Pillosu" w:date="2021-02-18T08:07:00Z">
              <w:r>
                <w:t>6</w:t>
              </w:r>
            </w:ins>
            <w:ins w:id="3642" w:author="Fatima Maria Pillosu" w:date="2021-02-18T08:10:00Z">
              <w:r w:rsidR="001A382F">
                <w:t xml:space="preserve"> to </w:t>
              </w:r>
            </w:ins>
            <w:ins w:id="3643" w:author="Fatima Maria Pillosu" w:date="2021-02-18T08:07:00Z">
              <w:r>
                <w:t>18</w:t>
              </w:r>
            </w:ins>
            <w:ins w:id="3644" w:author="Fatima Maria Pillosu" w:date="2021-02-18T08:10:00Z">
              <w:r w:rsidR="001A382F">
                <w:t>)</w:t>
              </w:r>
            </w:ins>
            <w:ins w:id="3645" w:author="Fatima Maria Pillosu" w:date="2021-02-18T08:07:00Z">
              <w:r>
                <w:t xml:space="preserve">, </w:t>
              </w:r>
            </w:ins>
            <w:ins w:id="3646" w:author="Fatima Maria Pillosu" w:date="2021-02-18T08:10:00Z">
              <w:r w:rsidR="001A382F">
                <w:t>(</w:t>
              </w:r>
            </w:ins>
            <w:ins w:id="3647" w:author="Fatima Maria Pillosu" w:date="2021-02-18T08:07:00Z">
              <w:r>
                <w:t>12</w:t>
              </w:r>
            </w:ins>
            <w:ins w:id="3648" w:author="Fatima Maria Pillosu" w:date="2021-02-18T08:09:00Z">
              <w:r w:rsidR="001A382F">
                <w:t xml:space="preserve"> </w:t>
              </w:r>
            </w:ins>
            <w:ins w:id="3649" w:author="Fatima Maria Pillosu" w:date="2021-02-18T08:10:00Z">
              <w:r w:rsidR="001A382F">
                <w:t>to</w:t>
              </w:r>
            </w:ins>
            <w:ins w:id="3650" w:author="Fatima Maria Pillosu" w:date="2021-02-18T08:09:00Z">
              <w:r w:rsidR="001A382F">
                <w:t xml:space="preserve"> </w:t>
              </w:r>
            </w:ins>
            <w:ins w:id="3651" w:author="Fatima Maria Pillosu" w:date="2021-02-18T08:07:00Z">
              <w:r>
                <w:t>00</w:t>
              </w:r>
            </w:ins>
            <w:ins w:id="3652" w:author="Fatima Maria Pillosu" w:date="2021-02-18T08:09:00Z">
              <w:r w:rsidR="001A382F">
                <w:t>*</w:t>
              </w:r>
            </w:ins>
            <w:ins w:id="3653" w:author="Fatima Maria Pillosu" w:date="2021-02-18T08:10:00Z">
              <w:r w:rsidR="001A382F">
                <w:t>) and (</w:t>
              </w:r>
            </w:ins>
            <w:ins w:id="3654" w:author="Fatima Maria Pillosu" w:date="2021-02-18T08:08:00Z">
              <w:r>
                <w:t>18</w:t>
              </w:r>
            </w:ins>
            <w:ins w:id="3655" w:author="Fatima Maria Pillosu" w:date="2021-02-18T08:09:00Z">
              <w:r w:rsidR="001A382F">
                <w:t xml:space="preserve"> </w:t>
              </w:r>
            </w:ins>
            <w:ins w:id="3656" w:author="Fatima Maria Pillosu" w:date="2021-02-18T08:10:00Z">
              <w:r w:rsidR="001A382F">
                <w:t>t</w:t>
              </w:r>
            </w:ins>
            <w:ins w:id="3657" w:author="Fatima Maria Pillosu" w:date="2021-02-18T08:11:00Z">
              <w:r w:rsidR="001A382F">
                <w:t>o</w:t>
              </w:r>
            </w:ins>
            <w:ins w:id="3658" w:author="Fatima Maria Pillosu" w:date="2021-02-18T08:09:00Z">
              <w:r w:rsidR="001A382F">
                <w:t xml:space="preserve"> </w:t>
              </w:r>
            </w:ins>
            <w:ins w:id="3659" w:author="Fatima Maria Pillosu" w:date="2021-02-18T08:08:00Z">
              <w:r>
                <w:t>6</w:t>
              </w:r>
            </w:ins>
            <w:ins w:id="3660" w:author="Fatima Maria Pillosu" w:date="2021-02-18T08:09:00Z">
              <w:r w:rsidR="001A382F">
                <w:t>*</w:t>
              </w:r>
            </w:ins>
            <w:ins w:id="3661" w:author="Fatima Maria Pillosu" w:date="2021-02-18T08:11:00Z">
              <w:r w:rsidR="001A382F">
                <w:t>).</w:t>
              </w:r>
            </w:ins>
          </w:p>
          <w:p w14:paraId="474F78EB" w14:textId="73DCF47B" w:rsidR="001A382F" w:rsidRDefault="001A382F" w:rsidP="007E528B">
            <w:pPr>
              <w:spacing w:before="120" w:after="120" w:line="276" w:lineRule="auto"/>
              <w:ind w:firstLine="0"/>
              <w:jc w:val="left"/>
              <w:rPr>
                <w:ins w:id="3662" w:author="Fatima Maria Pillosu" w:date="2021-02-18T08:06:00Z"/>
              </w:rPr>
            </w:pPr>
            <w:ins w:id="3663" w:author="Fatima Maria Pillosu" w:date="2021-02-18T08:09:00Z">
              <w:r>
                <w:t>*</w:t>
              </w:r>
            </w:ins>
            <w:ins w:id="3664" w:author="Fatima Maria Pillosu" w:date="2021-02-18T08:11:00Z">
              <w:r>
                <w:t xml:space="preserve"> on the </w:t>
              </w:r>
            </w:ins>
            <w:ins w:id="3665" w:author="Fatima Maria Pillosu" w:date="2021-02-18T08:09:00Z">
              <w:r>
                <w:t>following day</w:t>
              </w:r>
            </w:ins>
          </w:p>
        </w:tc>
      </w:tr>
      <w:tr w:rsidR="00CE6E39" w14:paraId="2EFD5B32" w14:textId="77777777" w:rsidTr="00A070FE">
        <w:trPr>
          <w:ins w:id="3666" w:author="Fatima Maria Pillosu" w:date="2021-02-18T07:52:00Z"/>
        </w:trPr>
        <w:tc>
          <w:tcPr>
            <w:tcW w:w="2547" w:type="dxa"/>
            <w:tcPrChange w:id="3667" w:author="Fatima Maria Pillosu" w:date="2021-02-18T07:53:00Z">
              <w:tcPr>
                <w:tcW w:w="4530" w:type="dxa"/>
                <w:gridSpan w:val="2"/>
              </w:tcPr>
            </w:tcPrChange>
          </w:tcPr>
          <w:p w14:paraId="136D819D" w14:textId="1D834529" w:rsidR="00CE6E39" w:rsidRPr="00AF7193" w:rsidRDefault="00CE6E39">
            <w:pPr>
              <w:spacing w:before="120" w:after="120" w:line="276" w:lineRule="auto"/>
              <w:ind w:firstLine="0"/>
              <w:jc w:val="left"/>
              <w:rPr>
                <w:ins w:id="3668" w:author="Fatima Maria Pillosu" w:date="2021-02-18T07:52:00Z"/>
                <w:b/>
                <w:bCs/>
                <w:rPrChange w:id="3669" w:author="Fatima Maria Pillosu" w:date="2021-02-18T08:07:00Z">
                  <w:rPr>
                    <w:ins w:id="3670" w:author="Fatima Maria Pillosu" w:date="2021-02-18T07:52:00Z"/>
                  </w:rPr>
                </w:rPrChange>
              </w:rPr>
              <w:pPrChange w:id="3671" w:author="Christel Prudhomme" w:date="2021-02-18T08:07:00Z">
                <w:pPr>
                  <w:ind w:firstLine="0"/>
                </w:pPr>
              </w:pPrChange>
            </w:pPr>
            <w:ins w:id="3672" w:author="Fatima Maria Pillosu" w:date="2021-02-18T08:04:00Z">
              <w:r w:rsidRPr="00AF7193">
                <w:rPr>
                  <w:b/>
                  <w:bCs/>
                  <w:rPrChange w:id="3673" w:author="Fatima Maria Pillosu" w:date="2021-02-18T08:07:00Z">
                    <w:rPr/>
                  </w:rPrChange>
                </w:rPr>
                <w:t>Lead time</w:t>
              </w:r>
            </w:ins>
          </w:p>
        </w:tc>
        <w:tc>
          <w:tcPr>
            <w:tcW w:w="6513" w:type="dxa"/>
            <w:gridSpan w:val="2"/>
            <w:tcPrChange w:id="3674" w:author="Fatima Maria Pillosu" w:date="2021-02-18T07:53:00Z">
              <w:tcPr>
                <w:tcW w:w="4530" w:type="dxa"/>
                <w:gridSpan w:val="2"/>
              </w:tcPr>
            </w:tcPrChange>
          </w:tcPr>
          <w:p w14:paraId="6B121004" w14:textId="3CD1ABD0" w:rsidR="00CE6E39" w:rsidRDefault="00CE6E39">
            <w:pPr>
              <w:spacing w:before="120" w:after="120" w:line="276" w:lineRule="auto"/>
              <w:ind w:firstLine="0"/>
              <w:jc w:val="left"/>
              <w:rPr>
                <w:ins w:id="3675" w:author="Fatima Maria Pillosu" w:date="2021-02-18T07:52:00Z"/>
              </w:rPr>
              <w:pPrChange w:id="3676" w:author="Christel Prudhomme" w:date="2021-02-18T08:07:00Z">
                <w:pPr>
                  <w:ind w:firstLine="0"/>
                </w:pPr>
              </w:pPrChange>
            </w:pPr>
            <w:ins w:id="3677" w:author="Fatima Maria Pillosu" w:date="2021-02-18T08:04:00Z">
              <w:r>
                <w:t>Up to day 10</w:t>
              </w:r>
            </w:ins>
            <w:ins w:id="3678" w:author="Fatima Maria Pillosu" w:date="2021-02-18T08:08:00Z">
              <w:r w:rsidR="003B33E4">
                <w:t>,</w:t>
              </w:r>
            </w:ins>
            <w:ins w:id="3679" w:author="Fatima Maria Pillosu" w:date="2021-02-18T08:04:00Z">
              <w:r>
                <w:t xml:space="preserve"> (t+246)</w:t>
              </w:r>
            </w:ins>
          </w:p>
        </w:tc>
      </w:tr>
      <w:tr w:rsidR="00CE6E39" w14:paraId="1127E888" w14:textId="77777777" w:rsidTr="00A070FE">
        <w:trPr>
          <w:ins w:id="3680" w:author="Fatima Maria Pillosu" w:date="2021-02-18T07:52:00Z"/>
        </w:trPr>
        <w:tc>
          <w:tcPr>
            <w:tcW w:w="2547" w:type="dxa"/>
            <w:tcPrChange w:id="3681" w:author="Fatima Maria Pillosu" w:date="2021-02-18T07:53:00Z">
              <w:tcPr>
                <w:tcW w:w="4530" w:type="dxa"/>
                <w:gridSpan w:val="2"/>
              </w:tcPr>
            </w:tcPrChange>
          </w:tcPr>
          <w:p w14:paraId="48A05CD0" w14:textId="5BCF7A22" w:rsidR="00CE6E39" w:rsidRPr="00AF7193" w:rsidRDefault="00CE6E39">
            <w:pPr>
              <w:spacing w:before="120" w:after="120" w:line="276" w:lineRule="auto"/>
              <w:ind w:firstLine="0"/>
              <w:jc w:val="left"/>
              <w:rPr>
                <w:ins w:id="3682" w:author="Fatima Maria Pillosu" w:date="2021-02-18T07:52:00Z"/>
                <w:b/>
                <w:bCs/>
                <w:rPrChange w:id="3683" w:author="Fatima Maria Pillosu" w:date="2021-02-18T08:07:00Z">
                  <w:rPr>
                    <w:ins w:id="3684" w:author="Fatima Maria Pillosu" w:date="2021-02-18T07:52:00Z"/>
                  </w:rPr>
                </w:rPrChange>
              </w:rPr>
              <w:pPrChange w:id="3685" w:author="Christel Prudhomme" w:date="2021-02-18T08:07:00Z">
                <w:pPr>
                  <w:ind w:firstLine="0"/>
                </w:pPr>
              </w:pPrChange>
            </w:pPr>
            <w:ins w:id="3686" w:author="Fatima Maria Pillosu" w:date="2021-02-18T07:53:00Z">
              <w:r w:rsidRPr="00AF7193">
                <w:rPr>
                  <w:b/>
                  <w:bCs/>
                  <w:rPrChange w:id="3687" w:author="Fatima Maria Pillosu" w:date="2021-02-18T08:07:00Z">
                    <w:rPr/>
                  </w:rPrChange>
                </w:rPr>
                <w:t>F</w:t>
              </w:r>
            </w:ins>
            <w:ins w:id="3688" w:author="Fatima Maria Pillosu" w:date="2021-02-18T08:11:00Z">
              <w:r w:rsidR="003F753E">
                <w:rPr>
                  <w:b/>
                  <w:bCs/>
                </w:rPr>
                <w:t>iles f</w:t>
              </w:r>
            </w:ins>
            <w:ins w:id="3689" w:author="Fatima Maria Pillosu" w:date="2021-02-18T07:53:00Z">
              <w:r w:rsidRPr="00AF7193">
                <w:rPr>
                  <w:b/>
                  <w:bCs/>
                  <w:rPrChange w:id="3690" w:author="Fatima Maria Pillosu" w:date="2021-02-18T08:07:00Z">
                    <w:rPr/>
                  </w:rPrChange>
                </w:rPr>
                <w:t>ormat</w:t>
              </w:r>
            </w:ins>
          </w:p>
        </w:tc>
        <w:tc>
          <w:tcPr>
            <w:tcW w:w="6513" w:type="dxa"/>
            <w:gridSpan w:val="2"/>
            <w:tcPrChange w:id="3691" w:author="Fatima Maria Pillosu" w:date="2021-02-18T07:53:00Z">
              <w:tcPr>
                <w:tcW w:w="4530" w:type="dxa"/>
                <w:gridSpan w:val="2"/>
              </w:tcPr>
            </w:tcPrChange>
          </w:tcPr>
          <w:p w14:paraId="4B1574A0" w14:textId="45CF53C6" w:rsidR="00CE6E39" w:rsidRDefault="00CE6E39">
            <w:pPr>
              <w:spacing w:before="120" w:after="120" w:line="276" w:lineRule="auto"/>
              <w:ind w:firstLine="0"/>
              <w:jc w:val="left"/>
              <w:rPr>
                <w:ins w:id="3692" w:author="Fatima Maria Pillosu" w:date="2021-02-18T07:52:00Z"/>
              </w:rPr>
              <w:pPrChange w:id="3693" w:author="Christel Prudhomme" w:date="2021-02-18T08:07:00Z">
                <w:pPr>
                  <w:ind w:firstLine="0"/>
                </w:pPr>
              </w:pPrChange>
            </w:pPr>
            <w:ins w:id="3694" w:author="Fatima Maria Pillosu" w:date="2021-02-18T07:53:00Z">
              <w:r>
                <w:t>Grib</w:t>
              </w:r>
            </w:ins>
          </w:p>
        </w:tc>
      </w:tr>
      <w:tr w:rsidR="00CE6E39" w:rsidRPr="009D0849" w14:paraId="32DA81A8" w14:textId="77777777" w:rsidTr="00AA5BD0">
        <w:trPr>
          <w:ins w:id="3695" w:author="Fatima Maria Pillosu" w:date="2021-02-18T07:52:00Z"/>
        </w:trPr>
        <w:tc>
          <w:tcPr>
            <w:tcW w:w="2547" w:type="dxa"/>
          </w:tcPr>
          <w:p w14:paraId="05542203" w14:textId="584558F4" w:rsidR="00CE6E39" w:rsidRPr="00AF7193" w:rsidRDefault="00CE6E39">
            <w:pPr>
              <w:spacing w:before="120" w:after="120" w:line="276" w:lineRule="auto"/>
              <w:ind w:firstLine="0"/>
              <w:jc w:val="left"/>
              <w:rPr>
                <w:ins w:id="3696" w:author="Fatima Maria Pillosu" w:date="2021-02-18T07:57:00Z"/>
                <w:b/>
                <w:bCs/>
                <w:rPrChange w:id="3697" w:author="Fatima Maria Pillosu" w:date="2021-02-18T08:07:00Z">
                  <w:rPr>
                    <w:ins w:id="3698" w:author="Fatima Maria Pillosu" w:date="2021-02-18T07:57:00Z"/>
                    <w:lang w:val="it-IT"/>
                  </w:rPr>
                </w:rPrChange>
              </w:rPr>
            </w:pPr>
            <w:ins w:id="3699" w:author="Fatima Maria Pillosu" w:date="2021-02-18T08:01:00Z">
              <w:r w:rsidRPr="00AF7193">
                <w:rPr>
                  <w:b/>
                  <w:bCs/>
                  <w:rPrChange w:id="3700" w:author="Fatima Maria Pillosu" w:date="2021-02-18T08:07:00Z">
                    <w:rPr/>
                  </w:rPrChange>
                </w:rPr>
                <w:t>C</w:t>
              </w:r>
            </w:ins>
            <w:ins w:id="3701" w:author="Fatima Maria Pillosu" w:date="2021-02-18T08:00:00Z">
              <w:r w:rsidRPr="00AF7193">
                <w:rPr>
                  <w:b/>
                  <w:bCs/>
                  <w:rPrChange w:id="3702" w:author="Fatima Maria Pillosu" w:date="2021-02-18T08:07:00Z">
                    <w:rPr/>
                  </w:rPrChange>
                </w:rPr>
                <w:t xml:space="preserve">oordinates of the </w:t>
              </w:r>
            </w:ins>
            <w:ins w:id="3703" w:author="Fatima Maria Pillosu" w:date="2021-02-18T08:01:00Z">
              <w:r w:rsidRPr="00AF7193">
                <w:rPr>
                  <w:b/>
                  <w:bCs/>
                  <w:rPrChange w:id="3704" w:author="Fatima Maria Pillosu" w:date="2021-02-18T08:07:00Z">
                    <w:rPr/>
                  </w:rPrChange>
                </w:rPr>
                <w:t xml:space="preserve">corners of the </w:t>
              </w:r>
            </w:ins>
            <w:ins w:id="3705" w:author="Fatima Maria Pillosu" w:date="2021-02-18T08:00:00Z">
              <w:r w:rsidRPr="00AF7193">
                <w:rPr>
                  <w:b/>
                  <w:bCs/>
                  <w:rPrChange w:id="3706" w:author="Fatima Maria Pillosu" w:date="2021-02-18T08:07:00Z">
                    <w:rPr/>
                  </w:rPrChange>
                </w:rPr>
                <w:t>s</w:t>
              </w:r>
            </w:ins>
            <w:ins w:id="3707" w:author="Fatima Maria Pillosu" w:date="2021-02-18T07:54:00Z">
              <w:r w:rsidRPr="00AF7193">
                <w:rPr>
                  <w:b/>
                  <w:bCs/>
                  <w:rPrChange w:id="3708" w:author="Fatima Maria Pillosu" w:date="2021-02-18T08:07:00Z">
                    <w:rPr/>
                  </w:rPrChange>
                </w:rPr>
                <w:t xml:space="preserve">patial </w:t>
              </w:r>
            </w:ins>
            <w:ins w:id="3709" w:author="Fatima Maria Pillosu" w:date="2021-02-18T08:00:00Z">
              <w:r w:rsidRPr="00AF7193">
                <w:rPr>
                  <w:b/>
                  <w:bCs/>
                  <w:rPrChange w:id="3710" w:author="Fatima Maria Pillosu" w:date="2021-02-18T08:07:00Z">
                    <w:rPr/>
                  </w:rPrChange>
                </w:rPr>
                <w:t>d</w:t>
              </w:r>
            </w:ins>
            <w:ins w:id="3711" w:author="Fatima Maria Pillosu" w:date="2021-02-18T07:53:00Z">
              <w:r w:rsidRPr="00AF7193">
                <w:rPr>
                  <w:b/>
                  <w:bCs/>
                  <w:rPrChange w:id="3712" w:author="Fatima Maria Pillosu" w:date="2021-02-18T08:07:00Z">
                    <w:rPr/>
                  </w:rPrChange>
                </w:rPr>
                <w:t>omain</w:t>
              </w:r>
            </w:ins>
            <w:ins w:id="3713" w:author="Fatima Maria Pillosu" w:date="2021-02-18T08:00:00Z">
              <w:r w:rsidRPr="00AF7193">
                <w:rPr>
                  <w:b/>
                  <w:bCs/>
                  <w:rPrChange w:id="3714" w:author="Fatima Maria Pillosu" w:date="2021-02-18T08:07:00Z">
                    <w:rPr/>
                  </w:rPrChange>
                </w:rPr>
                <w:t xml:space="preserve"> </w:t>
              </w:r>
            </w:ins>
            <w:ins w:id="3715" w:author="Fatima Maria Pillosu" w:date="2021-02-18T08:01:00Z">
              <w:r w:rsidRPr="00AF7193">
                <w:rPr>
                  <w:b/>
                  <w:bCs/>
                  <w:rPrChange w:id="3716" w:author="Fatima Maria Pillosu" w:date="2021-02-18T08:07:00Z">
                    <w:rPr/>
                  </w:rPrChange>
                </w:rPr>
                <w:t xml:space="preserve">over which the forecasts were </w:t>
              </w:r>
            </w:ins>
            <w:ins w:id="3717" w:author="Fatima Maria Pillosu" w:date="2021-02-18T08:00:00Z">
              <w:r w:rsidRPr="00AF7193">
                <w:rPr>
                  <w:b/>
                  <w:bCs/>
                  <w:rPrChange w:id="3718" w:author="Fatima Maria Pillosu" w:date="2021-02-18T08:07:00Z">
                    <w:rPr/>
                  </w:rPrChange>
                </w:rPr>
                <w:t>provided</w:t>
              </w:r>
            </w:ins>
          </w:p>
          <w:p w14:paraId="43106B0B" w14:textId="02C63880" w:rsidR="00CE6E39" w:rsidRPr="00AF7193" w:rsidRDefault="00CE6E39">
            <w:pPr>
              <w:spacing w:before="120" w:after="120" w:line="276" w:lineRule="auto"/>
              <w:ind w:firstLine="0"/>
              <w:jc w:val="left"/>
              <w:rPr>
                <w:ins w:id="3719" w:author="Fatima Maria Pillosu" w:date="2021-02-18T07:52:00Z"/>
                <w:b/>
                <w:bCs/>
                <w:rPrChange w:id="3720" w:author="Fatima Maria Pillosu" w:date="2021-02-18T08:07:00Z">
                  <w:rPr>
                    <w:ins w:id="3721" w:author="Fatima Maria Pillosu" w:date="2021-02-18T07:52:00Z"/>
                  </w:rPr>
                </w:rPrChange>
              </w:rPr>
              <w:pPrChange w:id="3722" w:author="Christel Prudhomme" w:date="2021-02-18T08:07:00Z">
                <w:pPr>
                  <w:ind w:firstLine="0"/>
                </w:pPr>
              </w:pPrChange>
            </w:pPr>
            <w:ins w:id="3723" w:author="Fatima Maria Pillosu" w:date="2021-02-18T07:54:00Z">
              <w:r w:rsidRPr="00AF7193">
                <w:rPr>
                  <w:b/>
                  <w:bCs/>
                  <w:rPrChange w:id="3724" w:author="Fatima Maria Pillosu" w:date="2021-02-18T08:07:00Z">
                    <w:rPr/>
                  </w:rPrChange>
                </w:rPr>
                <w:t>(N</w:t>
              </w:r>
            </w:ins>
            <w:ins w:id="3725" w:author="Fatima Maria Pillosu" w:date="2021-02-18T08:00:00Z">
              <w:r w:rsidRPr="00AF7193">
                <w:rPr>
                  <w:b/>
                  <w:bCs/>
                  <w:rPrChange w:id="3726" w:author="Fatima Maria Pillosu" w:date="2021-02-18T08:07:00Z">
                    <w:rPr/>
                  </w:rPrChange>
                </w:rPr>
                <w:t xml:space="preserve"> </w:t>
              </w:r>
            </w:ins>
            <w:ins w:id="3727" w:author="Fatima Maria Pillosu" w:date="2021-02-18T07:54:00Z">
              <w:r w:rsidRPr="00AF7193">
                <w:rPr>
                  <w:b/>
                  <w:bCs/>
                  <w:rPrChange w:id="3728" w:author="Fatima Maria Pillosu" w:date="2021-02-18T08:07:00Z">
                    <w:rPr/>
                  </w:rPrChange>
                </w:rPr>
                <w:t>/</w:t>
              </w:r>
            </w:ins>
            <w:ins w:id="3729" w:author="Fatima Maria Pillosu" w:date="2021-02-18T08:00:00Z">
              <w:r w:rsidRPr="00AF7193">
                <w:rPr>
                  <w:b/>
                  <w:bCs/>
                  <w:rPrChange w:id="3730" w:author="Fatima Maria Pillosu" w:date="2021-02-18T08:07:00Z">
                    <w:rPr/>
                  </w:rPrChange>
                </w:rPr>
                <w:t xml:space="preserve"> </w:t>
              </w:r>
            </w:ins>
            <w:ins w:id="3731" w:author="Fatima Maria Pillosu" w:date="2021-02-18T07:54:00Z">
              <w:r w:rsidRPr="00AF7193">
                <w:rPr>
                  <w:b/>
                  <w:bCs/>
                  <w:rPrChange w:id="3732" w:author="Fatima Maria Pillosu" w:date="2021-02-18T08:07:00Z">
                    <w:rPr/>
                  </w:rPrChange>
                </w:rPr>
                <w:t>S</w:t>
              </w:r>
            </w:ins>
            <w:ins w:id="3733" w:author="Fatima Maria Pillosu" w:date="2021-02-18T08:00:00Z">
              <w:r w:rsidRPr="00AF7193">
                <w:rPr>
                  <w:b/>
                  <w:bCs/>
                  <w:rPrChange w:id="3734" w:author="Fatima Maria Pillosu" w:date="2021-02-18T08:07:00Z">
                    <w:rPr/>
                  </w:rPrChange>
                </w:rPr>
                <w:t xml:space="preserve"> </w:t>
              </w:r>
            </w:ins>
            <w:ins w:id="3735" w:author="Fatima Maria Pillosu" w:date="2021-02-18T07:54:00Z">
              <w:r w:rsidRPr="00AF7193">
                <w:rPr>
                  <w:b/>
                  <w:bCs/>
                  <w:rPrChange w:id="3736" w:author="Fatima Maria Pillosu" w:date="2021-02-18T08:07:00Z">
                    <w:rPr/>
                  </w:rPrChange>
                </w:rPr>
                <w:t>/</w:t>
              </w:r>
            </w:ins>
            <w:ins w:id="3737" w:author="Fatima Maria Pillosu" w:date="2021-02-18T08:00:00Z">
              <w:r w:rsidRPr="00AF7193">
                <w:rPr>
                  <w:b/>
                  <w:bCs/>
                  <w:rPrChange w:id="3738" w:author="Fatima Maria Pillosu" w:date="2021-02-18T08:07:00Z">
                    <w:rPr/>
                  </w:rPrChange>
                </w:rPr>
                <w:t xml:space="preserve"> </w:t>
              </w:r>
            </w:ins>
            <w:ins w:id="3739" w:author="Fatima Maria Pillosu" w:date="2021-02-18T07:54:00Z">
              <w:r w:rsidRPr="00AF7193">
                <w:rPr>
                  <w:b/>
                  <w:bCs/>
                  <w:rPrChange w:id="3740" w:author="Fatima Maria Pillosu" w:date="2021-02-18T08:07:00Z">
                    <w:rPr/>
                  </w:rPrChange>
                </w:rPr>
                <w:t>O</w:t>
              </w:r>
            </w:ins>
            <w:ins w:id="3741" w:author="Fatima Maria Pillosu" w:date="2021-02-18T08:00:00Z">
              <w:r w:rsidRPr="00AF7193">
                <w:rPr>
                  <w:b/>
                  <w:bCs/>
                  <w:rPrChange w:id="3742" w:author="Fatima Maria Pillosu" w:date="2021-02-18T08:07:00Z">
                    <w:rPr/>
                  </w:rPrChange>
                </w:rPr>
                <w:t xml:space="preserve"> </w:t>
              </w:r>
            </w:ins>
            <w:ins w:id="3743" w:author="Fatima Maria Pillosu" w:date="2021-02-18T07:54:00Z">
              <w:r w:rsidRPr="00AF7193">
                <w:rPr>
                  <w:b/>
                  <w:bCs/>
                  <w:rPrChange w:id="3744" w:author="Fatima Maria Pillosu" w:date="2021-02-18T08:07:00Z">
                    <w:rPr/>
                  </w:rPrChange>
                </w:rPr>
                <w:t>/</w:t>
              </w:r>
            </w:ins>
            <w:ins w:id="3745" w:author="Fatima Maria Pillosu" w:date="2021-02-18T08:00:00Z">
              <w:r w:rsidRPr="00AF7193">
                <w:rPr>
                  <w:b/>
                  <w:bCs/>
                  <w:rPrChange w:id="3746" w:author="Fatima Maria Pillosu" w:date="2021-02-18T08:07:00Z">
                    <w:rPr/>
                  </w:rPrChange>
                </w:rPr>
                <w:t xml:space="preserve"> </w:t>
              </w:r>
            </w:ins>
            <w:ins w:id="3747" w:author="Fatima Maria Pillosu" w:date="2021-02-18T07:54:00Z">
              <w:r w:rsidRPr="00AF7193">
                <w:rPr>
                  <w:b/>
                  <w:bCs/>
                  <w:rPrChange w:id="3748" w:author="Fatima Maria Pillosu" w:date="2021-02-18T08:07:00Z">
                    <w:rPr/>
                  </w:rPrChange>
                </w:rPr>
                <w:t>E)</w:t>
              </w:r>
            </w:ins>
            <w:ins w:id="3749" w:author="Fatima Maria Pillosu" w:date="2021-02-18T07:53:00Z">
              <w:r w:rsidRPr="00AF7193">
                <w:rPr>
                  <w:b/>
                  <w:bCs/>
                  <w:rPrChange w:id="3750" w:author="Fatima Maria Pillosu" w:date="2021-02-18T08:07:00Z">
                    <w:rPr/>
                  </w:rPrChange>
                </w:rPr>
                <w:t xml:space="preserve"> </w:t>
              </w:r>
            </w:ins>
          </w:p>
        </w:tc>
        <w:tc>
          <w:tcPr>
            <w:tcW w:w="3256" w:type="dxa"/>
          </w:tcPr>
          <w:p w14:paraId="4F67C075" w14:textId="77777777" w:rsidR="00CE6E39" w:rsidRPr="003E2630" w:rsidRDefault="00CE6E39" w:rsidP="007E528B">
            <w:pPr>
              <w:spacing w:before="120" w:after="120" w:line="276" w:lineRule="auto"/>
              <w:ind w:firstLine="0"/>
              <w:jc w:val="left"/>
              <w:rPr>
                <w:ins w:id="3751" w:author="Fatima Maria Pillosu" w:date="2021-02-18T07:57:00Z"/>
                <w:rPrChange w:id="3752" w:author="Fatima Maria Pillosu" w:date="2021-02-18T07:59:00Z">
                  <w:rPr>
                    <w:ins w:id="3753" w:author="Fatima Maria Pillosu" w:date="2021-02-18T07:57:00Z"/>
                    <w:lang w:val="it-IT"/>
                  </w:rPr>
                </w:rPrChange>
              </w:rPr>
            </w:pPr>
            <w:ins w:id="3754" w:author="Fatima Maria Pillosu" w:date="2021-02-18T07:54:00Z">
              <w:r w:rsidRPr="003E2630">
                <w:rPr>
                  <w:rPrChange w:id="3755" w:author="Fatima Maria Pillosu" w:date="2021-02-18T07:59:00Z">
                    <w:rPr>
                      <w:lang w:val="it-IT"/>
                    </w:rPr>
                  </w:rPrChange>
                </w:rPr>
                <w:t>Cost Rica</w:t>
              </w:r>
            </w:ins>
          </w:p>
          <w:p w14:paraId="3226C632" w14:textId="24AFF8CE" w:rsidR="00CE6E39" w:rsidRPr="003E2630" w:rsidRDefault="00CE6E39">
            <w:pPr>
              <w:spacing w:before="120" w:after="120" w:line="276" w:lineRule="auto"/>
              <w:ind w:firstLine="0"/>
              <w:jc w:val="left"/>
              <w:rPr>
                <w:ins w:id="3756" w:author="Fatima Maria Pillosu" w:date="2021-02-18T07:52:00Z"/>
              </w:rPr>
              <w:pPrChange w:id="3757" w:author="Christel Prudhomme" w:date="2021-02-18T08:07:00Z">
                <w:pPr>
                  <w:ind w:firstLine="0"/>
                </w:pPr>
              </w:pPrChange>
            </w:pPr>
            <w:ins w:id="3758" w:author="Fatima Maria Pillosu" w:date="2021-02-18T07:57:00Z">
              <w:r w:rsidRPr="003E2630">
                <w:rPr>
                  <w:rPrChange w:id="3759" w:author="Fatima Maria Pillosu" w:date="2021-02-18T07:59:00Z">
                    <w:rPr>
                      <w:lang w:val="it-IT"/>
                    </w:rPr>
                  </w:rPrChange>
                </w:rPr>
                <w:t>(12</w:t>
              </w:r>
            </w:ins>
            <w:ins w:id="3760" w:author="Fatima Maria Pillosu" w:date="2021-02-18T07:58:00Z">
              <w:r w:rsidRPr="003E2630">
                <w:rPr>
                  <w:rPrChange w:id="3761" w:author="Fatima Maria Pillosu" w:date="2021-02-18T07:59:00Z">
                    <w:rPr>
                      <w:lang w:val="it-IT"/>
                    </w:rPr>
                  </w:rPrChange>
                </w:rPr>
                <w:t>°N</w:t>
              </w:r>
            </w:ins>
            <w:ins w:id="3762" w:author="Fatima Maria Pillosu" w:date="2021-02-18T07:59:00Z">
              <w:r w:rsidRPr="003E2630">
                <w:rPr>
                  <w:rPrChange w:id="3763" w:author="Fatima Maria Pillosu" w:date="2021-02-18T07:59:00Z">
                    <w:rPr>
                      <w:lang w:val="it-IT"/>
                    </w:rPr>
                  </w:rPrChange>
                </w:rPr>
                <w:t xml:space="preserve"> /</w:t>
              </w:r>
            </w:ins>
            <w:ins w:id="3764" w:author="Fatima Maria Pillosu" w:date="2021-02-18T07:58:00Z">
              <w:r w:rsidRPr="003E2630">
                <w:rPr>
                  <w:rPrChange w:id="3765" w:author="Fatima Maria Pillosu" w:date="2021-02-18T07:59:00Z">
                    <w:rPr>
                      <w:lang w:val="it-IT"/>
                    </w:rPr>
                  </w:rPrChange>
                </w:rPr>
                <w:t xml:space="preserve"> </w:t>
              </w:r>
            </w:ins>
            <w:ins w:id="3766" w:author="Fatima Maria Pillosu" w:date="2021-02-18T07:59:00Z">
              <w:r w:rsidRPr="003E2630">
                <w:rPr>
                  <w:rPrChange w:id="3767" w:author="Fatima Maria Pillosu" w:date="2021-02-18T07:59:00Z">
                    <w:rPr>
                      <w:lang w:val="it-IT"/>
                    </w:rPr>
                  </w:rPrChange>
                </w:rPr>
                <w:t>7°N /</w:t>
              </w:r>
            </w:ins>
            <w:ins w:id="3768" w:author="Fatima Maria Pillosu" w:date="2021-02-18T07:58:00Z">
              <w:r w:rsidRPr="003E2630">
                <w:rPr>
                  <w:rPrChange w:id="3769" w:author="Fatima Maria Pillosu" w:date="2021-02-18T07:59:00Z">
                    <w:rPr>
                      <w:lang w:val="it-IT"/>
                    </w:rPr>
                  </w:rPrChange>
                </w:rPr>
                <w:t xml:space="preserve"> 87°W</w:t>
              </w:r>
            </w:ins>
            <w:ins w:id="3770" w:author="Fatima Maria Pillosu" w:date="2021-02-18T07:59:00Z">
              <w:r>
                <w:t xml:space="preserve"> / 82°W)</w:t>
              </w:r>
            </w:ins>
          </w:p>
        </w:tc>
        <w:tc>
          <w:tcPr>
            <w:tcW w:w="3257" w:type="dxa"/>
          </w:tcPr>
          <w:p w14:paraId="60D25844" w14:textId="77777777" w:rsidR="00CE6E39" w:rsidRDefault="00CE6E39" w:rsidP="007E528B">
            <w:pPr>
              <w:spacing w:before="120" w:after="120" w:line="276" w:lineRule="auto"/>
              <w:ind w:firstLine="0"/>
              <w:jc w:val="left"/>
              <w:rPr>
                <w:ins w:id="3771" w:author="Fatima Maria Pillosu" w:date="2021-02-18T07:59:00Z"/>
                <w:lang w:val="it-IT"/>
              </w:rPr>
            </w:pPr>
            <w:ins w:id="3772" w:author="Fatima Maria Pillosu" w:date="2021-02-18T07:55:00Z">
              <w:r>
                <w:rPr>
                  <w:lang w:val="it-IT"/>
                </w:rPr>
                <w:t>Hungary</w:t>
              </w:r>
            </w:ins>
          </w:p>
          <w:p w14:paraId="67E76354" w14:textId="6CA2761E" w:rsidR="00CE6E39" w:rsidRPr="00A070FE" w:rsidRDefault="00CE6E39">
            <w:pPr>
              <w:spacing w:before="120" w:after="120" w:line="276" w:lineRule="auto"/>
              <w:ind w:firstLine="0"/>
              <w:jc w:val="left"/>
              <w:rPr>
                <w:ins w:id="3773" w:author="Fatima Maria Pillosu" w:date="2021-02-18T07:52:00Z"/>
                <w:lang w:val="it-IT"/>
                <w:rPrChange w:id="3774" w:author="Fatima Maria Pillosu" w:date="2021-02-18T07:54:00Z">
                  <w:rPr>
                    <w:ins w:id="3775" w:author="Fatima Maria Pillosu" w:date="2021-02-18T07:52:00Z"/>
                  </w:rPr>
                </w:rPrChange>
              </w:rPr>
              <w:pPrChange w:id="3776" w:author="Christel Prudhomme" w:date="2021-02-18T08:07:00Z">
                <w:pPr>
                  <w:ind w:firstLine="0"/>
                </w:pPr>
              </w:pPrChange>
            </w:pPr>
            <w:ins w:id="3777" w:author="Fatima Maria Pillosu" w:date="2021-02-18T08:02:00Z">
              <w:r>
                <w:rPr>
                  <w:lang w:val="it-IT"/>
                </w:rPr>
                <w:t xml:space="preserve">(49°N / 45°N / 15°E / </w:t>
              </w:r>
            </w:ins>
            <w:ins w:id="3778" w:author="Fatima Maria Pillosu" w:date="2021-02-18T08:03:00Z">
              <w:r>
                <w:rPr>
                  <w:lang w:val="it-IT"/>
                </w:rPr>
                <w:t>24°E</w:t>
              </w:r>
            </w:ins>
            <w:ins w:id="3779" w:author="Fatima Maria Pillosu" w:date="2021-02-18T08:02:00Z">
              <w:r>
                <w:rPr>
                  <w:lang w:val="it-IT"/>
                </w:rPr>
                <w:t>)</w:t>
              </w:r>
            </w:ins>
          </w:p>
        </w:tc>
      </w:tr>
    </w:tbl>
    <w:p w14:paraId="786BD4FA" w14:textId="316BC51B" w:rsidR="00A070FE" w:rsidRPr="001B4107" w:rsidRDefault="003E2630">
      <w:pPr>
        <w:pStyle w:val="Caption"/>
        <w:rPr>
          <w:ins w:id="3780" w:author="Fatima Pillosu" w:date="2021-02-15T09:21:00Z"/>
        </w:rPr>
        <w:pPrChange w:id="3781" w:author="Fatima Maria Pillosu" w:date="2021-02-18T07:55:00Z">
          <w:pPr>
            <w:pStyle w:val="Heading1"/>
            <w:ind w:firstLine="0"/>
          </w:pPr>
        </w:pPrChange>
      </w:pPr>
      <w:bookmarkStart w:id="3782" w:name="_Ref64528370"/>
      <w:ins w:id="3783" w:author="Fatima Maria Pillosu" w:date="2021-02-18T07:55:00Z">
        <w:r>
          <w:t xml:space="preserve">Table </w:t>
        </w:r>
        <w:r>
          <w:fldChar w:fldCharType="begin"/>
        </w:r>
        <w:r>
          <w:instrText xml:space="preserve"> SEQ Table \* ARABIC </w:instrText>
        </w:r>
      </w:ins>
      <w:r>
        <w:fldChar w:fldCharType="separate"/>
      </w:r>
      <w:ins w:id="3784" w:author="Fatima Pillosu" w:date="2021-03-17T10:31:00Z">
        <w:r w:rsidR="00AB02D3">
          <w:rPr>
            <w:noProof/>
          </w:rPr>
          <w:t>2</w:t>
        </w:r>
      </w:ins>
      <w:ins w:id="3785" w:author="Fatima Maria Pillosu" w:date="2021-02-18T07:55:00Z">
        <w:r>
          <w:fldChar w:fldCharType="end"/>
        </w:r>
        <w:bookmarkEnd w:id="3782"/>
        <w:r>
          <w:t xml:space="preserve"> </w:t>
        </w:r>
      </w:ins>
      <w:ins w:id="3786" w:author="Fatima Maria Pillosu" w:date="2021-02-18T07:56:00Z">
        <w:r>
          <w:t>–</w:t>
        </w:r>
      </w:ins>
      <w:ins w:id="3787" w:author="Fatima Maria Pillosu" w:date="2021-02-18T07:55:00Z">
        <w:r>
          <w:t xml:space="preserve"> </w:t>
        </w:r>
      </w:ins>
      <w:ins w:id="3788" w:author="Fatima Maria Pillosu" w:date="2021-02-18T07:56:00Z">
        <w:r>
          <w:t xml:space="preserve">Characteristics of the </w:t>
        </w:r>
      </w:ins>
      <w:ins w:id="3789" w:author="Fatima Maria Pillosu" w:date="2021-02-18T14:46:00Z">
        <w:r w:rsidR="00E45C4E">
          <w:t xml:space="preserve">ecPoint-Rainfall </w:t>
        </w:r>
      </w:ins>
      <w:ins w:id="3790" w:author="Fatima Maria Pillosu" w:date="2021-02-18T07:56:00Z">
        <w:r>
          <w:t>forecasts provided to IMN and OMSZ.</w:t>
        </w:r>
      </w:ins>
    </w:p>
    <w:p w14:paraId="18D8DB5F" w14:textId="77777777" w:rsidR="00983CC0" w:rsidRPr="00510FA1" w:rsidRDefault="00983CC0">
      <w:pPr>
        <w:ind w:firstLine="0"/>
        <w:rPr>
          <w:ins w:id="3791" w:author="Fatima Pillosu" w:date="2021-02-15T09:21:00Z"/>
        </w:rPr>
        <w:pPrChange w:id="3792" w:author="Fatima Maria Pillosu" w:date="2021-02-18T07:46:00Z">
          <w:pPr>
            <w:pStyle w:val="Heading1"/>
            <w:ind w:firstLine="0"/>
          </w:pPr>
        </w:pPrChange>
      </w:pPr>
    </w:p>
    <w:p w14:paraId="5A5D5C21" w14:textId="6F4292DF" w:rsidR="00983CC0" w:rsidRDefault="00983CC0" w:rsidP="003D0E19">
      <w:pPr>
        <w:ind w:firstLine="0"/>
        <w:rPr>
          <w:ins w:id="3793" w:author="Fatima Maria Pillosu" w:date="2021-02-18T15:11:00Z"/>
        </w:rPr>
      </w:pPr>
    </w:p>
    <w:p w14:paraId="680975F6" w14:textId="48E13205" w:rsidR="003D0E19" w:rsidRDefault="003D0E19" w:rsidP="003D0E19">
      <w:pPr>
        <w:ind w:firstLine="0"/>
        <w:rPr>
          <w:ins w:id="3794" w:author="Fatima Maria Pillosu" w:date="2021-02-18T15:11:00Z"/>
        </w:rPr>
      </w:pPr>
    </w:p>
    <w:p w14:paraId="0248B5BA" w14:textId="23BB7DEB" w:rsidR="003D0E19" w:rsidRDefault="003D0E19" w:rsidP="003D0E19">
      <w:pPr>
        <w:ind w:firstLine="0"/>
        <w:rPr>
          <w:ins w:id="3795" w:author="Fatima Maria Pillosu" w:date="2021-02-18T15:11:00Z"/>
        </w:rPr>
      </w:pPr>
    </w:p>
    <w:p w14:paraId="6ADA6A8C" w14:textId="53C1E880" w:rsidR="003D0E19" w:rsidRDefault="003D0E19" w:rsidP="003D0E19">
      <w:pPr>
        <w:ind w:firstLine="0"/>
        <w:rPr>
          <w:ins w:id="3796" w:author="Fatima Maria Pillosu" w:date="2021-02-18T15:11:00Z"/>
        </w:rPr>
      </w:pPr>
    </w:p>
    <w:p w14:paraId="51014852" w14:textId="52B66004" w:rsidR="003D0E19" w:rsidRDefault="003D0E19" w:rsidP="003D0E19">
      <w:pPr>
        <w:ind w:firstLine="0"/>
        <w:rPr>
          <w:ins w:id="3797" w:author="Fatima Maria Pillosu" w:date="2021-02-18T15:11:00Z"/>
        </w:rPr>
      </w:pPr>
    </w:p>
    <w:p w14:paraId="398E64E7" w14:textId="5539BC06" w:rsidR="003D0E19" w:rsidRDefault="003D0E19" w:rsidP="003D0E19">
      <w:pPr>
        <w:ind w:firstLine="0"/>
        <w:rPr>
          <w:ins w:id="3798" w:author="Fatima Maria Pillosu" w:date="2021-02-18T15:11:00Z"/>
        </w:rPr>
      </w:pPr>
    </w:p>
    <w:p w14:paraId="22EF0919" w14:textId="6E13B831" w:rsidR="003D0E19" w:rsidRDefault="003D0E19" w:rsidP="003D0E19">
      <w:pPr>
        <w:ind w:firstLine="0"/>
        <w:rPr>
          <w:ins w:id="3799" w:author="Fatima Maria Pillosu" w:date="2021-02-18T15:11:00Z"/>
        </w:rPr>
      </w:pPr>
    </w:p>
    <w:p w14:paraId="058E23CB" w14:textId="77777777" w:rsidR="003D0E19" w:rsidRPr="00510FA1" w:rsidDel="005B3996" w:rsidRDefault="003D0E19">
      <w:pPr>
        <w:ind w:firstLine="0"/>
        <w:rPr>
          <w:ins w:id="3800" w:author="Fatima Pillosu" w:date="2021-02-15T09:21:00Z"/>
          <w:del w:id="3801" w:author="Fatima Maria Pillosu" w:date="2021-02-18T15:26:00Z"/>
        </w:rPr>
        <w:pPrChange w:id="3802" w:author="Fatima Maria Pillosu" w:date="2021-02-18T15:11:00Z">
          <w:pPr>
            <w:pStyle w:val="Heading1"/>
            <w:ind w:firstLine="0"/>
          </w:pPr>
        </w:pPrChange>
      </w:pPr>
    </w:p>
    <w:p w14:paraId="1A3AC377" w14:textId="77777777" w:rsidR="00983CC0" w:rsidRPr="00FA7AFD" w:rsidDel="005B3996" w:rsidRDefault="00983CC0">
      <w:pPr>
        <w:rPr>
          <w:ins w:id="3803" w:author="Fatima Pillosu" w:date="2021-02-15T09:21:00Z"/>
          <w:del w:id="3804" w:author="Fatima Maria Pillosu" w:date="2021-02-18T15:26:00Z"/>
        </w:rPr>
        <w:pPrChange w:id="3805" w:author="Fatima Pillosu" w:date="2021-02-15T09:31:00Z">
          <w:pPr>
            <w:pStyle w:val="Heading1"/>
            <w:ind w:firstLine="0"/>
          </w:pPr>
        </w:pPrChange>
      </w:pPr>
    </w:p>
    <w:p w14:paraId="29C92042" w14:textId="77777777" w:rsidR="00983CC0" w:rsidRPr="00FA7AFD" w:rsidDel="005B3996" w:rsidRDefault="00983CC0">
      <w:pPr>
        <w:ind w:firstLine="0"/>
        <w:rPr>
          <w:ins w:id="3806" w:author="Fatima Pillosu" w:date="2021-02-15T09:21:00Z"/>
          <w:del w:id="3807" w:author="Fatima Maria Pillosu" w:date="2021-02-18T15:26:00Z"/>
        </w:rPr>
        <w:pPrChange w:id="3808" w:author="Fatima Pillosu" w:date="2021-02-15T09:31:00Z">
          <w:pPr>
            <w:pStyle w:val="Heading1"/>
            <w:ind w:firstLine="0"/>
          </w:pPr>
        </w:pPrChange>
      </w:pPr>
    </w:p>
    <w:p w14:paraId="7242E069" w14:textId="77777777" w:rsidR="00BE60DE" w:rsidRDefault="00BE60DE" w:rsidP="007E528B">
      <w:pPr>
        <w:pStyle w:val="Heading1"/>
        <w:numPr>
          <w:ilvl w:val="0"/>
          <w:numId w:val="0"/>
        </w:numPr>
        <w:rPr>
          <w:ins w:id="3809" w:author="Fatima Pillosu" w:date="2021-02-15T16:37:00Z"/>
        </w:rPr>
        <w:sectPr w:rsidR="00BE60DE" w:rsidSect="00F66924">
          <w:pgSz w:w="11906" w:h="16838"/>
          <w:pgMar w:top="1418" w:right="1418" w:bottom="1418" w:left="1418" w:header="709" w:footer="709" w:gutter="0"/>
          <w:lnNumType w:countBy="1" w:restart="continuous"/>
          <w:cols w:space="708"/>
          <w:docGrid w:linePitch="360"/>
        </w:sectPr>
      </w:pPr>
    </w:p>
    <w:p w14:paraId="73AB35B1" w14:textId="2874B538" w:rsidR="00467F32" w:rsidDel="00AB02D3" w:rsidRDefault="004B2ADD">
      <w:pPr>
        <w:pStyle w:val="Heading1"/>
        <w:numPr>
          <w:ilvl w:val="0"/>
          <w:numId w:val="0"/>
        </w:numPr>
        <w:ind w:left="357"/>
        <w:rPr>
          <w:ins w:id="3810" w:author="Fatima Maria Pillosu" w:date="2021-03-14T09:04:00Z"/>
          <w:del w:id="3811" w:author="Fatima Pillosu" w:date="2021-03-17T10:37:00Z"/>
        </w:rPr>
        <w:pPrChange w:id="3812" w:author="Fatima Pillosu" w:date="2021-03-17T10:37:00Z">
          <w:pPr>
            <w:pStyle w:val="Heading1"/>
            <w:numPr>
              <w:numId w:val="0"/>
            </w:numPr>
            <w:ind w:left="0" w:firstLine="0"/>
          </w:pPr>
        </w:pPrChange>
      </w:pPr>
      <w:ins w:id="3813" w:author="Fatima Pillosu" w:date="2021-02-15T09:21:00Z">
        <w:r>
          <w:lastRenderedPageBreak/>
          <w:t>Figures</w:t>
        </w:r>
      </w:ins>
    </w:p>
    <w:p w14:paraId="2BDC9C11" w14:textId="0D23A78E" w:rsidR="000113AA" w:rsidDel="00AB02D3" w:rsidRDefault="000113AA">
      <w:pPr>
        <w:pStyle w:val="Heading1"/>
        <w:numPr>
          <w:ilvl w:val="0"/>
          <w:numId w:val="0"/>
        </w:numPr>
        <w:ind w:left="357"/>
        <w:rPr>
          <w:ins w:id="3814" w:author="Fatima Maria Pillosu" w:date="2021-03-14T09:04:00Z"/>
          <w:del w:id="3815" w:author="Fatima Pillosu" w:date="2021-03-17T10:36:00Z"/>
        </w:rPr>
        <w:pPrChange w:id="3816" w:author="Fatima Pillosu" w:date="2021-03-17T10:37:00Z">
          <w:pPr>
            <w:ind w:firstLine="0"/>
          </w:pPr>
        </w:pPrChange>
      </w:pPr>
      <w:ins w:id="3817" w:author="Fatima Maria Pillosu" w:date="2021-03-14T09:07:00Z">
        <w:del w:id="3818" w:author="Fatima Pillosu" w:date="2021-03-15T06:22:00Z">
          <w:r w:rsidDel="00D27FF1">
            <w:rPr>
              <w:noProof/>
            </w:rPr>
            <w:drawing>
              <wp:inline distT="0" distB="0" distL="0" distR="0" wp14:anchorId="6AA35A52" wp14:editId="61F84887">
                <wp:extent cx="5759450" cy="66763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6676390"/>
                        </a:xfrm>
                        <a:prstGeom prst="rect">
                          <a:avLst/>
                        </a:prstGeom>
                      </pic:spPr>
                    </pic:pic>
                  </a:graphicData>
                </a:graphic>
              </wp:inline>
            </w:drawing>
          </w:r>
        </w:del>
      </w:ins>
    </w:p>
    <w:p w14:paraId="44687BEF" w14:textId="64124246" w:rsidR="000113AA" w:rsidDel="00AB02D3" w:rsidRDefault="000113AA">
      <w:pPr>
        <w:pStyle w:val="Heading1"/>
        <w:numPr>
          <w:ilvl w:val="0"/>
          <w:numId w:val="0"/>
        </w:numPr>
        <w:ind w:left="357"/>
        <w:rPr>
          <w:ins w:id="3819" w:author="Fatima Maria Pillosu" w:date="2021-03-14T09:04:00Z"/>
          <w:del w:id="3820" w:author="Fatima Pillosu" w:date="2021-03-17T10:36:00Z"/>
        </w:rPr>
        <w:pPrChange w:id="3821" w:author="Fatima Pillosu" w:date="2021-03-17T10:37:00Z">
          <w:pPr>
            <w:ind w:firstLine="0"/>
          </w:pPr>
        </w:pPrChange>
      </w:pPr>
    </w:p>
    <w:p w14:paraId="17CCB2D4" w14:textId="10700AB9" w:rsidR="000113AA" w:rsidDel="00AB02D3" w:rsidRDefault="000113AA">
      <w:pPr>
        <w:pStyle w:val="Heading1"/>
        <w:numPr>
          <w:ilvl w:val="0"/>
          <w:numId w:val="0"/>
        </w:numPr>
        <w:ind w:left="357"/>
        <w:rPr>
          <w:ins w:id="3822" w:author="Fatima Maria Pillosu" w:date="2021-03-14T09:04:00Z"/>
          <w:del w:id="3823" w:author="Fatima Pillosu" w:date="2021-03-17T10:37:00Z"/>
        </w:rPr>
        <w:pPrChange w:id="3824" w:author="Fatima Pillosu" w:date="2021-03-17T10:37:00Z">
          <w:pPr/>
        </w:pPrChange>
      </w:pPr>
    </w:p>
    <w:p w14:paraId="355820AB" w14:textId="23E3804F" w:rsidR="000113AA" w:rsidDel="00AB02D3" w:rsidRDefault="000113AA">
      <w:pPr>
        <w:pStyle w:val="Heading1"/>
        <w:numPr>
          <w:ilvl w:val="0"/>
          <w:numId w:val="0"/>
        </w:numPr>
        <w:ind w:left="357"/>
        <w:rPr>
          <w:ins w:id="3825" w:author="Fatima Maria Pillosu" w:date="2021-03-14T09:04:00Z"/>
          <w:del w:id="3826" w:author="Fatima Pillosu" w:date="2021-03-17T10:37:00Z"/>
        </w:rPr>
        <w:pPrChange w:id="3827" w:author="Fatima Pillosu" w:date="2021-03-17T10:37:00Z">
          <w:pPr/>
        </w:pPrChange>
      </w:pPr>
    </w:p>
    <w:p w14:paraId="69BE17F6" w14:textId="77777777" w:rsidR="000113AA" w:rsidRPr="007E528B" w:rsidRDefault="000113AA">
      <w:pPr>
        <w:pStyle w:val="Heading1"/>
        <w:numPr>
          <w:ilvl w:val="0"/>
          <w:numId w:val="0"/>
        </w:numPr>
        <w:ind w:left="357"/>
        <w:rPr>
          <w:ins w:id="3828" w:author="Fatima Pillosu" w:date="2021-02-15T09:21:00Z"/>
        </w:rPr>
        <w:pPrChange w:id="3829" w:author="Fatima Pillosu" w:date="2021-03-17T10:37:00Z">
          <w:pPr>
            <w:pStyle w:val="Heading1"/>
            <w:ind w:firstLine="0"/>
          </w:pPr>
        </w:pPrChange>
      </w:pPr>
    </w:p>
    <w:p w14:paraId="4ABB44E8" w14:textId="7F4055A7" w:rsidR="004B2ADD" w:rsidRDefault="007E195D" w:rsidP="007E195D">
      <w:pPr>
        <w:ind w:firstLine="0"/>
        <w:jc w:val="center"/>
        <w:rPr>
          <w:ins w:id="3830" w:author="Fatima Pillosu" w:date="2021-02-15T09:26:00Z"/>
        </w:rPr>
      </w:pPr>
      <w:ins w:id="3831" w:author="Fatima Pillosu" w:date="2021-02-15T09:24:00Z">
        <w:r>
          <w:rPr>
            <w:noProof/>
          </w:rPr>
          <w:drawing>
            <wp:inline distT="0" distB="0" distL="0" distR="0" wp14:anchorId="6222D36A" wp14:editId="35F3BBF8">
              <wp:extent cx="7524331" cy="5031430"/>
              <wp:effectExtent l="8255" t="0" r="889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589294" cy="5074870"/>
                      </a:xfrm>
                      <a:prstGeom prst="rect">
                        <a:avLst/>
                      </a:prstGeom>
                    </pic:spPr>
                  </pic:pic>
                </a:graphicData>
              </a:graphic>
            </wp:inline>
          </w:drawing>
        </w:r>
      </w:ins>
    </w:p>
    <w:p w14:paraId="40847B30" w14:textId="3D160362" w:rsidR="002073EC" w:rsidRDefault="002073EC" w:rsidP="002073EC">
      <w:pPr>
        <w:pStyle w:val="Caption"/>
        <w:rPr>
          <w:ins w:id="3832" w:author="Fatima Pillosu" w:date="2021-03-17T10:39:00Z"/>
        </w:rPr>
      </w:pPr>
      <w:bookmarkStart w:id="3833" w:name="_Ref66873528"/>
      <w:ins w:id="3834" w:author="Fatima Pillosu" w:date="2021-03-17T10:39:00Z">
        <w:r>
          <w:t xml:space="preserve">Fig. </w:t>
        </w:r>
        <w:r>
          <w:fldChar w:fldCharType="begin"/>
        </w:r>
        <w:r>
          <w:instrText xml:space="preserve"> SEQ Fig. \* ARABIC </w:instrText>
        </w:r>
      </w:ins>
      <w:r>
        <w:fldChar w:fldCharType="separate"/>
      </w:r>
      <w:ins w:id="3835" w:author="Fatima Maria Pillosu" w:date="2021-03-18T17:19:00Z">
        <w:r w:rsidR="00361AB3">
          <w:rPr>
            <w:noProof/>
          </w:rPr>
          <w:t>1</w:t>
        </w:r>
      </w:ins>
      <w:ins w:id="3836" w:author="Fatima Pillosu" w:date="2021-03-17T10:39:00Z">
        <w:r>
          <w:fldChar w:fldCharType="end"/>
        </w:r>
        <w:bookmarkEnd w:id="3833"/>
        <w:r>
          <w:t xml:space="preserve"> - </w:t>
        </w:r>
        <w:r w:rsidRPr="003C6666">
          <w:t xml:space="preserve">ecPoint </w:t>
        </w:r>
        <w:r>
          <w:t>w</w:t>
        </w:r>
        <w:r w:rsidRPr="003C6666">
          <w:t>orkflow. The left (red) panel represents the ecPoint's offline calibration process. The right (green) panel represents the ecPoint's forecast generation process and the products that can be derived from the</w:t>
        </w:r>
        <w:r>
          <w:t xml:space="preserve"> </w:t>
        </w:r>
        <w:r w:rsidRPr="003C6666">
          <w:t>post-processing output. The variable "rainfall" was used in this figure two illustrate both processes, calibration and forecast generation, but they can be used to post-process also other variables, e.g. "temperature".</w:t>
        </w:r>
      </w:ins>
    </w:p>
    <w:p w14:paraId="65D3B9B7" w14:textId="77FBFFAC" w:rsidR="00AB02D3" w:rsidRDefault="00AB02D3" w:rsidP="00AB02D3">
      <w:pPr>
        <w:ind w:firstLine="0"/>
        <w:rPr>
          <w:ins w:id="3837" w:author="Fatima Pillosu" w:date="2021-03-17T10:37:00Z"/>
        </w:rPr>
      </w:pPr>
      <w:ins w:id="3838" w:author="Fatima Pillosu" w:date="2021-03-17T10:37:00Z">
        <w:del w:id="3839" w:author="Fatima Maria Pillosu" w:date="2021-03-21T08:46:00Z">
          <w:r w:rsidDel="0008285F">
            <w:rPr>
              <w:noProof/>
            </w:rPr>
            <w:lastRenderedPageBreak/>
            <w:drawing>
              <wp:inline distT="0" distB="0" distL="0" distR="0" wp14:anchorId="3F84ECB7" wp14:editId="07D6CD0B">
                <wp:extent cx="5759450" cy="6947535"/>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6947535"/>
                        </a:xfrm>
                        <a:prstGeom prst="rect">
                          <a:avLst/>
                        </a:prstGeom>
                      </pic:spPr>
                    </pic:pic>
                  </a:graphicData>
                </a:graphic>
              </wp:inline>
            </w:drawing>
          </w:r>
        </w:del>
      </w:ins>
      <w:ins w:id="3840" w:author="Fatima Maria Pillosu" w:date="2021-03-21T08:46:00Z">
        <w:r w:rsidR="0008285F">
          <w:rPr>
            <w:noProof/>
          </w:rPr>
          <w:drawing>
            <wp:inline distT="0" distB="0" distL="0" distR="0" wp14:anchorId="198C6A5D" wp14:editId="5E6B8C31">
              <wp:extent cx="5759450" cy="682244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6822440"/>
                      </a:xfrm>
                      <a:prstGeom prst="rect">
                        <a:avLst/>
                      </a:prstGeom>
                    </pic:spPr>
                  </pic:pic>
                </a:graphicData>
              </a:graphic>
            </wp:inline>
          </w:drawing>
        </w:r>
      </w:ins>
    </w:p>
    <w:p w14:paraId="06888C8F" w14:textId="316A404F" w:rsidR="00AB02D3" w:rsidRDefault="00AB02D3" w:rsidP="00AB02D3">
      <w:pPr>
        <w:pStyle w:val="Caption"/>
        <w:rPr>
          <w:ins w:id="3841" w:author="Fatima Pillosu" w:date="2021-03-17T10:37:00Z"/>
        </w:rPr>
      </w:pPr>
      <w:ins w:id="3842" w:author="Fatima Pillosu" w:date="2021-03-17T10:37:00Z">
        <w:r>
          <w:t xml:space="preserve">Fig. </w:t>
        </w:r>
        <w:r>
          <w:fldChar w:fldCharType="begin"/>
        </w:r>
        <w:r>
          <w:instrText xml:space="preserve"> SEQ Fig. \* ARABIC </w:instrText>
        </w:r>
        <w:r>
          <w:fldChar w:fldCharType="separate"/>
        </w:r>
      </w:ins>
      <w:ins w:id="3843" w:author="Fatima Maria Pillosu" w:date="2021-03-18T17:19:00Z">
        <w:r w:rsidR="00361AB3">
          <w:rPr>
            <w:noProof/>
          </w:rPr>
          <w:t>2</w:t>
        </w:r>
      </w:ins>
      <w:ins w:id="3844" w:author="Fatima Pillosu" w:date="2021-03-17T10:37:00Z">
        <w:r>
          <w:fldChar w:fldCharType="end"/>
        </w:r>
        <w:r>
          <w:t xml:space="preserve"> – </w:t>
        </w:r>
        <w:r w:rsidRPr="001D6E41">
          <w:t>Panel (a) shows the climatological regions in which Costa Rica is divided. The box shows the location of Costa Rica in Central America. Panel (b) shows the administrative regions (colours shades) and counties (white lines) in which Hungary is divided. The box shows the location of Hungary in Europe. Panels (c) and (d) show the orography in Costa Rica and Hungary, respectively. Panels (d) and (e) show the annual rainfall (in mm) in Costa Rica and Hungary, respectively.</w:t>
        </w:r>
      </w:ins>
    </w:p>
    <w:p w14:paraId="7B381178" w14:textId="77777777" w:rsidR="00AB02D3" w:rsidRPr="00DB56E2" w:rsidRDefault="00AB02D3">
      <w:pPr>
        <w:ind w:firstLine="0"/>
        <w:rPr>
          <w:ins w:id="3845" w:author="Fatima Pillosu" w:date="2021-02-15T09:25:00Z"/>
        </w:rPr>
        <w:pPrChange w:id="3846" w:author="Fatima Pillosu" w:date="2021-03-17T10:39:00Z">
          <w:pPr>
            <w:jc w:val="center"/>
          </w:pPr>
        </w:pPrChange>
      </w:pPr>
    </w:p>
    <w:p w14:paraId="43B8BADF" w14:textId="1A3484C2" w:rsidR="00477FF9" w:rsidRPr="009E55FD" w:rsidRDefault="00224F4E">
      <w:pPr>
        <w:ind w:firstLine="0"/>
        <w:jc w:val="center"/>
        <w:rPr>
          <w:ins w:id="3847" w:author="Fatima Pillosu" w:date="2021-02-15T09:20:00Z"/>
        </w:rPr>
        <w:pPrChange w:id="3848" w:author="Fatima Pillosu" w:date="2021-02-15T10:36:00Z">
          <w:pPr>
            <w:pStyle w:val="Heading1"/>
            <w:ind w:firstLine="0"/>
          </w:pPr>
        </w:pPrChange>
      </w:pPr>
      <w:ins w:id="3849" w:author="Fatima Pillosu" w:date="2021-02-15T10:18:00Z">
        <w:r>
          <w:rPr>
            <w:noProof/>
          </w:rPr>
          <w:lastRenderedPageBreak/>
          <w:drawing>
            <wp:inline distT="0" distB="0" distL="0" distR="0" wp14:anchorId="6BD5BFCB" wp14:editId="5D6EF1FA">
              <wp:extent cx="5211944" cy="77343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944" cy="7734300"/>
                      </a:xfrm>
                      <a:prstGeom prst="rect">
                        <a:avLst/>
                      </a:prstGeom>
                    </pic:spPr>
                  </pic:pic>
                </a:graphicData>
              </a:graphic>
            </wp:inline>
          </w:drawing>
        </w:r>
      </w:ins>
    </w:p>
    <w:p w14:paraId="4FE75D8C" w14:textId="713C9FF9" w:rsidR="0097632F" w:rsidRDefault="00224F4E">
      <w:pPr>
        <w:pStyle w:val="Caption"/>
        <w:rPr>
          <w:ins w:id="3850" w:author="Fatima Maria Pillosu" w:date="2021-03-21T08:46:00Z"/>
        </w:rPr>
      </w:pPr>
      <w:bookmarkStart w:id="3851" w:name="_Ref65057147"/>
      <w:ins w:id="3852" w:author="Fatima Pillosu" w:date="2021-02-15T10:19:00Z">
        <w:r>
          <w:t xml:space="preserve">Fig. </w:t>
        </w:r>
        <w:r>
          <w:fldChar w:fldCharType="begin"/>
        </w:r>
        <w:r>
          <w:instrText xml:space="preserve"> SEQ Fig. \* ARABIC </w:instrText>
        </w:r>
      </w:ins>
      <w:r>
        <w:fldChar w:fldCharType="separate"/>
      </w:r>
      <w:ins w:id="3853" w:author="Fatima Maria Pillosu" w:date="2021-03-18T17:19:00Z">
        <w:r w:rsidR="00361AB3">
          <w:rPr>
            <w:noProof/>
          </w:rPr>
          <w:t>3</w:t>
        </w:r>
      </w:ins>
      <w:ins w:id="3854" w:author="Fatima Pillosu" w:date="2021-03-17T10:39:00Z">
        <w:del w:id="3855" w:author="Fatima Maria Pillosu" w:date="2021-03-18T16:18:00Z">
          <w:r w:rsidR="002073EC" w:rsidDel="0097632F">
            <w:rPr>
              <w:noProof/>
            </w:rPr>
            <w:delText>3</w:delText>
          </w:r>
        </w:del>
      </w:ins>
      <w:ins w:id="3856" w:author="Fatima Pillosu" w:date="2021-02-15T10:19:00Z">
        <w:r>
          <w:fldChar w:fldCharType="end"/>
        </w:r>
        <w:bookmarkEnd w:id="3851"/>
        <w:r>
          <w:t xml:space="preserve"> - </w:t>
        </w:r>
        <w:r w:rsidR="00580F16">
          <w:t>E</w:t>
        </w:r>
        <w:r w:rsidR="00580F16" w:rsidRPr="00580F16">
          <w:t xml:space="preserve">xperiment </w:t>
        </w:r>
      </w:ins>
      <w:ins w:id="3857" w:author="Fatima Pillosu" w:date="2021-02-15T10:20:00Z">
        <w:r w:rsidR="00F44A27">
          <w:t>design</w:t>
        </w:r>
        <w:r w:rsidR="00BB1A73">
          <w:t>. The</w:t>
        </w:r>
      </w:ins>
      <w:ins w:id="3858" w:author="Fatima Pillosu" w:date="2021-02-15T10:22:00Z">
        <w:r w:rsidR="00E620A6">
          <w:t xml:space="preserve"> grey</w:t>
        </w:r>
      </w:ins>
      <w:ins w:id="3859" w:author="Fatima Pillosu" w:date="2021-02-15T10:33:00Z">
        <w:r w:rsidR="00A82C2B">
          <w:t xml:space="preserve"> boxes</w:t>
        </w:r>
      </w:ins>
      <w:ins w:id="3860" w:author="Fatima Pillosu" w:date="2021-02-15T10:20:00Z">
        <w:r w:rsidR="00BB1A73">
          <w:t xml:space="preserve"> describe the different steps carried out </w:t>
        </w:r>
      </w:ins>
      <w:ins w:id="3861" w:author="Fatima Pillosu" w:date="2021-02-15T10:29:00Z">
        <w:r w:rsidR="00D9750C">
          <w:t>during</w:t>
        </w:r>
      </w:ins>
      <w:ins w:id="3862" w:author="Fatima Pillosu" w:date="2021-02-15T10:20:00Z">
        <w:r w:rsidR="00BB1A73">
          <w:t xml:space="preserve"> </w:t>
        </w:r>
        <w:r w:rsidR="00B9574F">
          <w:t>the “</w:t>
        </w:r>
      </w:ins>
      <w:ins w:id="3863" w:author="Fatima Pillosu" w:date="2021-02-15T10:19:00Z">
        <w:r w:rsidR="00580F16" w:rsidRPr="00580F16">
          <w:t>real-time</w:t>
        </w:r>
      </w:ins>
      <w:ins w:id="3864" w:author="Fatima Pillosu" w:date="2021-02-15T10:20:00Z">
        <w:r w:rsidR="00B9574F">
          <w:t>”</w:t>
        </w:r>
      </w:ins>
      <w:ins w:id="3865" w:author="Fatima Pillosu" w:date="2021-02-15T10:19:00Z">
        <w:r w:rsidR="00580F16" w:rsidRPr="00580F16">
          <w:t xml:space="preserve"> and</w:t>
        </w:r>
      </w:ins>
      <w:ins w:id="3866" w:author="Fatima Pillosu" w:date="2021-02-15T10:20:00Z">
        <w:r w:rsidR="00B9574F">
          <w:t xml:space="preserve"> the</w:t>
        </w:r>
      </w:ins>
      <w:ins w:id="3867" w:author="Fatima Pillosu" w:date="2021-02-15T10:19:00Z">
        <w:r w:rsidR="00580F16" w:rsidRPr="00580F16">
          <w:t xml:space="preserve"> </w:t>
        </w:r>
      </w:ins>
      <w:ins w:id="3868" w:author="Fatima Pillosu" w:date="2021-02-15T10:20:00Z">
        <w:r w:rsidR="00B9574F">
          <w:t>“</w:t>
        </w:r>
      </w:ins>
      <w:ins w:id="3869" w:author="Fatima Pillosu" w:date="2021-02-15T10:19:00Z">
        <w:r w:rsidR="00580F16" w:rsidRPr="00580F16">
          <w:t>offline</w:t>
        </w:r>
      </w:ins>
      <w:ins w:id="3870" w:author="Fatima Pillosu" w:date="2021-02-15T10:20:00Z">
        <w:r w:rsidR="00B9574F">
          <w:t>” phase</w:t>
        </w:r>
      </w:ins>
      <w:ins w:id="3871" w:author="Fatima Pillosu" w:date="2021-02-15T10:21:00Z">
        <w:r w:rsidR="00841458">
          <w:t xml:space="preserve"> of the project</w:t>
        </w:r>
      </w:ins>
      <w:ins w:id="3872" w:author="Fatima Pillosu" w:date="2021-02-15T10:19:00Z">
        <w:r w:rsidR="00580F16" w:rsidRPr="00580F16">
          <w:t>.</w:t>
        </w:r>
      </w:ins>
      <w:ins w:id="3873" w:author="Fatima Pillosu" w:date="2021-02-15T10:23:00Z">
        <w:r w:rsidR="000F2D28">
          <w:t xml:space="preserve"> The</w:t>
        </w:r>
      </w:ins>
      <w:ins w:id="3874" w:author="Fatima Pillosu" w:date="2021-02-15T10:29:00Z">
        <w:r w:rsidR="00D9750C" w:rsidRPr="00D9750C">
          <w:t xml:space="preserve"> </w:t>
        </w:r>
        <w:r w:rsidR="00D9750C">
          <w:t xml:space="preserve">yellow rhombus contained the questions asked at key moments of the study to </w:t>
        </w:r>
      </w:ins>
      <w:ins w:id="3875" w:author="Fatima Pillosu" w:date="2021-02-15T10:30:00Z">
        <w:r w:rsidR="00FE381C">
          <w:t>define the path</w:t>
        </w:r>
      </w:ins>
      <w:ins w:id="3876" w:author="Fatima Pillosu" w:date="2021-02-15T10:33:00Z">
        <w:r w:rsidR="00A82C2B">
          <w:t xml:space="preserve"> to take in</w:t>
        </w:r>
      </w:ins>
      <w:ins w:id="3877" w:author="Fatima Pillosu" w:date="2021-02-15T10:30:00Z">
        <w:r w:rsidR="00FE381C">
          <w:t xml:space="preserve"> the experiment. </w:t>
        </w:r>
      </w:ins>
      <w:ins w:id="3878" w:author="Fatima Pillosu" w:date="2021-02-15T10:32:00Z">
        <w:r w:rsidR="001A68CD">
          <w:t>T</w:t>
        </w:r>
      </w:ins>
      <w:ins w:id="3879" w:author="Fatima Pillosu" w:date="2021-02-15T10:30:00Z">
        <w:r w:rsidR="00FE381C">
          <w:t>he green boxes represent the actions</w:t>
        </w:r>
      </w:ins>
      <w:ins w:id="3880" w:author="Fatima Pillosu" w:date="2021-02-15T10:34:00Z">
        <w:r w:rsidR="00220C58">
          <w:t xml:space="preserve"> taken</w:t>
        </w:r>
      </w:ins>
      <w:ins w:id="3881" w:author="Fatima Pillosu" w:date="2021-02-15T10:30:00Z">
        <w:r w:rsidR="00FE381C">
          <w:t xml:space="preserve"> </w:t>
        </w:r>
      </w:ins>
      <w:ins w:id="3882" w:author="Fatima Pillosu" w:date="2021-02-15T10:31:00Z">
        <w:r w:rsidR="00FE381C">
          <w:t>based on</w:t>
        </w:r>
      </w:ins>
      <w:ins w:id="3883" w:author="Fatima Pillosu" w:date="2021-02-15T10:30:00Z">
        <w:r w:rsidR="00FE381C">
          <w:t xml:space="preserve"> th</w:t>
        </w:r>
      </w:ins>
      <w:ins w:id="3884" w:author="Fatima Pillosu" w:date="2021-02-15T10:31:00Z">
        <w:r w:rsidR="00A61A99">
          <w:t xml:space="preserve">e </w:t>
        </w:r>
      </w:ins>
      <w:ins w:id="3885" w:author="Fatima Pillosu" w:date="2021-02-15T10:32:00Z">
        <w:r w:rsidR="001A68CD">
          <w:t xml:space="preserve">followed </w:t>
        </w:r>
      </w:ins>
      <w:ins w:id="3886" w:author="Fatima Pillosu" w:date="2021-02-15T10:31:00Z">
        <w:r w:rsidR="00A61A99">
          <w:t>path</w:t>
        </w:r>
      </w:ins>
      <w:ins w:id="3887" w:author="Fatima Pillosu" w:date="2021-02-15T10:32:00Z">
        <w:r w:rsidR="001A68CD">
          <w:t>.</w:t>
        </w:r>
      </w:ins>
      <w:ins w:id="3888" w:author="Fatima Pillosu" w:date="2021-02-15T10:31:00Z">
        <w:r w:rsidR="00A61A99">
          <w:t xml:space="preserve"> </w:t>
        </w:r>
      </w:ins>
      <w:ins w:id="3889" w:author="Fatima Pillosu" w:date="2021-02-15T10:32:00Z">
        <w:r w:rsidR="001A68CD">
          <w:t xml:space="preserve">Finally, the </w:t>
        </w:r>
        <w:del w:id="3890" w:author="Fatima Maria Pillosu" w:date="2021-02-16T13:46:00Z">
          <w:r w:rsidR="001A68CD" w:rsidDel="00E54A8B">
            <w:delText>read</w:delText>
          </w:r>
        </w:del>
      </w:ins>
      <w:ins w:id="3891" w:author="Fatima Maria Pillosu" w:date="2021-02-16T13:46:00Z">
        <w:r w:rsidR="00E54A8B">
          <w:t>red</w:t>
        </w:r>
      </w:ins>
      <w:ins w:id="3892" w:author="Fatima Pillosu" w:date="2021-02-15T10:32:00Z">
        <w:r w:rsidR="001A68CD">
          <w:t xml:space="preserve">, </w:t>
        </w:r>
        <w:del w:id="3893" w:author="Fatima Maria Pillosu" w:date="2021-02-22T14:27:00Z">
          <w:r w:rsidR="001A68CD" w:rsidDel="008C486C">
            <w:delText>blue</w:delText>
          </w:r>
        </w:del>
      </w:ins>
      <w:ins w:id="3894" w:author="Fatima Maria Pillosu" w:date="2021-02-22T14:27:00Z">
        <w:r w:rsidR="008C486C">
          <w:t>blue,</w:t>
        </w:r>
      </w:ins>
      <w:ins w:id="3895" w:author="Fatima Pillosu" w:date="2021-02-15T10:32:00Z">
        <w:r w:rsidR="001A68CD">
          <w:t xml:space="preserve"> and cyan </w:t>
        </w:r>
      </w:ins>
      <w:ins w:id="3896" w:author="Fatima Pillosu" w:date="2021-02-15T10:34:00Z">
        <w:r w:rsidR="00220C58">
          <w:t xml:space="preserve">frames </w:t>
        </w:r>
        <w:r w:rsidR="00BF7738">
          <w:t>encom</w:t>
        </w:r>
      </w:ins>
      <w:ins w:id="3897" w:author="Fatima Pillosu" w:date="2021-02-15T10:35:00Z">
        <w:r w:rsidR="00BF7738">
          <w:t xml:space="preserve">pass </w:t>
        </w:r>
        <w:r w:rsidR="00CF5B8F">
          <w:t>the steps done by ecPoint developers, volunteer testers, and developer &amp; testers, respectively</w:t>
        </w:r>
      </w:ins>
      <w:ins w:id="3898" w:author="Fatima Pillosu" w:date="2021-02-15T10:36:00Z">
        <w:r w:rsidR="00CF5B8F">
          <w:t>.</w:t>
        </w:r>
      </w:ins>
    </w:p>
    <w:p w14:paraId="3DD215D5" w14:textId="77777777" w:rsidR="0008285F" w:rsidRPr="009D0849" w:rsidRDefault="0008285F">
      <w:pPr>
        <w:rPr>
          <w:ins w:id="3899" w:author="Fatima Maria Pillosu" w:date="2021-03-18T16:13:00Z"/>
        </w:rPr>
        <w:pPrChange w:id="3900" w:author="Fatima Maria Pillosu" w:date="2021-03-21T08:46:00Z">
          <w:pPr>
            <w:pStyle w:val="Caption"/>
          </w:pPr>
        </w:pPrChange>
      </w:pPr>
    </w:p>
    <w:p w14:paraId="1987BA93" w14:textId="3C41E577" w:rsidR="003C6666" w:rsidRDefault="008D7D40" w:rsidP="0097632F">
      <w:pPr>
        <w:pStyle w:val="Caption"/>
        <w:jc w:val="center"/>
        <w:rPr>
          <w:ins w:id="3901" w:author="Fatima Maria Pillosu" w:date="2021-03-18T16:13:00Z"/>
        </w:rPr>
      </w:pPr>
      <w:ins w:id="3902" w:author="Fatima Maria Pillosu" w:date="2021-03-18T17:02:00Z">
        <w:r>
          <w:rPr>
            <w:noProof/>
          </w:rPr>
          <w:lastRenderedPageBreak/>
          <w:drawing>
            <wp:inline distT="0" distB="0" distL="0" distR="0" wp14:anchorId="470CD428" wp14:editId="145CB5DB">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ins>
    </w:p>
    <w:p w14:paraId="633B6873" w14:textId="0A348499" w:rsidR="0097632F" w:rsidRDefault="0097632F" w:rsidP="0097632F">
      <w:pPr>
        <w:pStyle w:val="Caption"/>
        <w:rPr>
          <w:ins w:id="3903" w:author="Fatima Maria Pillosu" w:date="2021-03-21T08:46:00Z"/>
        </w:rPr>
      </w:pPr>
      <w:bookmarkStart w:id="3904" w:name="_Ref66976808"/>
      <w:ins w:id="3905" w:author="Fatima Maria Pillosu" w:date="2021-03-18T16:18:00Z">
        <w:r>
          <w:t xml:space="preserve">Fig. </w:t>
        </w:r>
        <w:r>
          <w:fldChar w:fldCharType="begin"/>
        </w:r>
        <w:r>
          <w:instrText xml:space="preserve"> SEQ Fig. \* ARABIC </w:instrText>
        </w:r>
      </w:ins>
      <w:r>
        <w:fldChar w:fldCharType="separate"/>
      </w:r>
      <w:ins w:id="3906" w:author="Fatima Maria Pillosu" w:date="2021-03-18T17:19:00Z">
        <w:r w:rsidR="00361AB3">
          <w:rPr>
            <w:noProof/>
          </w:rPr>
          <w:t>4</w:t>
        </w:r>
      </w:ins>
      <w:ins w:id="3907" w:author="Fatima Maria Pillosu" w:date="2021-03-18T16:18:00Z">
        <w:r>
          <w:fldChar w:fldCharType="end"/>
        </w:r>
        <w:bookmarkEnd w:id="3904"/>
        <w:r>
          <w:t xml:space="preserve"> </w:t>
        </w:r>
      </w:ins>
      <w:ins w:id="3908" w:author="Fatima Maria Pillosu" w:date="2021-03-18T17:02:00Z">
        <w:r w:rsidR="008D7D40">
          <w:t>–</w:t>
        </w:r>
      </w:ins>
      <w:ins w:id="3909" w:author="Fatima Maria Pillosu" w:date="2021-03-18T16:18:00Z">
        <w:r>
          <w:t xml:space="preserve"> </w:t>
        </w:r>
        <w:r w:rsidRPr="0097632F">
          <w:t>Prod</w:t>
        </w:r>
      </w:ins>
      <w:ins w:id="3910" w:author="Fatima Maria Pillosu" w:date="2021-03-18T17:02:00Z">
        <w:r w:rsidR="008D7D40">
          <w:t>ucts developed by IMN and OMSZ</w:t>
        </w:r>
      </w:ins>
      <w:ins w:id="3911" w:author="Fatima Maria Pillosu" w:date="2021-03-18T16:18:00Z">
        <w:r w:rsidRPr="0097632F">
          <w:t xml:space="preserve"> based on ecPoint-Rainfall</w:t>
        </w:r>
      </w:ins>
      <w:ins w:id="3912" w:author="Fatima Maria Pillosu" w:date="2021-03-18T17:02:00Z">
        <w:r w:rsidR="008D7D40">
          <w:t xml:space="preserve">. Panel (a) </w:t>
        </w:r>
      </w:ins>
      <w:ins w:id="3913" w:author="Fatima Maria Pillosu" w:date="2021-03-18T17:03:00Z">
        <w:r w:rsidR="008D7D40">
          <w:t xml:space="preserve">is a map plot displaying the </w:t>
        </w:r>
      </w:ins>
      <w:ins w:id="3914" w:author="Fatima Maria Pillosu" w:date="2021-03-18T16:18:00Z">
        <w:r w:rsidRPr="0097632F">
          <w:t>85</w:t>
        </w:r>
        <w:r w:rsidRPr="0097632F">
          <w:rPr>
            <w:vertAlign w:val="superscript"/>
            <w:rPrChange w:id="3915" w:author="Fatima Maria Pillosu" w:date="2021-03-18T16:18:00Z">
              <w:rPr/>
            </w:rPrChange>
          </w:rPr>
          <w:t>th</w:t>
        </w:r>
        <w:r>
          <w:t xml:space="preserve"> </w:t>
        </w:r>
        <w:r w:rsidRPr="0097632F">
          <w:t xml:space="preserve">percentile </w:t>
        </w:r>
        <w:r>
          <w:t xml:space="preserve">of ecPoint-Rainfall </w:t>
        </w:r>
        <w:r w:rsidRPr="0097632F">
          <w:t>over Costa Rica.</w:t>
        </w:r>
      </w:ins>
      <w:ins w:id="3916" w:author="Fatima Maria Pillosu" w:date="2021-03-18T17:03:00Z">
        <w:r w:rsidR="008D7D40">
          <w:t xml:space="preserve"> Panel (b) is a meteogram displ</w:t>
        </w:r>
      </w:ins>
      <w:ins w:id="3917" w:author="Fatima Maria Pillosu" w:date="2021-03-18T17:04:00Z">
        <w:r w:rsidR="008D7D40">
          <w:t>aying 12-hourly precipitation from the ECMWF ENS</w:t>
        </w:r>
      </w:ins>
      <w:ins w:id="3918" w:author="Fatima Maria Pillosu" w:date="2021-03-18T17:11:00Z">
        <w:r w:rsidR="005347D8">
          <w:t xml:space="preserve"> </w:t>
        </w:r>
      </w:ins>
      <w:ins w:id="3919" w:author="Fatima Maria Pillosu" w:date="2021-03-18T17:12:00Z">
        <w:r w:rsidR="005347D8">
          <w:t xml:space="preserve">in </w:t>
        </w:r>
      </w:ins>
      <w:ins w:id="3920" w:author="Fatima Maria Pillosu" w:date="2021-03-18T17:11:00Z">
        <w:r w:rsidR="005347D8">
          <w:t>blue</w:t>
        </w:r>
      </w:ins>
      <w:ins w:id="3921" w:author="Fatima Maria Pillosu" w:date="2021-03-18T17:04:00Z">
        <w:r w:rsidR="008D7D40">
          <w:t xml:space="preserve"> and ecPoint-Rainfall </w:t>
        </w:r>
      </w:ins>
      <w:ins w:id="3922" w:author="Fatima Maria Pillosu" w:date="2021-03-18T17:12:00Z">
        <w:r w:rsidR="005347D8">
          <w:t xml:space="preserve">in </w:t>
        </w:r>
      </w:ins>
      <w:ins w:id="3923" w:author="Fatima Maria Pillosu" w:date="2021-03-18T17:11:00Z">
        <w:r w:rsidR="005347D8">
          <w:t xml:space="preserve">orange </w:t>
        </w:r>
      </w:ins>
      <w:ins w:id="3924" w:author="Fatima Maria Pillosu" w:date="2021-03-18T17:04:00Z">
        <w:r w:rsidR="008D7D40">
          <w:t xml:space="preserve">(first panel), </w:t>
        </w:r>
      </w:ins>
      <w:ins w:id="3925" w:author="Fatima Maria Pillosu" w:date="2021-03-18T17:05:00Z">
        <w:r w:rsidR="008D7D40">
          <w:t>rate of convective precipitation ratio (second panel), 700 hPa wind speed (third panel), a</w:t>
        </w:r>
      </w:ins>
      <w:ins w:id="3926" w:author="Fatima Maria Pillosu" w:date="2021-03-18T17:06:00Z">
        <w:r w:rsidR="008D7D40">
          <w:t>nd CAPE (</w:t>
        </w:r>
      </w:ins>
      <w:ins w:id="3927" w:author="Fatima Maria Pillosu" w:date="2021-03-18T17:14:00Z">
        <w:r w:rsidR="006B43B7">
          <w:t>fourth</w:t>
        </w:r>
      </w:ins>
      <w:ins w:id="3928" w:author="Fatima Maria Pillosu" w:date="2021-03-18T17:06:00Z">
        <w:r w:rsidR="008D7D40">
          <w:t xml:space="preserve"> panel) from ECMWF ENS. Panel (c) is a map plot </w:t>
        </w:r>
        <w:bookmarkStart w:id="3929" w:name="_Hlk66980226"/>
        <w:r w:rsidR="008D7D40">
          <w:t>displaying the 9</w:t>
        </w:r>
      </w:ins>
      <w:ins w:id="3930" w:author="Fatima Maria Pillosu" w:date="2021-03-18T17:07:00Z">
        <w:r w:rsidR="008D7D40">
          <w:t>0</w:t>
        </w:r>
        <w:r w:rsidR="008D7D40" w:rsidRPr="008D7D40">
          <w:rPr>
            <w:vertAlign w:val="superscript"/>
            <w:rPrChange w:id="3931" w:author="Fatima Maria Pillosu" w:date="2021-03-18T17:07:00Z">
              <w:rPr/>
            </w:rPrChange>
          </w:rPr>
          <w:t>th</w:t>
        </w:r>
        <w:r w:rsidR="008D7D40">
          <w:rPr>
            <w:vertAlign w:val="superscript"/>
          </w:rPr>
          <w:t xml:space="preserve"> </w:t>
        </w:r>
        <w:r w:rsidR="008D7D40">
          <w:t xml:space="preserve"> (top number), 75</w:t>
        </w:r>
        <w:r w:rsidR="008D7D40" w:rsidRPr="008D7D40">
          <w:rPr>
            <w:vertAlign w:val="superscript"/>
            <w:rPrChange w:id="3932" w:author="Fatima Maria Pillosu" w:date="2021-03-18T17:07:00Z">
              <w:rPr/>
            </w:rPrChange>
          </w:rPr>
          <w:t>th</w:t>
        </w:r>
        <w:r w:rsidR="008D7D40">
          <w:t>, 50</w:t>
        </w:r>
        <w:r w:rsidR="008D7D40" w:rsidRPr="008D7D40">
          <w:rPr>
            <w:vertAlign w:val="superscript"/>
            <w:rPrChange w:id="3933" w:author="Fatima Maria Pillosu" w:date="2021-03-18T17:07:00Z">
              <w:rPr/>
            </w:rPrChange>
          </w:rPr>
          <w:t>th</w:t>
        </w:r>
        <w:r w:rsidR="008D7D40">
          <w:t>, 25</w:t>
        </w:r>
        <w:r w:rsidR="008D7D40" w:rsidRPr="008D7D40">
          <w:rPr>
            <w:vertAlign w:val="superscript"/>
            <w:rPrChange w:id="3934" w:author="Fatima Maria Pillosu" w:date="2021-03-18T17:07:00Z">
              <w:rPr/>
            </w:rPrChange>
          </w:rPr>
          <w:t>th</w:t>
        </w:r>
        <w:r w:rsidR="008D7D40">
          <w:t xml:space="preserve"> and 10</w:t>
        </w:r>
        <w:r w:rsidR="008D7D40" w:rsidRPr="008D7D40">
          <w:rPr>
            <w:vertAlign w:val="superscript"/>
            <w:rPrChange w:id="3935" w:author="Fatima Maria Pillosu" w:date="2021-03-18T17:07:00Z">
              <w:rPr/>
            </w:rPrChange>
          </w:rPr>
          <w:t>th</w:t>
        </w:r>
        <w:r w:rsidR="008D7D40">
          <w:t xml:space="preserve"> (bottom number) percentiles for each grid box (</w:t>
        </w:r>
      </w:ins>
      <w:ins w:id="3936" w:author="Fatima Maria Pillosu" w:date="2021-03-18T17:08:00Z">
        <w:r w:rsidR="008D7D40">
          <w:t>of 0.5 degree resolution</w:t>
        </w:r>
      </w:ins>
      <w:ins w:id="3937" w:author="Fatima Maria Pillosu" w:date="2021-03-18T17:07:00Z">
        <w:r w:rsidR="008D7D40">
          <w:t>)</w:t>
        </w:r>
      </w:ins>
      <w:ins w:id="3938" w:author="Fatima Maria Pillosu" w:date="2021-03-18T17:08:00Z">
        <w:r w:rsidR="008D7D40">
          <w:t>.</w:t>
        </w:r>
      </w:ins>
    </w:p>
    <w:p w14:paraId="1BCF9D4D" w14:textId="77777777" w:rsidR="0008285F" w:rsidRPr="009D0849" w:rsidRDefault="0008285F">
      <w:pPr>
        <w:rPr>
          <w:ins w:id="3939" w:author="Fatima Pillosu" w:date="2021-02-15T09:21:00Z"/>
        </w:rPr>
        <w:pPrChange w:id="3940" w:author="Fatima Maria Pillosu" w:date="2021-03-21T08:46:00Z">
          <w:pPr>
            <w:pStyle w:val="Heading1"/>
            <w:ind w:firstLine="0"/>
          </w:pPr>
        </w:pPrChange>
      </w:pPr>
    </w:p>
    <w:bookmarkEnd w:id="3929"/>
    <w:p w14:paraId="7AC55ECB" w14:textId="77777777" w:rsidR="0008285F" w:rsidRDefault="0008285F">
      <w:pPr>
        <w:pStyle w:val="Heading1"/>
        <w:numPr>
          <w:ilvl w:val="0"/>
          <w:numId w:val="0"/>
        </w:numPr>
        <w:rPr>
          <w:ins w:id="3941" w:author="Fatima Maria Pillosu" w:date="2021-03-21T08:48:00Z"/>
        </w:rPr>
      </w:pPr>
    </w:p>
    <w:p w14:paraId="04A06CC3" w14:textId="77777777" w:rsidR="00F11964" w:rsidRDefault="00F11964" w:rsidP="00F11964">
      <w:pPr>
        <w:pStyle w:val="Heading1"/>
        <w:numPr>
          <w:ilvl w:val="0"/>
          <w:numId w:val="0"/>
        </w:numPr>
        <w:ind w:left="714"/>
        <w:jc w:val="center"/>
        <w:rPr>
          <w:ins w:id="3942" w:author="Fatima Maria Pillosu" w:date="2021-03-21T08:48:00Z"/>
        </w:rPr>
      </w:pPr>
      <w:ins w:id="3943" w:author="Fatima Maria Pillosu" w:date="2021-03-21T08:48:00Z">
        <w:r>
          <w:rPr>
            <w:noProof/>
          </w:rPr>
          <w:lastRenderedPageBreak/>
          <w:drawing>
            <wp:inline distT="0" distB="0" distL="0" distR="0" wp14:anchorId="5762E4BA" wp14:editId="07ED99ED">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ins>
    </w:p>
    <w:p w14:paraId="6D85E28A" w14:textId="77777777" w:rsidR="009D0849" w:rsidRDefault="00F11964">
      <w:pPr>
        <w:pStyle w:val="Caption"/>
        <w:rPr>
          <w:ins w:id="3944" w:author="Fatima Maria Pillosu" w:date="2021-03-21T23:09:00Z"/>
        </w:rPr>
      </w:pPr>
      <w:bookmarkStart w:id="3945" w:name="_Ref67024588"/>
      <w:ins w:id="3946" w:author="Fatima Maria Pillosu" w:date="2021-03-21T08:48:00Z">
        <w:r>
          <w:t xml:space="preserve">Fig. </w:t>
        </w:r>
        <w:r>
          <w:fldChar w:fldCharType="begin"/>
        </w:r>
        <w:r>
          <w:instrText xml:space="preserve"> SEQ Fig. \* ARABIC </w:instrText>
        </w:r>
        <w:r>
          <w:fldChar w:fldCharType="separate"/>
        </w:r>
        <w:r>
          <w:rPr>
            <w:noProof/>
          </w:rPr>
          <w:t>5</w:t>
        </w:r>
        <w:r>
          <w:fldChar w:fldCharType="end"/>
        </w:r>
        <w:bookmarkEnd w:id="3945"/>
        <w:r>
          <w:t xml:space="preserve"> - </w:t>
        </w:r>
        <w:r w:rsidRPr="00361AB3">
          <w:t>Panels from (a) to (f) show 12-hourly rainfall observations during the extreme rainfall event occurred between October 3rd and 5th, 2018</w:t>
        </w:r>
        <w:r w:rsidR="002003B7">
          <w:t>.</w:t>
        </w:r>
      </w:ins>
    </w:p>
    <w:p w14:paraId="019132A3" w14:textId="77777777" w:rsidR="009D0849" w:rsidRDefault="009D0849" w:rsidP="009D0849">
      <w:pPr>
        <w:ind w:firstLine="0"/>
        <w:rPr>
          <w:ins w:id="3947" w:author="Fatima Maria Pillosu" w:date="2021-03-21T23:09:00Z"/>
        </w:rPr>
      </w:pPr>
    </w:p>
    <w:p w14:paraId="04B49464" w14:textId="77777777" w:rsidR="009D0849" w:rsidRDefault="009D0849" w:rsidP="009D0849">
      <w:pPr>
        <w:ind w:firstLine="0"/>
        <w:rPr>
          <w:ins w:id="3948" w:author="Fatima Maria Pillosu" w:date="2021-03-21T23:09:00Z"/>
        </w:rPr>
      </w:pPr>
    </w:p>
    <w:p w14:paraId="3FAAE77C" w14:textId="77777777" w:rsidR="009D0849" w:rsidRDefault="009D0849" w:rsidP="009D0849">
      <w:pPr>
        <w:ind w:firstLine="0"/>
        <w:rPr>
          <w:ins w:id="3949" w:author="Fatima Maria Pillosu" w:date="2021-03-21T23:09:00Z"/>
        </w:rPr>
      </w:pPr>
      <w:ins w:id="3950" w:author="Fatima Maria Pillosu" w:date="2021-03-21T23:09:00Z">
        <w:r>
          <w:rPr>
            <w:noProof/>
          </w:rPr>
          <w:lastRenderedPageBreak/>
          <w:drawing>
            <wp:inline distT="0" distB="0" distL="0" distR="0" wp14:anchorId="675AC8C1" wp14:editId="0C37C06A">
              <wp:extent cx="5759450" cy="7863840"/>
              <wp:effectExtent l="0" t="0" r="0" b="381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9450" cy="7863840"/>
                      </a:xfrm>
                      <a:prstGeom prst="rect">
                        <a:avLst/>
                      </a:prstGeom>
                    </pic:spPr>
                  </pic:pic>
                </a:graphicData>
              </a:graphic>
            </wp:inline>
          </w:drawing>
        </w:r>
      </w:ins>
    </w:p>
    <w:p w14:paraId="5F600A05" w14:textId="77777777" w:rsidR="009D0849" w:rsidRDefault="009D0849" w:rsidP="009D0849">
      <w:pPr>
        <w:ind w:firstLine="0"/>
        <w:rPr>
          <w:ins w:id="3951" w:author="Fatima Maria Pillosu" w:date="2021-03-21T23:10:00Z"/>
        </w:rPr>
      </w:pPr>
    </w:p>
    <w:p w14:paraId="2E9BD3F2" w14:textId="77777777" w:rsidR="009D0849" w:rsidRDefault="00044A1B" w:rsidP="00044A1B">
      <w:pPr>
        <w:ind w:firstLine="0"/>
        <w:jc w:val="center"/>
        <w:rPr>
          <w:ins w:id="3952" w:author="Fatima Maria Pillosu" w:date="2021-03-22T00:19:00Z"/>
        </w:rPr>
      </w:pPr>
      <w:ins w:id="3953" w:author="Fatima Maria Pillosu" w:date="2021-03-21T23:36:00Z">
        <w:r>
          <w:rPr>
            <w:noProof/>
          </w:rPr>
          <w:lastRenderedPageBreak/>
          <w:drawing>
            <wp:inline distT="0" distB="0" distL="0" distR="0" wp14:anchorId="4E8A9837" wp14:editId="3DAA1766">
              <wp:extent cx="3277652" cy="25146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95750" cy="2605204"/>
                      </a:xfrm>
                      <a:prstGeom prst="rect">
                        <a:avLst/>
                      </a:prstGeom>
                    </pic:spPr>
                  </pic:pic>
                </a:graphicData>
              </a:graphic>
            </wp:inline>
          </w:drawing>
        </w:r>
      </w:ins>
    </w:p>
    <w:p w14:paraId="5B3A00F4" w14:textId="63A8FC8E" w:rsidR="00503C54" w:rsidRDefault="00503C54" w:rsidP="00044A1B">
      <w:pPr>
        <w:ind w:firstLine="0"/>
        <w:jc w:val="center"/>
        <w:rPr>
          <w:ins w:id="3954" w:author="Fatima Maria Pillosu" w:date="2021-03-22T00:19:00Z"/>
        </w:rPr>
      </w:pPr>
    </w:p>
    <w:p w14:paraId="64EDB13F" w14:textId="77777777" w:rsidR="00503C54" w:rsidRDefault="00503C54" w:rsidP="00044A1B">
      <w:pPr>
        <w:ind w:firstLine="0"/>
        <w:jc w:val="center"/>
        <w:rPr>
          <w:ins w:id="3955" w:author="Fatima Maria Pillosu" w:date="2021-03-22T00:19:00Z"/>
        </w:rPr>
      </w:pPr>
    </w:p>
    <w:p w14:paraId="771FCDC5" w14:textId="77777777" w:rsidR="00503C54" w:rsidRDefault="00503C54" w:rsidP="00044A1B">
      <w:pPr>
        <w:ind w:firstLine="0"/>
        <w:jc w:val="center"/>
        <w:rPr>
          <w:ins w:id="3956" w:author="Fatima Maria Pillosu" w:date="2021-03-22T00:19:00Z"/>
        </w:rPr>
      </w:pPr>
    </w:p>
    <w:p w14:paraId="5B88C387" w14:textId="0FB1A458" w:rsidR="00503C54" w:rsidRPr="009D0849" w:rsidRDefault="00503C54" w:rsidP="00044A1B">
      <w:pPr>
        <w:ind w:firstLine="0"/>
        <w:jc w:val="center"/>
        <w:rPr>
          <w:ins w:id="3957" w:author="Fatima Maria Pillosu" w:date="2021-03-21T08:46:00Z"/>
          <w:rPrChange w:id="3958" w:author="Fatima Maria Pillosu" w:date="2021-03-21T23:09:00Z">
            <w:rPr>
              <w:ins w:id="3959" w:author="Fatima Maria Pillosu" w:date="2021-03-21T08:46:00Z"/>
            </w:rPr>
          </w:rPrChange>
        </w:rPr>
        <w:sectPr w:rsidR="00503C54" w:rsidRPr="009D0849" w:rsidSect="00F66924">
          <w:pgSz w:w="11906" w:h="16838"/>
          <w:pgMar w:top="1418" w:right="1418" w:bottom="1418" w:left="1418" w:header="709" w:footer="709" w:gutter="0"/>
          <w:lnNumType w:countBy="1" w:restart="continuous"/>
          <w:cols w:space="708"/>
          <w:docGrid w:linePitch="360"/>
        </w:sectPr>
        <w:pPrChange w:id="3960" w:author="Fatima Maria Pillosu" w:date="2021-03-21T23:36:00Z">
          <w:pPr>
            <w:pStyle w:val="Heading1"/>
            <w:numPr>
              <w:numId w:val="0"/>
            </w:numPr>
            <w:ind w:left="0" w:firstLine="0"/>
          </w:pPr>
        </w:pPrChange>
      </w:pPr>
      <w:ins w:id="3961" w:author="Fatima Maria Pillosu" w:date="2021-03-22T00:19:00Z">
        <w:r>
          <w:rPr>
            <w:noProof/>
          </w:rPr>
          <w:lastRenderedPageBreak/>
          <w:drawing>
            <wp:inline distT="0" distB="0" distL="0" distR="0" wp14:anchorId="2CFA8F33" wp14:editId="4ED79BE5">
              <wp:extent cx="5401429" cy="5401429"/>
              <wp:effectExtent l="0" t="0" r="8890" b="889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1429" cy="5401429"/>
                      </a:xfrm>
                      <a:prstGeom prst="rect">
                        <a:avLst/>
                      </a:prstGeom>
                    </pic:spPr>
                  </pic:pic>
                </a:graphicData>
              </a:graphic>
            </wp:inline>
          </w:drawing>
        </w:r>
      </w:ins>
    </w:p>
    <w:p w14:paraId="14BE7B33" w14:textId="7F939359" w:rsidR="009D0849" w:rsidRDefault="009D0849">
      <w:pPr>
        <w:pStyle w:val="Caption"/>
        <w:rPr>
          <w:ins w:id="3962" w:author="Fatima Pillosu" w:date="2021-02-15T16:38:00Z"/>
          <w:del w:id="3963" w:author="Fatima Maria Pillosu" w:date="2021-03-21T08:46:00Z"/>
          <w:rPrChange w:id="3964" w:author="Fatima Maria Pillosu" w:date="2021-03-18T17:19:00Z">
            <w:rPr>
              <w:ins w:id="3965" w:author="Fatima Pillosu" w:date="2021-02-15T16:38:00Z"/>
              <w:del w:id="3966" w:author="Fatima Maria Pillosu" w:date="2021-03-21T08:46:00Z"/>
            </w:rPr>
          </w:rPrChange>
        </w:rPr>
        <w:sectPr w:rsidR="009D0849" w:rsidSect="00F66924">
          <w:pgSz w:w="11906" w:h="16838"/>
          <w:pgMar w:top="1418" w:right="1418" w:bottom="1418" w:left="1418" w:header="709" w:footer="709" w:gutter="0"/>
          <w:lnNumType w:countBy="1" w:restart="continuous"/>
          <w:cols w:space="708"/>
          <w:docGrid w:linePitch="360"/>
        </w:sectPr>
        <w:pPrChange w:id="3967" w:author="Fatima Maria Pillosu" w:date="2021-03-18T17:19:00Z">
          <w:pPr>
            <w:pStyle w:val="Heading1"/>
            <w:ind w:firstLine="0"/>
          </w:pPr>
        </w:pPrChange>
      </w:pPr>
    </w:p>
    <w:p w14:paraId="74C1B84C" w14:textId="38F471CC" w:rsidR="00426C06" w:rsidRDefault="00426C06">
      <w:pPr>
        <w:pStyle w:val="Heading1"/>
        <w:numPr>
          <w:ilvl w:val="0"/>
          <w:numId w:val="0"/>
        </w:numPr>
        <w:pPrChange w:id="3968" w:author="Fatima Maria Pillosu" w:date="2021-02-18T15:27:00Z">
          <w:pPr/>
        </w:pPrChange>
      </w:pPr>
      <w:r w:rsidRPr="00426C06">
        <w:t>References</w:t>
      </w:r>
    </w:p>
    <w:p w14:paraId="0DDDAB22" w14:textId="7D719FC8" w:rsidR="00950FFF" w:rsidRPr="00950FFF" w:rsidRDefault="00E54A8B" w:rsidP="00950FFF">
      <w:pPr>
        <w:widowControl w:val="0"/>
        <w:autoSpaceDE w:val="0"/>
        <w:autoSpaceDN w:val="0"/>
        <w:adjustRightInd w:val="0"/>
        <w:spacing w:before="240" w:line="360" w:lineRule="auto"/>
        <w:ind w:left="480" w:hanging="480"/>
        <w:rPr>
          <w:rFonts w:cs="Times New Roman"/>
          <w:noProof/>
          <w:szCs w:val="24"/>
        </w:rPr>
      </w:pPr>
      <w:ins w:id="3969" w:author="Fatima Maria Pillosu" w:date="2021-02-16T13:46:00Z">
        <w:r>
          <w:fldChar w:fldCharType="begin" w:fldLock="1"/>
        </w:r>
        <w:r>
          <w:instrText xml:space="preserve">ADDIN Mendeley Bibliography CSL_BIBLIOGRAPHY </w:instrText>
        </w:r>
      </w:ins>
      <w:r>
        <w:fldChar w:fldCharType="separate"/>
      </w:r>
      <w:r w:rsidR="00950FFF" w:rsidRPr="00950FFF">
        <w:rPr>
          <w:rFonts w:cs="Times New Roman"/>
          <w:noProof/>
          <w:szCs w:val="24"/>
        </w:rPr>
        <w:t xml:space="preserve">Acosta-Coll, M., F. Ballester-Merelo, M. Martinez-Peiró, and E. De la Hoz-Franco, 2018: Real-time early warning system design for pluvial flash floods. A review. </w:t>
      </w:r>
      <w:r w:rsidR="00950FFF" w:rsidRPr="00950FFF">
        <w:rPr>
          <w:rFonts w:cs="Times New Roman"/>
          <w:i/>
          <w:iCs/>
          <w:noProof/>
          <w:szCs w:val="24"/>
        </w:rPr>
        <w:t>Sensors (Switzerland)</w:t>
      </w:r>
      <w:r w:rsidR="00950FFF" w:rsidRPr="00950FFF">
        <w:rPr>
          <w:rFonts w:cs="Times New Roman"/>
          <w:noProof/>
          <w:szCs w:val="24"/>
        </w:rPr>
        <w:t xml:space="preserve">, </w:t>
      </w:r>
      <w:r w:rsidR="00950FFF" w:rsidRPr="00950FFF">
        <w:rPr>
          <w:rFonts w:cs="Times New Roman"/>
          <w:b/>
          <w:bCs/>
          <w:noProof/>
          <w:szCs w:val="24"/>
        </w:rPr>
        <w:t>18</w:t>
      </w:r>
      <w:r w:rsidR="00950FFF" w:rsidRPr="00950FFF">
        <w:rPr>
          <w:rFonts w:cs="Times New Roman"/>
          <w:noProof/>
          <w:szCs w:val="24"/>
        </w:rPr>
        <w:t>, https://doi.org/10.3390/s18072255.</w:t>
      </w:r>
    </w:p>
    <w:p w14:paraId="0BFAF85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Salamon, F. Pappenberger, F. Wetterhall, and J. Thielen, 2012: Operational early warning systems for water-related hazards in Europe. </w:t>
      </w:r>
      <w:r w:rsidRPr="00950FFF">
        <w:rPr>
          <w:rFonts w:cs="Times New Roman"/>
          <w:i/>
          <w:iCs/>
          <w:noProof/>
          <w:szCs w:val="24"/>
        </w:rPr>
        <w:t>Environ. Sci. Policy</w:t>
      </w:r>
      <w:r w:rsidRPr="00950FFF">
        <w:rPr>
          <w:rFonts w:cs="Times New Roman"/>
          <w:noProof/>
          <w:szCs w:val="24"/>
        </w:rPr>
        <w:t xml:space="preserve">, </w:t>
      </w:r>
      <w:r w:rsidRPr="00950FFF">
        <w:rPr>
          <w:rFonts w:cs="Times New Roman"/>
          <w:b/>
          <w:bCs/>
          <w:noProof/>
          <w:szCs w:val="24"/>
        </w:rPr>
        <w:t>21</w:t>
      </w:r>
      <w:r w:rsidRPr="00950FFF">
        <w:rPr>
          <w:rFonts w:cs="Times New Roman"/>
          <w:noProof/>
          <w:szCs w:val="24"/>
        </w:rPr>
        <w:t>, 35–49, https://doi.org/10.1016/j.envsci.2012.01.008.</w:t>
      </w:r>
    </w:p>
    <w:p w14:paraId="361501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Burek, E. Dutra, B. Krzeminski, D. Muraro, J. Thielen, and F. Pappenberger, 2013: GloFAS-global ensemble streamflow forecasting and flood early warning. </w:t>
      </w:r>
      <w:r w:rsidRPr="00950FFF">
        <w:rPr>
          <w:rFonts w:cs="Times New Roman"/>
          <w:i/>
          <w:iCs/>
          <w:noProof/>
          <w:szCs w:val="24"/>
        </w:rPr>
        <w:t>Hydrol. Earth Syst. Sci. Discuss.</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1161–1175, https://doi.org/doi:10.5194/hess-17-1161-2013.</w:t>
      </w:r>
    </w:p>
    <w:p w14:paraId="5EE3E5A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950FFF">
        <w:rPr>
          <w:rFonts w:cs="Times New Roman"/>
          <w:i/>
          <w:iCs/>
          <w:noProof/>
          <w:szCs w:val="24"/>
        </w:rPr>
        <w:t>Geosci. Commun.</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203–232, https://doi.org/10.5194/gc-3-203-2020.</w:t>
      </w:r>
    </w:p>
    <w:p w14:paraId="67EDD63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15</w:t>
      </w:r>
      <w:r w:rsidRPr="00950FFF">
        <w:rPr>
          <w:rFonts w:cs="Times New Roman"/>
          <w:noProof/>
          <w:szCs w:val="24"/>
        </w:rPr>
        <w:t>, 895–904, https://doi.org/https://doi.org/10.5194/nhess-15-895-2015.</w:t>
      </w:r>
    </w:p>
    <w:p w14:paraId="2A40C0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Demeritt, D., Ś. Nobert, H. Cloke, and F. Pappenberg, 2010: Challenges in communicating and using ensembles in operational flood forecasting.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209–222, https://doi.org/https://doi.org/10.1002/met.194.</w:t>
      </w:r>
    </w:p>
    <w:p w14:paraId="111A166F"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S. Nobert, H. L. Cloke, and F. Pappenberger, 2013: The European Flood Alert System and the communication, perception, and use of ensemble predictions for operational flood risk management. </w:t>
      </w:r>
      <w:r w:rsidRPr="00950FFF">
        <w:rPr>
          <w:rFonts w:cs="Times New Roman"/>
          <w:i/>
          <w:iCs/>
          <w:noProof/>
          <w:szCs w:val="24"/>
        </w:rPr>
        <w:t>Hydrol. Process.</w:t>
      </w:r>
      <w:r w:rsidRPr="00950FFF">
        <w:rPr>
          <w:rFonts w:cs="Times New Roman"/>
          <w:noProof/>
          <w:szCs w:val="24"/>
        </w:rPr>
        <w:t xml:space="preserve">, </w:t>
      </w:r>
      <w:r w:rsidRPr="00950FFF">
        <w:rPr>
          <w:rFonts w:cs="Times New Roman"/>
          <w:b/>
          <w:bCs/>
          <w:noProof/>
          <w:szCs w:val="24"/>
        </w:rPr>
        <w:t>27</w:t>
      </w:r>
      <w:r w:rsidRPr="00950FFF">
        <w:rPr>
          <w:rFonts w:cs="Times New Roman"/>
          <w:noProof/>
          <w:szCs w:val="24"/>
        </w:rPr>
        <w:t>, 147–157, https://doi.org/https://doi.org/10.1002/hyp.9419.</w:t>
      </w:r>
    </w:p>
    <w:p w14:paraId="30DB52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Demuth, J. L., and Coauthors, 2020: Recommendations for developing useful and usable convection-allowing model ensemble information for NWS forecasters. </w:t>
      </w:r>
      <w:r w:rsidRPr="00950FFF">
        <w:rPr>
          <w:rFonts w:cs="Times New Roman"/>
          <w:i/>
          <w:iCs/>
          <w:noProof/>
          <w:szCs w:val="24"/>
        </w:rPr>
        <w:t>Weather Forecast.</w:t>
      </w:r>
      <w:r w:rsidRPr="00950FFF">
        <w:rPr>
          <w:rFonts w:cs="Times New Roman"/>
          <w:noProof/>
          <w:szCs w:val="24"/>
        </w:rPr>
        <w:t>, https://doi.org/10.1175/waf-d-19-0108.1.</w:t>
      </w:r>
    </w:p>
    <w:p w14:paraId="690272F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Emerton, R., and Coauthors, 2020: Emergency flood bulletins for Cyclones Idai and Kenneth: A critical evaluation of the use of global flood forecasts for international humanitarian preparedness and response.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50</w:t>
      </w:r>
      <w:r w:rsidRPr="00950FFF">
        <w:rPr>
          <w:rFonts w:cs="Times New Roman"/>
          <w:noProof/>
          <w:szCs w:val="24"/>
        </w:rPr>
        <w:t>, 101811, https://doi.org/10.1016/j.ijdrr.2020.101811.</w:t>
      </w:r>
    </w:p>
    <w:p w14:paraId="1E00E75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Evans, C., D. F. Van dyke, and T. Lericos, 2014: How do forecasters utilize output from a convection-permitting ensemble forecast system? Case study of a high-impact precipitation event.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29</w:t>
      </w:r>
      <w:r w:rsidRPr="00950FFF">
        <w:rPr>
          <w:rFonts w:cs="Times New Roman"/>
          <w:noProof/>
          <w:szCs w:val="24"/>
        </w:rPr>
        <w:t>, 466–486, https://doi.org/10.1175/WAF-D-13-00064.1.</w:t>
      </w:r>
    </w:p>
    <w:p w14:paraId="23B8A3C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950FFF">
        <w:rPr>
          <w:rFonts w:cs="Times New Roman"/>
          <w:i/>
          <w:iCs/>
          <w:noProof/>
          <w:szCs w:val="24"/>
        </w:rPr>
        <w:t>Water (Switzerland)</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725, https://doi.org/10.3390/w11040725.</w:t>
      </w:r>
    </w:p>
    <w:p w14:paraId="7D6F6CE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Fundel, V. J., N. Fleischhut, S. M. Herzog, M. Göber, and R. Hagedorn, 2019: Promoting the use of probabilistic weather forecasts through a dialogue between scientists, developers and end-users. </w:t>
      </w:r>
      <w:r w:rsidRPr="00950FFF">
        <w:rPr>
          <w:rFonts w:cs="Times New Roman"/>
          <w:i/>
          <w:iCs/>
          <w:noProof/>
          <w:szCs w:val="24"/>
        </w:rPr>
        <w:t>Q. J. R. Meteorol. Soc.</w:t>
      </w:r>
      <w:r w:rsidRPr="00950FFF">
        <w:rPr>
          <w:rFonts w:cs="Times New Roman"/>
          <w:noProof/>
          <w:szCs w:val="24"/>
        </w:rPr>
        <w:t xml:space="preserve">, </w:t>
      </w:r>
      <w:r w:rsidRPr="00950FFF">
        <w:rPr>
          <w:rFonts w:cs="Times New Roman"/>
          <w:b/>
          <w:bCs/>
          <w:noProof/>
          <w:szCs w:val="24"/>
        </w:rPr>
        <w:t>145</w:t>
      </w:r>
      <w:r w:rsidRPr="00950FFF">
        <w:rPr>
          <w:rFonts w:cs="Times New Roman"/>
          <w:noProof/>
          <w:szCs w:val="24"/>
        </w:rPr>
        <w:t>, 210–231, https://doi.org/10.1002/qj.3482.</w:t>
      </w:r>
    </w:p>
    <w:p w14:paraId="36B16D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Golding, B., M. Mittermaier, C. Ross, B. Ebert, S. Panchuk, A. Scolobig, and D. Johnston, 2019: A value chain approach to optimising early warning systems. </w:t>
      </w:r>
      <w:r w:rsidRPr="00950FFF">
        <w:rPr>
          <w:rFonts w:cs="Times New Roman"/>
          <w:i/>
          <w:iCs/>
          <w:noProof/>
          <w:szCs w:val="24"/>
        </w:rPr>
        <w:t>Glob. Assess. Rep. Disaster Risk Reduct.</w:t>
      </w:r>
      <w:r w:rsidRPr="00950FFF">
        <w:rPr>
          <w:rFonts w:cs="Times New Roman"/>
          <w:noProof/>
          <w:szCs w:val="24"/>
        </w:rPr>
        <w:t>,.</w:t>
      </w:r>
    </w:p>
    <w:p w14:paraId="4FB345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Hamill, T. M., 2018: Practical Aspects of Statistical Postprocessing. </w:t>
      </w:r>
      <w:r w:rsidRPr="00950FFF">
        <w:rPr>
          <w:rFonts w:cs="Times New Roman"/>
          <w:i/>
          <w:iCs/>
          <w:noProof/>
          <w:szCs w:val="24"/>
        </w:rPr>
        <w:t>Statistical Postprocessing of Ensemble Forecasts</w:t>
      </w:r>
      <w:r w:rsidRPr="00950FFF">
        <w:rPr>
          <w:rFonts w:cs="Times New Roman"/>
          <w:noProof/>
          <w:szCs w:val="24"/>
        </w:rPr>
        <w:t>, Elsevier, 187–217.</w:t>
      </w:r>
    </w:p>
    <w:p w14:paraId="2B6EDB4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S. Whitaker, and S. L. Mullen, 2006: Reforecasts: An important dataset for improving weather predictions.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87</w:t>
      </w:r>
      <w:r w:rsidRPr="00950FFF">
        <w:rPr>
          <w:rFonts w:cs="Times New Roman"/>
          <w:noProof/>
          <w:szCs w:val="24"/>
        </w:rPr>
        <w:t>, 33–46, https://doi.org/10.1175/BAMS-87-1-33.</w:t>
      </w:r>
    </w:p>
    <w:p w14:paraId="56DFDF2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Harding, J., 2018: </w:t>
      </w:r>
      <w:r w:rsidRPr="00950FFF">
        <w:rPr>
          <w:rFonts w:cs="Times New Roman"/>
          <w:i/>
          <w:iCs/>
          <w:noProof/>
          <w:szCs w:val="24"/>
        </w:rPr>
        <w:t>Qualitative data analysis: From start to finish</w:t>
      </w:r>
      <w:r w:rsidRPr="00950FFF">
        <w:rPr>
          <w:rFonts w:cs="Times New Roman"/>
          <w:noProof/>
          <w:szCs w:val="24"/>
        </w:rPr>
        <w:t>. 2nd ed. Sage Publications,.</w:t>
      </w:r>
    </w:p>
    <w:p w14:paraId="6581C91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Herman, G. R., and R. S. Schumacher, 2016: Extreme Precipitation in Models: An Evaluation.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31</w:t>
      </w:r>
      <w:r w:rsidRPr="00950FFF">
        <w:rPr>
          <w:rFonts w:cs="Times New Roman"/>
          <w:noProof/>
          <w:szCs w:val="24"/>
        </w:rPr>
        <w:t>, 1853–1879, https://doi.org/https://doi.org/10.1175/WAF-D-16-0093.1.</w:t>
      </w:r>
    </w:p>
    <w:p w14:paraId="3F0D62D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Hewson, T., and F. Pillosu, 2020: A new low cost tecnique improves weather forecast across the world. </w:t>
      </w:r>
      <w:r w:rsidRPr="00950FFF">
        <w:rPr>
          <w:rFonts w:cs="Times New Roman"/>
          <w:i/>
          <w:iCs/>
          <w:noProof/>
          <w:szCs w:val="24"/>
        </w:rPr>
        <w:t>Preprint</w:t>
      </w:r>
      <w:r w:rsidRPr="00950FFF">
        <w:rPr>
          <w:rFonts w:cs="Times New Roman"/>
          <w:noProof/>
          <w:szCs w:val="24"/>
        </w:rPr>
        <w:t>,.</w:t>
      </w:r>
    </w:p>
    <w:p w14:paraId="7F95648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Hoegh-Guldberg, O., and Coauthors, 2019: The human imperative of stabilizing global climate change at 1.5°C. </w:t>
      </w:r>
      <w:r w:rsidRPr="00950FFF">
        <w:rPr>
          <w:rFonts w:cs="Times New Roman"/>
          <w:i/>
          <w:iCs/>
          <w:noProof/>
          <w:szCs w:val="24"/>
        </w:rPr>
        <w:t>Science (80-. ).</w:t>
      </w:r>
      <w:r w:rsidRPr="00950FFF">
        <w:rPr>
          <w:rFonts w:cs="Times New Roman"/>
          <w:noProof/>
          <w:szCs w:val="24"/>
        </w:rPr>
        <w:t xml:space="preserve">, </w:t>
      </w:r>
      <w:r w:rsidRPr="00950FFF">
        <w:rPr>
          <w:rFonts w:cs="Times New Roman"/>
          <w:b/>
          <w:bCs/>
          <w:noProof/>
          <w:szCs w:val="24"/>
        </w:rPr>
        <w:t>365</w:t>
      </w:r>
      <w:r w:rsidRPr="00950FFF">
        <w:rPr>
          <w:rFonts w:cs="Times New Roman"/>
          <w:noProof/>
          <w:szCs w:val="24"/>
        </w:rPr>
        <w:t>, https://doi.org/10.1126/science.aaw6974.</w:t>
      </w:r>
    </w:p>
    <w:p w14:paraId="213ECFD6" w14:textId="77777777" w:rsidR="00950FFF" w:rsidRPr="009D0849" w:rsidRDefault="00950FFF" w:rsidP="00950FFF">
      <w:pPr>
        <w:widowControl w:val="0"/>
        <w:autoSpaceDE w:val="0"/>
        <w:autoSpaceDN w:val="0"/>
        <w:adjustRightInd w:val="0"/>
        <w:spacing w:before="240" w:line="360" w:lineRule="auto"/>
        <w:ind w:left="480" w:hanging="480"/>
        <w:rPr>
          <w:rFonts w:cs="Times New Roman"/>
          <w:noProof/>
          <w:szCs w:val="24"/>
          <w:lang w:val="es-ES"/>
          <w:rPrChange w:id="3970" w:author="Fatima Maria Pillosu" w:date="2021-03-21T23:09:00Z">
            <w:rPr>
              <w:rFonts w:cs="Times New Roman"/>
              <w:noProof/>
              <w:szCs w:val="24"/>
            </w:rPr>
          </w:rPrChange>
        </w:rPr>
      </w:pPr>
      <w:r w:rsidRPr="00950FFF">
        <w:rPr>
          <w:rFonts w:cs="Times New Roman"/>
          <w:noProof/>
          <w:szCs w:val="24"/>
        </w:rPr>
        <w:t xml:space="preserve">Ihász, I., A. Mátrai, B. Szintai, M. Szucs, and I. Bonta, 2018: Application of European numerical weather prediction models for hydrological purposes. </w:t>
      </w:r>
      <w:r w:rsidRPr="009D0849">
        <w:rPr>
          <w:rFonts w:cs="Times New Roman"/>
          <w:i/>
          <w:iCs/>
          <w:noProof/>
          <w:szCs w:val="24"/>
          <w:lang w:val="es-ES"/>
          <w:rPrChange w:id="3971" w:author="Fatima Maria Pillosu" w:date="2021-03-21T23:09:00Z">
            <w:rPr>
              <w:rFonts w:cs="Times New Roman"/>
              <w:i/>
              <w:iCs/>
              <w:noProof/>
              <w:szCs w:val="24"/>
            </w:rPr>
          </w:rPrChange>
        </w:rPr>
        <w:t>Idojaras - Q. J. Hungarian Meteorol. Serv.</w:t>
      </w:r>
      <w:r w:rsidRPr="009D0849">
        <w:rPr>
          <w:rFonts w:cs="Times New Roman"/>
          <w:noProof/>
          <w:szCs w:val="24"/>
          <w:lang w:val="es-ES"/>
          <w:rPrChange w:id="3972" w:author="Fatima Maria Pillosu" w:date="2021-03-21T23:09:00Z">
            <w:rPr>
              <w:rFonts w:cs="Times New Roman"/>
              <w:noProof/>
              <w:szCs w:val="24"/>
            </w:rPr>
          </w:rPrChange>
        </w:rPr>
        <w:t xml:space="preserve">, </w:t>
      </w:r>
      <w:r w:rsidRPr="009D0849">
        <w:rPr>
          <w:rFonts w:cs="Times New Roman"/>
          <w:b/>
          <w:bCs/>
          <w:noProof/>
          <w:szCs w:val="24"/>
          <w:lang w:val="es-ES"/>
          <w:rPrChange w:id="3973" w:author="Fatima Maria Pillosu" w:date="2021-03-21T23:09:00Z">
            <w:rPr>
              <w:rFonts w:cs="Times New Roman"/>
              <w:b/>
              <w:bCs/>
              <w:noProof/>
              <w:szCs w:val="24"/>
            </w:rPr>
          </w:rPrChange>
        </w:rPr>
        <w:t>122</w:t>
      </w:r>
      <w:r w:rsidRPr="009D0849">
        <w:rPr>
          <w:rFonts w:cs="Times New Roman"/>
          <w:noProof/>
          <w:szCs w:val="24"/>
          <w:lang w:val="es-ES"/>
          <w:rPrChange w:id="3974" w:author="Fatima Maria Pillosu" w:date="2021-03-21T23:09:00Z">
            <w:rPr>
              <w:rFonts w:cs="Times New Roman"/>
              <w:noProof/>
              <w:szCs w:val="24"/>
            </w:rPr>
          </w:rPrChange>
        </w:rPr>
        <w:t>, 59–79, https://doi.org/10.28974/idojaras.2018.1.5.</w:t>
      </w:r>
    </w:p>
    <w:p w14:paraId="01B8062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and S. Savelli, 2010: Communicating forecast uncertainty: Public perception of weather forecast uncertainty.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180–195, https://doi.org/10.1002/met.190.</w:t>
      </w:r>
    </w:p>
    <w:p w14:paraId="0BD0F5F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and J. LeClerc, 2013: Decisions With Uncertainty: The Glass Half Full. </w:t>
      </w:r>
      <w:r w:rsidRPr="00950FFF">
        <w:rPr>
          <w:rFonts w:cs="Times New Roman"/>
          <w:i/>
          <w:iCs/>
          <w:noProof/>
          <w:szCs w:val="24"/>
        </w:rPr>
        <w:t>Curr. Dir. Psychol. Sci.</w:t>
      </w:r>
      <w:r w:rsidRPr="00950FFF">
        <w:rPr>
          <w:rFonts w:cs="Times New Roman"/>
          <w:noProof/>
          <w:szCs w:val="24"/>
        </w:rPr>
        <w:t xml:space="preserve">, </w:t>
      </w:r>
      <w:r w:rsidRPr="00950FFF">
        <w:rPr>
          <w:rFonts w:cs="Times New Roman"/>
          <w:b/>
          <w:bCs/>
          <w:noProof/>
          <w:szCs w:val="24"/>
        </w:rPr>
        <w:t>22</w:t>
      </w:r>
      <w:r w:rsidRPr="00950FFF">
        <w:rPr>
          <w:rFonts w:cs="Times New Roman"/>
          <w:noProof/>
          <w:szCs w:val="24"/>
        </w:rPr>
        <w:t>, 308–315, https://doi.org/10.1177/0963721413481473.</w:t>
      </w:r>
    </w:p>
    <w:p w14:paraId="6A78B88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L. Nadav-Greenberg, and R. M. Nichols, 2009a: Probability of precipitation: Assessment and enhancement of end-user understanding.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185–193, https://doi.org/10.1175/2008BAMS2509.1.</w:t>
      </w:r>
    </w:p>
    <w:p w14:paraId="344B316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and J. E. LeClerc, 2012: Uncertainty forecasts improve weather-related decisions and attenuate the effects of forecast error. </w:t>
      </w:r>
      <w:r w:rsidRPr="00950FFF">
        <w:rPr>
          <w:rFonts w:cs="Times New Roman"/>
          <w:i/>
          <w:iCs/>
          <w:noProof/>
          <w:szCs w:val="24"/>
        </w:rPr>
        <w:t>J. Exp. Psychol. Appl.</w:t>
      </w:r>
      <w:r w:rsidRPr="00950FFF">
        <w:rPr>
          <w:rFonts w:cs="Times New Roman"/>
          <w:noProof/>
          <w:szCs w:val="24"/>
        </w:rPr>
        <w:t xml:space="preserve">, </w:t>
      </w:r>
      <w:r w:rsidRPr="00950FFF">
        <w:rPr>
          <w:rFonts w:cs="Times New Roman"/>
          <w:b/>
          <w:bCs/>
          <w:noProof/>
          <w:szCs w:val="24"/>
        </w:rPr>
        <w:t>18</w:t>
      </w:r>
      <w:r w:rsidRPr="00950FFF">
        <w:rPr>
          <w:rFonts w:cs="Times New Roman"/>
          <w:noProof/>
          <w:szCs w:val="24"/>
        </w:rPr>
        <w:t>, 126–140, https://doi.org/10.1037/a0025185.</w:t>
      </w:r>
    </w:p>
    <w:p w14:paraId="43B3135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L. Nadav-Greenberg, M. U. Taing, and R. M. Nichols, 2009b: The effects of wording on the understanding and use of uncertainty information in a threshold forecasting decision. </w:t>
      </w:r>
      <w:r w:rsidRPr="00950FFF">
        <w:rPr>
          <w:rFonts w:cs="Times New Roman"/>
          <w:i/>
          <w:iCs/>
          <w:noProof/>
          <w:szCs w:val="24"/>
        </w:rPr>
        <w:t>Appl. Cogn. Psychol.</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55–72, https://doi.org/10.1002/acp.1449.</w:t>
      </w:r>
    </w:p>
    <w:p w14:paraId="47F998B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Lazo, J. K., R. E. Morss, and J. L. Demuth, 2009: 300 billion served: Sources, Perceptions, Uses, and Values of Weather Forecasts.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785–798, https://doi.org/10.1175/2008BAMS2604.1.</w:t>
      </w:r>
    </w:p>
    <w:p w14:paraId="4D639EF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LeClerc, J., and S. Joslyn, 2015: The cry wolf effect and weather-related decision making. </w:t>
      </w:r>
      <w:r w:rsidRPr="00950FFF">
        <w:rPr>
          <w:rFonts w:cs="Times New Roman"/>
          <w:i/>
          <w:iCs/>
          <w:noProof/>
          <w:szCs w:val="24"/>
        </w:rPr>
        <w:t>Risk Anal.</w:t>
      </w:r>
      <w:r w:rsidRPr="00950FFF">
        <w:rPr>
          <w:rFonts w:cs="Times New Roman"/>
          <w:noProof/>
          <w:szCs w:val="24"/>
        </w:rPr>
        <w:t xml:space="preserve">, </w:t>
      </w:r>
      <w:r w:rsidRPr="00950FFF">
        <w:rPr>
          <w:rFonts w:cs="Times New Roman"/>
          <w:b/>
          <w:bCs/>
          <w:noProof/>
          <w:szCs w:val="24"/>
        </w:rPr>
        <w:t>35</w:t>
      </w:r>
      <w:r w:rsidRPr="00950FFF">
        <w:rPr>
          <w:rFonts w:cs="Times New Roman"/>
          <w:noProof/>
          <w:szCs w:val="24"/>
        </w:rPr>
        <w:t>, 385–395, https://doi.org/10.1111/risa.12336.</w:t>
      </w:r>
    </w:p>
    <w:p w14:paraId="01D602FC"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Losee, J. E., and S. Joslyn, 2018: The need to trust: How features of the forecasted weather influence forecast trust.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95–104, https://doi.org/10.1016/j.ijdrr.2018.02.032.</w:t>
      </w:r>
    </w:p>
    <w:p w14:paraId="0A3D39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Matrai, A., and I. Ihász, 2017: Calibrating forecasts of heavy precipitation in river catchments. </w:t>
      </w:r>
      <w:r w:rsidRPr="00950FFF">
        <w:rPr>
          <w:rFonts w:cs="Times New Roman"/>
          <w:i/>
          <w:iCs/>
          <w:noProof/>
          <w:szCs w:val="24"/>
        </w:rPr>
        <w:lastRenderedPageBreak/>
        <w:t>ECMWF Newsl.</w:t>
      </w:r>
      <w:r w:rsidRPr="00950FFF">
        <w:rPr>
          <w:rFonts w:cs="Times New Roman"/>
          <w:noProof/>
          <w:szCs w:val="24"/>
        </w:rPr>
        <w:t>, 37–40, https://doi.org/10.21957/cf1598.</w:t>
      </w:r>
    </w:p>
    <w:p w14:paraId="69C7D6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J. L. Demuth, and J. K. Lazo, 2008: Communicating Uncertainty in Weather Forecasts: A Survey of the U.S. Public.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974–991, https://doi.org/10.1175/2008WAF2007088.1.</w:t>
      </w:r>
    </w:p>
    <w:p w14:paraId="3286A5A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K. Lazo, and J. L. Demuth, 2010: Examining the use of weather forecasts in decision scenarios: Results from a us survey with implications for uncertainty communication.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149–162, https://doi.org/10.1002/met.196.</w:t>
      </w:r>
    </w:p>
    <w:p w14:paraId="728E23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950FFF">
        <w:rPr>
          <w:rFonts w:cs="Times New Roman"/>
          <w:i/>
          <w:iCs/>
          <w:noProof/>
          <w:szCs w:val="24"/>
        </w:rPr>
        <w:t>J. Hydrol.</w:t>
      </w:r>
      <w:r w:rsidRPr="00950FFF">
        <w:rPr>
          <w:rFonts w:cs="Times New Roman"/>
          <w:noProof/>
          <w:szCs w:val="24"/>
        </w:rPr>
        <w:t xml:space="preserve">, </w:t>
      </w:r>
      <w:r w:rsidRPr="00950FFF">
        <w:rPr>
          <w:rFonts w:cs="Times New Roman"/>
          <w:b/>
          <w:bCs/>
          <w:noProof/>
          <w:szCs w:val="24"/>
        </w:rPr>
        <w:t>541</w:t>
      </w:r>
      <w:r w:rsidRPr="00950FFF">
        <w:rPr>
          <w:rFonts w:cs="Times New Roman"/>
          <w:noProof/>
          <w:szCs w:val="24"/>
        </w:rPr>
        <w:t>, 649–664, https://doi.org/https://doi.org/10.1016/j.jhydrol.2015.11.047.</w:t>
      </w:r>
    </w:p>
    <w:p w14:paraId="51E58D10"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Nobert, S., D. Demeritt, and H. Cloke, 2010: Informing operational flood management with ensemble predictions: Lessons from Sweden. </w:t>
      </w:r>
      <w:r w:rsidRPr="00950FFF">
        <w:rPr>
          <w:rFonts w:cs="Times New Roman"/>
          <w:i/>
          <w:iCs/>
          <w:noProof/>
          <w:szCs w:val="24"/>
        </w:rPr>
        <w:t>J. Flood Risk Manag.</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72–79, https://doi.org/10.1111/j.1753-318X.2009.01056.x.</w:t>
      </w:r>
    </w:p>
    <w:p w14:paraId="6E6178F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Novak, D. R., D. R. Bright, and M. J. Brennan, 2008: Operational forecaster uncertainty needs and future roles.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1069–1084, https://doi.org/10.1175/2008WAF2222142.1.</w:t>
      </w:r>
    </w:p>
    <w:p w14:paraId="2C69EFD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Pillosu, F., and T. Hewson, 2018: Collaboration with Ecuador related to extreme rainfall and flood risk. </w:t>
      </w:r>
      <w:r w:rsidRPr="00950FFF">
        <w:rPr>
          <w:rFonts w:cs="Times New Roman"/>
          <w:i/>
          <w:iCs/>
          <w:noProof/>
          <w:szCs w:val="24"/>
        </w:rPr>
        <w:t>ECMWF InFocus</w:t>
      </w:r>
      <w:r w:rsidRPr="00950FFF">
        <w:rPr>
          <w:rFonts w:cs="Times New Roman"/>
          <w:noProof/>
          <w:szCs w:val="24"/>
        </w:rPr>
        <w:t>,. https://www.ecmwf.int/en/about/media-centre/focus/new-collaborative-agreement-between-ecmwf-and-ecuador-related-extreme-rainfall-and-flood-risk.</w:t>
      </w:r>
    </w:p>
    <w:p w14:paraId="77223AB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D0849">
        <w:rPr>
          <w:rFonts w:cs="Times New Roman"/>
          <w:noProof/>
          <w:szCs w:val="24"/>
          <w:lang w:val="it-IT"/>
          <w:rPrChange w:id="3975" w:author="Fatima Maria Pillosu" w:date="2021-03-21T23:09:00Z">
            <w:rPr>
              <w:rFonts w:cs="Times New Roman"/>
              <w:noProof/>
              <w:szCs w:val="24"/>
            </w:rPr>
          </w:rPrChange>
        </w:rPr>
        <w:t xml:space="preserve">——, U. Modigliani, L. Magnusson, M. B. Calvelo, L. Sterponi, M. H. Ramos, and P. Valderrama, 2017: ECMWF supports flood disaster response in Peru. </w:t>
      </w:r>
      <w:r w:rsidRPr="00950FFF">
        <w:rPr>
          <w:rFonts w:cs="Times New Roman"/>
          <w:i/>
          <w:iCs/>
          <w:noProof/>
          <w:szCs w:val="24"/>
        </w:rPr>
        <w:t>ECMWF Newsl.</w:t>
      </w:r>
      <w:r w:rsidRPr="00950FFF">
        <w:rPr>
          <w:rFonts w:cs="Times New Roman"/>
          <w:noProof/>
          <w:szCs w:val="24"/>
        </w:rPr>
        <w:t xml:space="preserve">, </w:t>
      </w:r>
      <w:r w:rsidRPr="00950FFF">
        <w:rPr>
          <w:rFonts w:cs="Times New Roman"/>
          <w:b/>
          <w:bCs/>
          <w:noProof/>
          <w:szCs w:val="24"/>
        </w:rPr>
        <w:t>152</w:t>
      </w:r>
      <w:r w:rsidRPr="00950FFF">
        <w:rPr>
          <w:rFonts w:cs="Times New Roman"/>
          <w:noProof/>
          <w:szCs w:val="24"/>
        </w:rPr>
        <w:t>.</w:t>
      </w:r>
    </w:p>
    <w:p w14:paraId="77330F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 Roo, A., and Coauthors, 2011: Quality control, validation and user feedback of the European Flood Alert System (EFAS). </w:t>
      </w:r>
      <w:r w:rsidRPr="00950FFF">
        <w:rPr>
          <w:rFonts w:cs="Times New Roman"/>
          <w:i/>
          <w:iCs/>
          <w:noProof/>
          <w:szCs w:val="24"/>
        </w:rPr>
        <w:t>Int. J. Digit. Earth</w:t>
      </w:r>
      <w:r w:rsidRPr="00950FFF">
        <w:rPr>
          <w:rFonts w:cs="Times New Roman"/>
          <w:noProof/>
          <w:szCs w:val="24"/>
        </w:rPr>
        <w:t xml:space="preserve">, </w:t>
      </w:r>
      <w:r w:rsidRPr="00950FFF">
        <w:rPr>
          <w:rFonts w:cs="Times New Roman"/>
          <w:b/>
          <w:bCs/>
          <w:noProof/>
          <w:szCs w:val="24"/>
        </w:rPr>
        <w:t>4</w:t>
      </w:r>
      <w:r w:rsidRPr="00950FFF">
        <w:rPr>
          <w:rFonts w:cs="Times New Roman"/>
          <w:noProof/>
          <w:szCs w:val="24"/>
        </w:rPr>
        <w:t>, 77–90, https://doi.org/10.1080/17538947.2010.510302.</w:t>
      </w:r>
    </w:p>
    <w:p w14:paraId="7CE3317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Taylor, A. L., T. Kox, and D. Johnston, 2018: Communicating high impact weather: Improving </w:t>
      </w:r>
      <w:r w:rsidRPr="00950FFF">
        <w:rPr>
          <w:rFonts w:cs="Times New Roman"/>
          <w:noProof/>
          <w:szCs w:val="24"/>
        </w:rPr>
        <w:lastRenderedPageBreak/>
        <w:t xml:space="preserve">warnings and decision making processes.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1–4, https://doi.org/10.1016/j.ijdrr.2018.04.002.</w:t>
      </w:r>
    </w:p>
    <w:p w14:paraId="32ECB77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Tóth, B., and I. Ihász, 2020: Validation of subgrid scale ensemble precipitation forecasts based on ECMWF’s ecPoint Rainfall project. </w:t>
      </w:r>
      <w:r w:rsidRPr="00950FFF">
        <w:rPr>
          <w:rFonts w:cs="Times New Roman"/>
          <w:i/>
          <w:iCs/>
          <w:noProof/>
          <w:szCs w:val="24"/>
        </w:rPr>
        <w:t>IDŐJÁRÁS (pre-print)</w:t>
      </w:r>
      <w:r w:rsidRPr="00950FFF">
        <w:rPr>
          <w:rFonts w:cs="Times New Roman"/>
          <w:noProof/>
          <w:szCs w:val="24"/>
        </w:rPr>
        <w:t>,.</w:t>
      </w:r>
    </w:p>
    <w:p w14:paraId="3E46E3A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UNDRR, 2015: </w:t>
      </w:r>
      <w:r w:rsidRPr="00950FFF">
        <w:rPr>
          <w:rFonts w:cs="Times New Roman"/>
          <w:i/>
          <w:iCs/>
          <w:noProof/>
          <w:szCs w:val="24"/>
        </w:rPr>
        <w:t>Sendai Framework for Disaster Risk Reduction 2015 - 2030</w:t>
      </w:r>
      <w:r w:rsidRPr="00950FFF">
        <w:rPr>
          <w:rFonts w:cs="Times New Roman"/>
          <w:noProof/>
          <w:szCs w:val="24"/>
        </w:rPr>
        <w:t>. https://www.preventionweb.net/files/43291_sendaiframeworkfordrren.pdf.</w:t>
      </w:r>
    </w:p>
    <w:p w14:paraId="4097BFC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2020: </w:t>
      </w:r>
      <w:r w:rsidRPr="00950FFF">
        <w:rPr>
          <w:rFonts w:cs="Times New Roman"/>
          <w:i/>
          <w:iCs/>
          <w:noProof/>
          <w:szCs w:val="24"/>
        </w:rPr>
        <w:t>The human cost of disasters: an overview of the last 20 years 2000-2019</w:t>
      </w:r>
      <w:r w:rsidRPr="00950FFF">
        <w:rPr>
          <w:rFonts w:cs="Times New Roman"/>
          <w:noProof/>
          <w:szCs w:val="24"/>
        </w:rPr>
        <w:t>. 29 pp. https://www.undrr.org/sites/default/files/inline-files/Human Cost of Disasters 2000-2019 FINAL.pdf.</w:t>
      </w:r>
    </w:p>
    <w:p w14:paraId="18A50DC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Ward, P. J., and Coauthors, 2020: Review article: Natural hazard risk assessments at the global scale.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20</w:t>
      </w:r>
      <w:r w:rsidRPr="00950FFF">
        <w:rPr>
          <w:rFonts w:cs="Times New Roman"/>
          <w:noProof/>
          <w:szCs w:val="24"/>
        </w:rPr>
        <w:t>, 1069–1096, https://doi.org/10.5194/nhess-20-1069-2020.</w:t>
      </w:r>
    </w:p>
    <w:p w14:paraId="0F0E9F5B"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Wilson, K. A., P. L. Heinselman, P. S. Skinner, J. J. Choate, and K. E. Klockow-McClain, 2019: Meteorologists’ interpretations of storm-scale ensemble-based forecast guidance. </w:t>
      </w:r>
      <w:r w:rsidRPr="00950FFF">
        <w:rPr>
          <w:rFonts w:cs="Times New Roman"/>
          <w:i/>
          <w:iCs/>
          <w:noProof/>
          <w:szCs w:val="24"/>
        </w:rPr>
        <w:t>Weather. Clim. Soc.</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337–354, https://doi.org/10.1175/WCAS-D-18-0084.1.</w:t>
      </w:r>
    </w:p>
    <w:p w14:paraId="3F04168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WMO, 2017: HIWeather: A 10-year research project. </w:t>
      </w:r>
      <w:r w:rsidRPr="00950FFF">
        <w:rPr>
          <w:rFonts w:cs="Times New Roman"/>
          <w:i/>
          <w:iCs/>
          <w:noProof/>
          <w:szCs w:val="24"/>
        </w:rPr>
        <w:t>World Meteorological Organization Bulletin (Weather ready, Climate smart - Supporting the 2030 Agenda for Sustainable Development)</w:t>
      </w:r>
      <w:r w:rsidRPr="00950FFF">
        <w:rPr>
          <w:rFonts w:cs="Times New Roman"/>
          <w:noProof/>
          <w:szCs w:val="24"/>
        </w:rPr>
        <w:t>, Vol. 66 of, 45–47.</w:t>
      </w:r>
    </w:p>
    <w:p w14:paraId="1AE1739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rPr>
      </w:pPr>
      <w:r w:rsidRPr="00950FFF">
        <w:rPr>
          <w:rFonts w:cs="Times New Roman"/>
          <w:noProof/>
          <w:szCs w:val="24"/>
        </w:rPr>
        <w:t xml:space="preserve">Zhang, Q., and Coauthors, 2019: Increasing the value of weather-related warnings. </w:t>
      </w:r>
      <w:r w:rsidRPr="00950FFF">
        <w:rPr>
          <w:rFonts w:cs="Times New Roman"/>
          <w:i/>
          <w:iCs/>
          <w:noProof/>
          <w:szCs w:val="24"/>
        </w:rPr>
        <w:t>Sci. Bull.</w:t>
      </w:r>
      <w:r w:rsidRPr="00950FFF">
        <w:rPr>
          <w:rFonts w:cs="Times New Roman"/>
          <w:noProof/>
          <w:szCs w:val="24"/>
        </w:rPr>
        <w:t xml:space="preserve">, </w:t>
      </w:r>
      <w:r w:rsidRPr="00950FFF">
        <w:rPr>
          <w:rFonts w:cs="Times New Roman"/>
          <w:b/>
          <w:bCs/>
          <w:noProof/>
          <w:szCs w:val="24"/>
        </w:rPr>
        <w:t>64</w:t>
      </w:r>
      <w:r w:rsidRPr="00950FFF">
        <w:rPr>
          <w:rFonts w:cs="Times New Roman"/>
          <w:noProof/>
          <w:szCs w:val="24"/>
        </w:rPr>
        <w:t>, 647–649, https://doi.org/10.1016/j.scib.2019.04.003.</w:t>
      </w:r>
    </w:p>
    <w:p w14:paraId="7F00554D" w14:textId="77777777" w:rsidR="009C762F" w:rsidRDefault="00E54A8B">
      <w:pPr>
        <w:pStyle w:val="References"/>
        <w:rPr>
          <w:ins w:id="3976" w:author="Fatima Maria Pillosu" w:date="2021-02-18T15:27:00Z"/>
        </w:rPr>
        <w:pPrChange w:id="3977" w:author="Fatima Maria Pillosu" w:date="2021-02-22T14:29:00Z">
          <w:pPr>
            <w:pStyle w:val="Heading1"/>
            <w:numPr>
              <w:numId w:val="0"/>
            </w:numPr>
            <w:ind w:left="360" w:firstLine="0"/>
          </w:pPr>
        </w:pPrChange>
      </w:pPr>
      <w:ins w:id="3978" w:author="Fatima Maria Pillosu" w:date="2021-02-16T13:46:00Z">
        <w:r>
          <w:fldChar w:fldCharType="end"/>
        </w:r>
      </w:ins>
    </w:p>
    <w:p w14:paraId="645AD133" w14:textId="77777777" w:rsidR="009C762F" w:rsidRDefault="009C762F" w:rsidP="009C762F">
      <w:pPr>
        <w:pStyle w:val="Heading1"/>
        <w:numPr>
          <w:ilvl w:val="0"/>
          <w:numId w:val="0"/>
        </w:numPr>
        <w:ind w:left="720" w:hanging="360"/>
        <w:rPr>
          <w:ins w:id="3979" w:author="Fatima Maria Pillosu" w:date="2021-02-18T15:28:00Z"/>
        </w:rPr>
        <w:sectPr w:rsidR="009C762F" w:rsidSect="00F66924">
          <w:pgSz w:w="11906" w:h="16838"/>
          <w:pgMar w:top="1418" w:right="1418" w:bottom="1418" w:left="1418" w:header="709" w:footer="709" w:gutter="0"/>
          <w:lnNumType w:countBy="1" w:restart="continuous"/>
          <w:cols w:space="708"/>
          <w:docGrid w:linePitch="360"/>
        </w:sectPr>
      </w:pPr>
    </w:p>
    <w:p w14:paraId="075664CB" w14:textId="53152FD1" w:rsidR="009C762F" w:rsidRDefault="009C762F" w:rsidP="00D4088F">
      <w:pPr>
        <w:pStyle w:val="Heading1"/>
        <w:numPr>
          <w:ilvl w:val="0"/>
          <w:numId w:val="0"/>
        </w:numPr>
        <w:rPr>
          <w:ins w:id="3980" w:author="Fatima Maria Pillosu" w:date="2021-02-18T15:34:00Z"/>
        </w:rPr>
      </w:pPr>
      <w:ins w:id="3981" w:author="Fatima Maria Pillosu" w:date="2021-02-18T15:27:00Z">
        <w:r>
          <w:lastRenderedPageBreak/>
          <w:t>Appendix A</w:t>
        </w:r>
      </w:ins>
      <w:ins w:id="3982" w:author="Fatima Maria Pillosu" w:date="2021-02-18T15:29:00Z">
        <w:r>
          <w:t xml:space="preserve"> – Guide questions for the informal discussions with</w:t>
        </w:r>
      </w:ins>
      <w:ins w:id="3983" w:author="Fatima Maria Pillosu" w:date="2021-02-18T15:30:00Z">
        <w:r>
          <w:t xml:space="preserve"> </w:t>
        </w:r>
      </w:ins>
      <w:ins w:id="3984" w:author="Fatima Maria Pillosu" w:date="2021-02-18T15:29:00Z">
        <w:r>
          <w:t>IMN and OMSZ</w:t>
        </w:r>
      </w:ins>
    </w:p>
    <w:p w14:paraId="751EF2B8" w14:textId="77777777" w:rsidR="00C35D57" w:rsidRDefault="00C35D57" w:rsidP="00C35D57">
      <w:pPr>
        <w:ind w:firstLine="0"/>
        <w:rPr>
          <w:ins w:id="3985" w:author="Fatima Maria Pillosu" w:date="2021-02-18T15:37:00Z"/>
          <w:b/>
          <w:bCs/>
        </w:rPr>
      </w:pPr>
    </w:p>
    <w:p w14:paraId="2AD6CD0B" w14:textId="6B0D37B4" w:rsidR="00C35D57" w:rsidRPr="00C35D57" w:rsidRDefault="00C35D57" w:rsidP="007E528B">
      <w:pPr>
        <w:spacing w:line="240" w:lineRule="auto"/>
        <w:ind w:firstLine="0"/>
        <w:rPr>
          <w:ins w:id="3986" w:author="Fatima Maria Pillosu" w:date="2021-02-18T15:36:00Z"/>
          <w:b/>
          <w:bCs/>
          <w:rPrChange w:id="3987" w:author="Fatima Maria Pillosu" w:date="2021-02-18T15:36:00Z">
            <w:rPr>
              <w:ins w:id="3988" w:author="Fatima Maria Pillosu" w:date="2021-02-18T15:36:00Z"/>
            </w:rPr>
          </w:rPrChange>
        </w:rPr>
      </w:pPr>
      <w:ins w:id="3989" w:author="Fatima Maria Pillosu" w:date="2021-02-18T15:36:00Z">
        <w:r w:rsidRPr="00C35D57">
          <w:rPr>
            <w:b/>
            <w:bCs/>
            <w:rPrChange w:id="3990" w:author="Fatima Maria Pillosu" w:date="2021-02-18T15:36:00Z">
              <w:rPr/>
            </w:rPrChange>
          </w:rPr>
          <w:t>BACKGROUND QUESTIONS</w:t>
        </w:r>
      </w:ins>
    </w:p>
    <w:p w14:paraId="0D84F6AA" w14:textId="1C8A93C6" w:rsidR="00C35D57" w:rsidRDefault="00C35D57" w:rsidP="00D568CF">
      <w:pPr>
        <w:spacing w:line="240" w:lineRule="auto"/>
        <w:ind w:firstLine="0"/>
        <w:rPr>
          <w:ins w:id="3991" w:author="Fatima Maria Pillosu" w:date="2021-02-18T15:41:00Z"/>
          <w:b/>
          <w:bCs/>
          <w:color w:val="0000FF"/>
        </w:rPr>
      </w:pPr>
      <w:ins w:id="3992" w:author="Fatima Maria Pillosu" w:date="2021-02-18T15:36:00Z">
        <w:r w:rsidRPr="00C35D57">
          <w:rPr>
            <w:b/>
            <w:bCs/>
            <w:color w:val="0000FF"/>
            <w:rPrChange w:id="3993" w:author="Fatima Maria Pillosu" w:date="2021-02-18T15:37:00Z">
              <w:rPr/>
            </w:rPrChange>
          </w:rPr>
          <w:t>PREGUNTAS DE CONTEXTO</w:t>
        </w:r>
      </w:ins>
    </w:p>
    <w:p w14:paraId="0B53C6DC" w14:textId="77777777" w:rsidR="00D568CF" w:rsidRPr="00C35D57" w:rsidRDefault="00D568CF" w:rsidP="007E528B">
      <w:pPr>
        <w:spacing w:line="240" w:lineRule="auto"/>
        <w:ind w:firstLine="0"/>
        <w:rPr>
          <w:ins w:id="3994" w:author="Fatima Maria Pillosu" w:date="2021-02-18T15:36:00Z"/>
          <w:b/>
          <w:bCs/>
          <w:color w:val="0000FF"/>
          <w:rPrChange w:id="3995" w:author="Fatima Maria Pillosu" w:date="2021-02-18T15:37:00Z">
            <w:rPr>
              <w:ins w:id="3996" w:author="Fatima Maria Pillosu" w:date="2021-02-18T15:36:00Z"/>
            </w:rPr>
          </w:rPrChange>
        </w:rPr>
      </w:pPr>
    </w:p>
    <w:p w14:paraId="40F79F2A" w14:textId="3549AF3A" w:rsidR="00C35D57" w:rsidRPr="00C35D57" w:rsidRDefault="00C35D57" w:rsidP="007E528B">
      <w:pPr>
        <w:spacing w:line="240" w:lineRule="auto"/>
        <w:ind w:firstLine="0"/>
        <w:rPr>
          <w:ins w:id="3997" w:author="Fatima Maria Pillosu" w:date="2021-02-18T15:36:00Z"/>
          <w:b/>
          <w:bCs/>
          <w:i/>
          <w:iCs/>
          <w:u w:val="single"/>
          <w:rPrChange w:id="3998" w:author="Fatima Maria Pillosu" w:date="2021-02-18T15:37:00Z">
            <w:rPr>
              <w:ins w:id="3999" w:author="Fatima Maria Pillosu" w:date="2021-02-18T15:36:00Z"/>
            </w:rPr>
          </w:rPrChange>
        </w:rPr>
      </w:pPr>
      <w:ins w:id="4000" w:author="Fatima Maria Pillosu" w:date="2021-02-18T15:36:00Z">
        <w:r w:rsidRPr="00C35D57">
          <w:rPr>
            <w:b/>
            <w:bCs/>
            <w:i/>
            <w:iCs/>
            <w:u w:val="single"/>
            <w:rPrChange w:id="4001" w:author="Fatima Maria Pillosu" w:date="2021-02-18T15:37:00Z">
              <w:rPr/>
            </w:rPrChange>
          </w:rPr>
          <w:t>On the general Met-Service experience with ensemble forecasts</w:t>
        </w:r>
      </w:ins>
    </w:p>
    <w:p w14:paraId="76A1EC11" w14:textId="5176FE57" w:rsidR="00C35D57" w:rsidRDefault="00C35D57">
      <w:pPr>
        <w:spacing w:line="240" w:lineRule="auto"/>
        <w:ind w:firstLine="0"/>
        <w:rPr>
          <w:ins w:id="4002" w:author="Fatima Maria Pillosu" w:date="2021-02-22T14:30:00Z"/>
          <w:b/>
          <w:bCs/>
          <w:i/>
          <w:iCs/>
          <w:color w:val="0000FF"/>
          <w:u w:val="single"/>
          <w:lang w:val="es-ES"/>
        </w:rPr>
      </w:pPr>
      <w:ins w:id="4003" w:author="Fatima Maria Pillosu" w:date="2021-02-18T15:36:00Z">
        <w:r w:rsidRPr="004B4D6B">
          <w:rPr>
            <w:b/>
            <w:bCs/>
            <w:i/>
            <w:iCs/>
            <w:color w:val="0000FF"/>
            <w:u w:val="single"/>
            <w:lang w:val="es-ES"/>
            <w:rPrChange w:id="4004" w:author="Fatima Maria Pillosu" w:date="2021-02-18T15:46:00Z">
              <w:rPr/>
            </w:rPrChange>
          </w:rPr>
          <w:t xml:space="preserve">Sobre la experiencia general del servicio </w:t>
        </w:r>
      </w:ins>
      <w:ins w:id="4005" w:author="Fatima Maria Pillosu" w:date="2021-02-18T15:41:00Z">
        <w:r w:rsidR="00D568CF" w:rsidRPr="004B4D6B">
          <w:rPr>
            <w:b/>
            <w:bCs/>
            <w:i/>
            <w:iCs/>
            <w:color w:val="0000FF"/>
            <w:u w:val="single"/>
            <w:lang w:val="es-ES"/>
            <w:rPrChange w:id="4006" w:author="Fatima Maria Pillosu" w:date="2021-02-18T15:46:00Z">
              <w:rPr>
                <w:b/>
                <w:bCs/>
                <w:color w:val="0000FF"/>
                <w:u w:val="single"/>
                <w:lang w:val="es-ES"/>
              </w:rPr>
            </w:rPrChange>
          </w:rPr>
          <w:t>meteorológico</w:t>
        </w:r>
      </w:ins>
      <w:ins w:id="4007" w:author="Fatima Maria Pillosu" w:date="2021-02-18T15:36:00Z">
        <w:r w:rsidRPr="004B4D6B">
          <w:rPr>
            <w:b/>
            <w:bCs/>
            <w:i/>
            <w:iCs/>
            <w:color w:val="0000FF"/>
            <w:u w:val="single"/>
            <w:lang w:val="es-ES"/>
            <w:rPrChange w:id="4008" w:author="Fatima Maria Pillosu" w:date="2021-02-18T15:46:00Z">
              <w:rPr/>
            </w:rPrChange>
          </w:rPr>
          <w:t xml:space="preserve"> con pronósticos </w:t>
        </w:r>
      </w:ins>
      <w:ins w:id="4009" w:author="Fatima Maria Pillosu" w:date="2021-02-18T15:42:00Z">
        <w:r w:rsidR="0085015F" w:rsidRPr="004B4D6B">
          <w:rPr>
            <w:b/>
            <w:bCs/>
            <w:i/>
            <w:iCs/>
            <w:color w:val="0000FF"/>
            <w:u w:val="single"/>
            <w:lang w:val="es-ES"/>
            <w:rPrChange w:id="4010" w:author="Fatima Maria Pillosu" w:date="2021-02-18T15:46:00Z">
              <w:rPr>
                <w:b/>
                <w:bCs/>
                <w:color w:val="0000FF"/>
                <w:u w:val="single"/>
                <w:lang w:val="es-ES"/>
              </w:rPr>
            </w:rPrChange>
          </w:rPr>
          <w:t>de conjunto</w:t>
        </w:r>
      </w:ins>
    </w:p>
    <w:p w14:paraId="5D081F67" w14:textId="77777777" w:rsidR="00450A4D" w:rsidRPr="004B4D6B" w:rsidRDefault="00450A4D" w:rsidP="007E528B">
      <w:pPr>
        <w:rPr>
          <w:ins w:id="4011" w:author="Fatima Maria Pillosu" w:date="2021-02-18T15:36:00Z"/>
          <w:lang w:val="es-ES"/>
          <w:rPrChange w:id="4012" w:author="Fatima Maria Pillosu" w:date="2021-02-18T15:46:00Z">
            <w:rPr>
              <w:ins w:id="4013" w:author="Fatima Maria Pillosu" w:date="2021-02-18T15:36:00Z"/>
            </w:rPr>
          </w:rPrChange>
        </w:rPr>
      </w:pPr>
    </w:p>
    <w:p w14:paraId="3CEA31E6" w14:textId="5A216071" w:rsidR="00C35D57" w:rsidRPr="00C35D57" w:rsidRDefault="00C35D57">
      <w:pPr>
        <w:pStyle w:val="ListParagraph"/>
        <w:numPr>
          <w:ilvl w:val="0"/>
          <w:numId w:val="22"/>
        </w:numPr>
        <w:rPr>
          <w:ins w:id="4014" w:author="Fatima Maria Pillosu" w:date="2021-02-18T15:36:00Z"/>
        </w:rPr>
        <w:pPrChange w:id="4015" w:author="Fatima Maria Pillosu" w:date="2021-02-18T15:37:00Z">
          <w:pPr>
            <w:ind w:firstLine="0"/>
          </w:pPr>
        </w:pPrChange>
      </w:pPr>
      <w:ins w:id="4016" w:author="Fatima Maria Pillosu" w:date="2021-02-18T15:36:00Z">
        <w:r w:rsidRPr="00C35D57">
          <w:t>Has the Met-Service any experience with ensemble forecasts? If so, which ensemble forecasts are mainly used?</w:t>
        </w:r>
      </w:ins>
    </w:p>
    <w:p w14:paraId="7F8929C7" w14:textId="52B1D3D7" w:rsidR="00C35D57" w:rsidRPr="00584EA5" w:rsidRDefault="00C35D57" w:rsidP="00C35D57">
      <w:pPr>
        <w:pStyle w:val="ListParagraph"/>
        <w:ind w:firstLine="0"/>
        <w:rPr>
          <w:ins w:id="4017" w:author="Fatima Maria Pillosu" w:date="2021-02-18T15:43:00Z"/>
          <w:color w:val="0000FF"/>
          <w:lang w:val="es-ES"/>
          <w:rPrChange w:id="4018" w:author="Fatima Maria Pillosu" w:date="2021-02-18T15:43:00Z">
            <w:rPr>
              <w:ins w:id="4019" w:author="Fatima Maria Pillosu" w:date="2021-02-18T15:43:00Z"/>
              <w:color w:val="0000FF"/>
            </w:rPr>
          </w:rPrChange>
        </w:rPr>
      </w:pPr>
      <w:ins w:id="4020" w:author="Fatima Maria Pillosu" w:date="2021-02-18T15:36:00Z">
        <w:r w:rsidRPr="00584EA5">
          <w:rPr>
            <w:color w:val="0000FF"/>
            <w:lang w:val="es-ES"/>
            <w:rPrChange w:id="4021" w:author="Fatima Maria Pillosu" w:date="2021-02-18T15:43:00Z">
              <w:rPr/>
            </w:rPrChange>
          </w:rPr>
          <w:t xml:space="preserve">¿El servicio </w:t>
        </w:r>
      </w:ins>
      <w:ins w:id="4022" w:author="Fatima Maria Pillosu" w:date="2021-02-18T15:42:00Z">
        <w:r w:rsidR="0085015F" w:rsidRPr="00584EA5">
          <w:rPr>
            <w:color w:val="0000FF"/>
            <w:lang w:val="es-ES"/>
          </w:rPr>
          <w:t>meteorológico</w:t>
        </w:r>
      </w:ins>
      <w:ins w:id="4023" w:author="Fatima Maria Pillosu" w:date="2021-02-18T15:36:00Z">
        <w:r w:rsidRPr="00584EA5">
          <w:rPr>
            <w:color w:val="0000FF"/>
            <w:lang w:val="es-ES"/>
            <w:rPrChange w:id="4024" w:author="Fatima Maria Pillosu" w:date="2021-02-18T15:43:00Z">
              <w:rPr/>
            </w:rPrChange>
          </w:rPr>
          <w:t xml:space="preserve"> tiene experiencia con pronósticos por </w:t>
        </w:r>
        <w:proofErr w:type="spellStart"/>
        <w:r w:rsidRPr="00584EA5">
          <w:rPr>
            <w:color w:val="0000FF"/>
            <w:lang w:val="es-ES"/>
            <w:rPrChange w:id="4025" w:author="Fatima Maria Pillosu" w:date="2021-02-18T15:43:00Z">
              <w:rPr/>
            </w:rPrChange>
          </w:rPr>
          <w:t>ensembles</w:t>
        </w:r>
        <w:proofErr w:type="spellEnd"/>
        <w:r w:rsidRPr="00584EA5">
          <w:rPr>
            <w:color w:val="0000FF"/>
            <w:lang w:val="es-ES"/>
            <w:rPrChange w:id="4026" w:author="Fatima Maria Pillosu" w:date="2021-02-18T15:43:00Z">
              <w:rPr/>
            </w:rPrChange>
          </w:rPr>
          <w:t>? Si es así, ¿qué pronósticos de conjunto utilizan principalmente?</w:t>
        </w:r>
      </w:ins>
    </w:p>
    <w:p w14:paraId="625BF003" w14:textId="77777777" w:rsidR="00584EA5" w:rsidRPr="001B4107" w:rsidRDefault="00584EA5">
      <w:pPr>
        <w:pStyle w:val="ListParagraph"/>
        <w:ind w:firstLine="0"/>
        <w:rPr>
          <w:ins w:id="4027" w:author="Fatima Maria Pillosu" w:date="2021-02-18T15:36:00Z"/>
          <w:lang w:val="fr-FR"/>
          <w:rPrChange w:id="4028" w:author="Christel Prudhomme" w:date="2021-02-18T16:52:00Z">
            <w:rPr>
              <w:ins w:id="4029" w:author="Fatima Maria Pillosu" w:date="2021-02-18T15:36:00Z"/>
            </w:rPr>
          </w:rPrChange>
        </w:rPr>
        <w:pPrChange w:id="4030" w:author="Fatima Maria Pillosu" w:date="2021-02-18T15:38:00Z">
          <w:pPr>
            <w:ind w:firstLine="0"/>
          </w:pPr>
        </w:pPrChange>
      </w:pPr>
    </w:p>
    <w:p w14:paraId="01F67B92" w14:textId="77777777" w:rsidR="00584EA5" w:rsidRDefault="00C35D57" w:rsidP="00584EA5">
      <w:pPr>
        <w:pStyle w:val="ListParagraph"/>
        <w:numPr>
          <w:ilvl w:val="0"/>
          <w:numId w:val="22"/>
        </w:numPr>
        <w:rPr>
          <w:ins w:id="4031" w:author="Fatima Maria Pillosu" w:date="2021-02-18T15:43:00Z"/>
        </w:rPr>
      </w:pPr>
      <w:ins w:id="4032" w:author="Fatima Maria Pillosu" w:date="2021-02-18T15:36:00Z">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ins>
    </w:p>
    <w:p w14:paraId="5417DAB4" w14:textId="718389FF" w:rsidR="00C35D57" w:rsidRDefault="00C35D57" w:rsidP="00137D42">
      <w:pPr>
        <w:pStyle w:val="ListParagraph"/>
        <w:ind w:firstLine="0"/>
        <w:rPr>
          <w:ins w:id="4033" w:author="Fatima Maria Pillosu" w:date="2021-02-18T15:44:00Z"/>
          <w:color w:val="0000FF"/>
        </w:rPr>
      </w:pPr>
      <w:ins w:id="4034" w:author="Fatima Maria Pillosu" w:date="2021-02-18T15:36:00Z">
        <w:r w:rsidRPr="00137D42">
          <w:rPr>
            <w:color w:val="0000FF"/>
            <w:lang w:val="es-ES"/>
            <w:rPrChange w:id="4035" w:author="Fatima Maria Pillosu" w:date="2021-02-18T15:44:00Z">
              <w:rPr/>
            </w:rPrChange>
          </w:rPr>
          <w:t xml:space="preserve">Si tiene acceso a pronósticos por </w:t>
        </w:r>
        <w:proofErr w:type="spellStart"/>
        <w:r w:rsidRPr="00137D42">
          <w:rPr>
            <w:color w:val="0000FF"/>
            <w:lang w:val="es-ES"/>
            <w:rPrChange w:id="4036" w:author="Fatima Maria Pillosu" w:date="2021-02-18T15:44:00Z">
              <w:rPr/>
            </w:rPrChange>
          </w:rPr>
          <w:t>ensembles</w:t>
        </w:r>
        <w:proofErr w:type="spellEnd"/>
        <w:r w:rsidRPr="00137D42">
          <w:rPr>
            <w:color w:val="0000FF"/>
            <w:lang w:val="es-ES"/>
            <w:rPrChange w:id="4037" w:author="Fatima Maria Pillosu" w:date="2021-02-18T15:44:00Z">
              <w:rPr/>
            </w:rPrChange>
          </w:rPr>
          <w:t xml:space="preserve">, ¿cómo los usan? ¿Los usan como fuente primaria para emitir alertas y crear productos para usuarios finales e informarlos también sobre la incertidumbre en los </w:t>
        </w:r>
      </w:ins>
      <w:ins w:id="4038" w:author="Fatima Maria Pillosu" w:date="2021-02-18T15:44:00Z">
        <w:r w:rsidR="00137D42" w:rsidRPr="00137D42">
          <w:rPr>
            <w:color w:val="0000FF"/>
            <w:lang w:val="es-ES"/>
          </w:rPr>
          <w:t>pronósticos</w:t>
        </w:r>
      </w:ins>
      <w:ins w:id="4039" w:author="Fatima Maria Pillosu" w:date="2021-02-18T15:36:00Z">
        <w:r w:rsidRPr="00137D42">
          <w:rPr>
            <w:color w:val="0000FF"/>
            <w:lang w:val="es-ES"/>
            <w:rPrChange w:id="4040" w:author="Fatima Maria Pillosu" w:date="2021-02-18T15:44:00Z">
              <w:rPr/>
            </w:rPrChange>
          </w:rPr>
          <w:t xml:space="preserve">? ¿O los usan para complementar la información proporcionada por un modelo determinista? </w:t>
        </w:r>
        <w:r w:rsidRPr="00137D42">
          <w:rPr>
            <w:color w:val="0000FF"/>
            <w:rPrChange w:id="4041" w:author="Fatima Maria Pillosu" w:date="2021-02-18T15:44:00Z">
              <w:rPr/>
            </w:rPrChange>
          </w:rPr>
          <w:t xml:space="preserve">Si es </w:t>
        </w:r>
        <w:proofErr w:type="spellStart"/>
        <w:r w:rsidRPr="00137D42">
          <w:rPr>
            <w:color w:val="0000FF"/>
            <w:rPrChange w:id="4042" w:author="Fatima Maria Pillosu" w:date="2021-02-18T15:44:00Z">
              <w:rPr/>
            </w:rPrChange>
          </w:rPr>
          <w:t>así</w:t>
        </w:r>
        <w:proofErr w:type="spellEnd"/>
        <w:r w:rsidRPr="00137D42">
          <w:rPr>
            <w:color w:val="0000FF"/>
            <w:rPrChange w:id="4043" w:author="Fatima Maria Pillosu" w:date="2021-02-18T15:44:00Z">
              <w:rPr/>
            </w:rPrChange>
          </w:rPr>
          <w:t xml:space="preserve">, ¿por </w:t>
        </w:r>
        <w:proofErr w:type="spellStart"/>
        <w:r w:rsidRPr="00137D42">
          <w:rPr>
            <w:color w:val="0000FF"/>
            <w:rPrChange w:id="4044" w:author="Fatima Maria Pillosu" w:date="2021-02-18T15:44:00Z">
              <w:rPr/>
            </w:rPrChange>
          </w:rPr>
          <w:t>qué</w:t>
        </w:r>
        <w:proofErr w:type="spellEnd"/>
        <w:r w:rsidRPr="00137D42">
          <w:rPr>
            <w:color w:val="0000FF"/>
            <w:rPrChange w:id="4045" w:author="Fatima Maria Pillosu" w:date="2021-02-18T15:44:00Z">
              <w:rPr/>
            </w:rPrChange>
          </w:rPr>
          <w:t>?</w:t>
        </w:r>
      </w:ins>
    </w:p>
    <w:p w14:paraId="5E51EC68" w14:textId="77777777" w:rsidR="00E442E7" w:rsidRPr="00137D42" w:rsidRDefault="00E442E7">
      <w:pPr>
        <w:pStyle w:val="ListParagraph"/>
        <w:ind w:firstLine="0"/>
        <w:rPr>
          <w:ins w:id="4046" w:author="Fatima Maria Pillosu" w:date="2021-02-18T15:36:00Z"/>
          <w:color w:val="0000FF"/>
          <w:rPrChange w:id="4047" w:author="Fatima Maria Pillosu" w:date="2021-02-18T15:44:00Z">
            <w:rPr>
              <w:ins w:id="4048" w:author="Fatima Maria Pillosu" w:date="2021-02-18T15:36:00Z"/>
            </w:rPr>
          </w:rPrChange>
        </w:rPr>
        <w:pPrChange w:id="4049" w:author="Fatima Maria Pillosu" w:date="2021-02-18T15:43:00Z">
          <w:pPr>
            <w:ind w:firstLine="0"/>
          </w:pPr>
        </w:pPrChange>
      </w:pPr>
    </w:p>
    <w:p w14:paraId="30A0AE95" w14:textId="77777777" w:rsidR="00E442E7" w:rsidRDefault="00C35D57" w:rsidP="00E442E7">
      <w:pPr>
        <w:pStyle w:val="ListParagraph"/>
        <w:numPr>
          <w:ilvl w:val="0"/>
          <w:numId w:val="22"/>
        </w:numPr>
        <w:rPr>
          <w:ins w:id="4050" w:author="Fatima Maria Pillosu" w:date="2021-02-18T15:45:00Z"/>
        </w:rPr>
      </w:pPr>
      <w:ins w:id="4051" w:author="Fatima Maria Pillosu" w:date="2021-02-18T15:36:00Z">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ins>
    </w:p>
    <w:p w14:paraId="2DAD7606" w14:textId="59884FC2" w:rsidR="00C35D57" w:rsidRPr="00510FA1" w:rsidRDefault="00C35D57">
      <w:pPr>
        <w:pStyle w:val="ListParagraph"/>
        <w:ind w:firstLine="0"/>
        <w:rPr>
          <w:ins w:id="4052" w:author="Fatima Maria Pillosu" w:date="2021-02-18T15:36:00Z"/>
          <w:color w:val="0000FF"/>
          <w:lang w:val="es-ES"/>
          <w:rPrChange w:id="4053" w:author="Fatima Maria Pillosu" w:date="2021-02-19T14:08:00Z">
            <w:rPr>
              <w:ins w:id="4054" w:author="Fatima Maria Pillosu" w:date="2021-02-18T15:36:00Z"/>
            </w:rPr>
          </w:rPrChange>
        </w:rPr>
        <w:pPrChange w:id="4055" w:author="Fatima Maria Pillosu" w:date="2021-02-18T15:45:00Z">
          <w:pPr>
            <w:ind w:firstLine="0"/>
          </w:pPr>
        </w:pPrChange>
      </w:pPr>
      <w:ins w:id="4056" w:author="Fatima Maria Pillosu" w:date="2021-02-18T15:36:00Z">
        <w:r w:rsidRPr="00E442E7">
          <w:rPr>
            <w:color w:val="0000FF"/>
            <w:lang w:val="es-ES"/>
            <w:rPrChange w:id="4057" w:author="Fatima Maria Pillosu" w:date="2021-02-18T15:45:00Z">
              <w:rPr/>
            </w:rPrChange>
          </w:rPr>
          <w:t xml:space="preserve">¿Cuál es la impresión general sobre las predicciones por </w:t>
        </w:r>
        <w:proofErr w:type="spellStart"/>
        <w:r w:rsidRPr="00E442E7">
          <w:rPr>
            <w:color w:val="0000FF"/>
            <w:lang w:val="es-ES"/>
            <w:rPrChange w:id="4058" w:author="Fatima Maria Pillosu" w:date="2021-02-18T15:45:00Z">
              <w:rPr/>
            </w:rPrChange>
          </w:rPr>
          <w:t>ensembles</w:t>
        </w:r>
        <w:proofErr w:type="spellEnd"/>
        <w:r w:rsidRPr="00E442E7">
          <w:rPr>
            <w:color w:val="0000FF"/>
            <w:lang w:val="es-ES"/>
            <w:rPrChange w:id="4059" w:author="Fatima Maria Pillosu" w:date="2021-02-18T15:45:00Z">
              <w:rPr/>
            </w:rPrChange>
          </w:rPr>
          <w:t xml:space="preserve"> y su uso en entornos operativos? ¿Existe algún desacuerdo interno sobre el valor práctico de los pronósticos </w:t>
        </w:r>
      </w:ins>
      <w:ins w:id="4060" w:author="Fatima Maria Pillosu" w:date="2021-02-18T15:45:00Z">
        <w:r w:rsidR="00C02AFF">
          <w:rPr>
            <w:color w:val="0000FF"/>
            <w:lang w:val="es-ES"/>
          </w:rPr>
          <w:t>de conjunto</w:t>
        </w:r>
      </w:ins>
      <w:ins w:id="4061" w:author="Fatima Maria Pillosu" w:date="2021-02-18T15:36:00Z">
        <w:r w:rsidRPr="00E442E7">
          <w:rPr>
            <w:color w:val="0000FF"/>
            <w:lang w:val="es-ES"/>
            <w:rPrChange w:id="4062" w:author="Fatima Maria Pillosu" w:date="2021-02-18T15:45:00Z">
              <w:rPr/>
            </w:rPrChange>
          </w:rPr>
          <w:t xml:space="preserve"> (por ejemplo, debido a problemas en la comunicación del pronóstico probabilístico o su recepción por parte de los usuarios finales</w:t>
        </w:r>
        <w:proofErr w:type="gramStart"/>
        <w:r w:rsidRPr="00E442E7">
          <w:rPr>
            <w:color w:val="0000FF"/>
            <w:lang w:val="es-ES"/>
            <w:rPrChange w:id="4063" w:author="Fatima Maria Pillosu" w:date="2021-02-18T15:45:00Z">
              <w:rPr/>
            </w:rPrChange>
          </w:rPr>
          <w:t>) ?</w:t>
        </w:r>
        <w:proofErr w:type="gramEnd"/>
        <w:r w:rsidRPr="00E442E7">
          <w:rPr>
            <w:color w:val="0000FF"/>
            <w:lang w:val="es-ES"/>
            <w:rPrChange w:id="4064" w:author="Fatima Maria Pillosu" w:date="2021-02-18T15:45:00Z">
              <w:rPr/>
            </w:rPrChange>
          </w:rPr>
          <w:t xml:space="preserve"> ¿Hay alguna molestia sobre cómo lidiar con pronósticos probabilísticos en el entorno operativo?</w:t>
        </w:r>
      </w:ins>
    </w:p>
    <w:p w14:paraId="0115BD57" w14:textId="77777777" w:rsidR="004B4D6B" w:rsidRPr="00510FA1" w:rsidRDefault="004B4D6B" w:rsidP="00C35D57">
      <w:pPr>
        <w:ind w:firstLine="0"/>
        <w:rPr>
          <w:ins w:id="4065" w:author="Fatima Maria Pillosu" w:date="2021-02-18T15:45:00Z"/>
          <w:lang w:val="es-ES"/>
          <w:rPrChange w:id="4066" w:author="Fatima Maria Pillosu" w:date="2021-02-19T14:08:00Z">
            <w:rPr>
              <w:ins w:id="4067" w:author="Fatima Maria Pillosu" w:date="2021-02-18T15:45:00Z"/>
            </w:rPr>
          </w:rPrChange>
        </w:rPr>
      </w:pPr>
    </w:p>
    <w:p w14:paraId="72959EB1" w14:textId="12E1F236" w:rsidR="00C35D57" w:rsidRPr="004B4D6B" w:rsidRDefault="00C35D57" w:rsidP="007E528B">
      <w:pPr>
        <w:spacing w:line="240" w:lineRule="auto"/>
        <w:ind w:firstLine="0"/>
        <w:rPr>
          <w:ins w:id="4068" w:author="Fatima Maria Pillosu" w:date="2021-02-18T15:36:00Z"/>
          <w:b/>
          <w:bCs/>
          <w:i/>
          <w:iCs/>
          <w:u w:val="single"/>
          <w:rPrChange w:id="4069" w:author="Fatima Maria Pillosu" w:date="2021-02-18T15:46:00Z">
            <w:rPr>
              <w:ins w:id="4070" w:author="Fatima Maria Pillosu" w:date="2021-02-18T15:36:00Z"/>
            </w:rPr>
          </w:rPrChange>
        </w:rPr>
      </w:pPr>
      <w:ins w:id="4071" w:author="Fatima Maria Pillosu" w:date="2021-02-18T15:36:00Z">
        <w:r w:rsidRPr="004B4D6B">
          <w:rPr>
            <w:b/>
            <w:bCs/>
            <w:i/>
            <w:iCs/>
            <w:u w:val="single"/>
            <w:rPrChange w:id="4072" w:author="Fatima Maria Pillosu" w:date="2021-02-18T15:46:00Z">
              <w:rPr/>
            </w:rPrChange>
          </w:rPr>
          <w:t>On the general Met-Service experience with rainfall forecasts calibration</w:t>
        </w:r>
      </w:ins>
    </w:p>
    <w:p w14:paraId="70F5D652" w14:textId="425969BB" w:rsidR="00C35D57" w:rsidRDefault="00C35D57">
      <w:pPr>
        <w:spacing w:line="240" w:lineRule="auto"/>
        <w:ind w:firstLine="0"/>
        <w:rPr>
          <w:ins w:id="4073" w:author="Fatima Maria Pillosu" w:date="2021-02-22T14:30:00Z"/>
          <w:b/>
          <w:bCs/>
          <w:i/>
          <w:iCs/>
          <w:color w:val="0000FF"/>
          <w:u w:val="single"/>
          <w:lang w:val="es-ES"/>
        </w:rPr>
      </w:pPr>
      <w:ins w:id="4074" w:author="Fatima Maria Pillosu" w:date="2021-02-18T15:36:00Z">
        <w:r w:rsidRPr="004B4D6B">
          <w:rPr>
            <w:b/>
            <w:bCs/>
            <w:i/>
            <w:iCs/>
            <w:color w:val="0000FF"/>
            <w:u w:val="single"/>
            <w:lang w:val="es-ES"/>
            <w:rPrChange w:id="4075" w:author="Fatima Maria Pillosu" w:date="2021-02-18T15:46:00Z">
              <w:rPr/>
            </w:rPrChange>
          </w:rPr>
          <w:t xml:space="preserve">Sobre la experiencia general del servicio </w:t>
        </w:r>
      </w:ins>
      <w:ins w:id="4076" w:author="Fatima Maria Pillosu" w:date="2021-02-18T15:48:00Z">
        <w:r w:rsidR="00340038" w:rsidRPr="004B4D6B">
          <w:rPr>
            <w:b/>
            <w:bCs/>
            <w:i/>
            <w:iCs/>
            <w:color w:val="0000FF"/>
            <w:u w:val="single"/>
            <w:lang w:val="es-ES"/>
          </w:rPr>
          <w:t>meteorológico</w:t>
        </w:r>
      </w:ins>
      <w:ins w:id="4077" w:author="Fatima Maria Pillosu" w:date="2021-02-18T15:36:00Z">
        <w:r w:rsidRPr="004B4D6B">
          <w:rPr>
            <w:b/>
            <w:bCs/>
            <w:i/>
            <w:iCs/>
            <w:color w:val="0000FF"/>
            <w:u w:val="single"/>
            <w:lang w:val="es-ES"/>
            <w:rPrChange w:id="4078" w:author="Fatima Maria Pillosu" w:date="2021-02-18T15:46:00Z">
              <w:rPr/>
            </w:rPrChange>
          </w:rPr>
          <w:t xml:space="preserve"> con calibración de </w:t>
        </w:r>
      </w:ins>
      <w:ins w:id="4079" w:author="Fatima Maria Pillosu" w:date="2021-02-18T15:48:00Z">
        <w:r w:rsidR="00340038" w:rsidRPr="004B4D6B">
          <w:rPr>
            <w:b/>
            <w:bCs/>
            <w:i/>
            <w:iCs/>
            <w:color w:val="0000FF"/>
            <w:u w:val="single"/>
            <w:lang w:val="es-ES"/>
          </w:rPr>
          <w:t>pronósticos</w:t>
        </w:r>
      </w:ins>
      <w:ins w:id="4080" w:author="Fatima Maria Pillosu" w:date="2021-02-18T15:36:00Z">
        <w:r w:rsidRPr="004B4D6B">
          <w:rPr>
            <w:b/>
            <w:bCs/>
            <w:i/>
            <w:iCs/>
            <w:color w:val="0000FF"/>
            <w:u w:val="single"/>
            <w:lang w:val="es-ES"/>
            <w:rPrChange w:id="4081" w:author="Fatima Maria Pillosu" w:date="2021-02-18T15:46:00Z">
              <w:rPr/>
            </w:rPrChange>
          </w:rPr>
          <w:t xml:space="preserve"> de lluvia</w:t>
        </w:r>
      </w:ins>
    </w:p>
    <w:p w14:paraId="7B3A02AC" w14:textId="77777777" w:rsidR="00FD17D5" w:rsidRPr="004B4D6B" w:rsidRDefault="00FD17D5" w:rsidP="007E528B">
      <w:pPr>
        <w:rPr>
          <w:ins w:id="4082" w:author="Fatima Maria Pillosu" w:date="2021-02-18T15:36:00Z"/>
          <w:lang w:val="es-ES"/>
          <w:rPrChange w:id="4083" w:author="Fatima Maria Pillosu" w:date="2021-02-18T15:46:00Z">
            <w:rPr>
              <w:ins w:id="4084" w:author="Fatima Maria Pillosu" w:date="2021-02-18T15:36:00Z"/>
            </w:rPr>
          </w:rPrChange>
        </w:rPr>
      </w:pPr>
    </w:p>
    <w:p w14:paraId="7CB9DB32" w14:textId="77777777" w:rsidR="004B4D6B" w:rsidRDefault="00C35D57" w:rsidP="004B4D6B">
      <w:pPr>
        <w:pStyle w:val="ListParagraph"/>
        <w:numPr>
          <w:ilvl w:val="0"/>
          <w:numId w:val="22"/>
        </w:numPr>
        <w:rPr>
          <w:ins w:id="4085" w:author="Fatima Maria Pillosu" w:date="2021-02-18T15:46:00Z"/>
        </w:rPr>
      </w:pPr>
      <w:ins w:id="4086" w:author="Fatima Maria Pillosu" w:date="2021-02-18T15:36:00Z">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ins>
    </w:p>
    <w:p w14:paraId="0E5DEB79" w14:textId="7945E0E6" w:rsidR="00C35D57" w:rsidRPr="00340038" w:rsidRDefault="00C35D57">
      <w:pPr>
        <w:pStyle w:val="ListParagraph"/>
        <w:ind w:firstLine="0"/>
        <w:rPr>
          <w:ins w:id="4087" w:author="Fatima Maria Pillosu" w:date="2021-02-18T15:36:00Z"/>
          <w:color w:val="0000FF"/>
          <w:lang w:val="es-ES"/>
          <w:rPrChange w:id="4088" w:author="Fatima Maria Pillosu" w:date="2021-02-18T15:47:00Z">
            <w:rPr>
              <w:ins w:id="4089" w:author="Fatima Maria Pillosu" w:date="2021-02-18T15:36:00Z"/>
            </w:rPr>
          </w:rPrChange>
        </w:rPr>
        <w:pPrChange w:id="4090" w:author="Fatima Maria Pillosu" w:date="2021-02-18T15:46:00Z">
          <w:pPr>
            <w:ind w:firstLine="0"/>
          </w:pPr>
        </w:pPrChange>
      </w:pPr>
      <w:ins w:id="4091" w:author="Fatima Maria Pillosu" w:date="2021-02-18T15:36:00Z">
        <w:r w:rsidRPr="004B4D6B">
          <w:rPr>
            <w:color w:val="0000FF"/>
            <w:lang w:val="es-ES"/>
            <w:rPrChange w:id="4092" w:author="Fatima Maria Pillosu" w:date="2021-02-18T15:46:00Z">
              <w:rPr/>
            </w:rPrChange>
          </w:rPr>
          <w:t xml:space="preserve">¿El servicio </w:t>
        </w:r>
      </w:ins>
      <w:ins w:id="4093" w:author="Fatima Maria Pillosu" w:date="2021-02-18T15:47:00Z">
        <w:r w:rsidR="004B4D6B" w:rsidRPr="004B4D6B">
          <w:rPr>
            <w:color w:val="0000FF"/>
            <w:lang w:val="es-ES"/>
          </w:rPr>
          <w:t>meteorológico</w:t>
        </w:r>
      </w:ins>
      <w:ins w:id="4094" w:author="Fatima Maria Pillosu" w:date="2021-02-18T15:36:00Z">
        <w:r w:rsidRPr="004B4D6B">
          <w:rPr>
            <w:color w:val="0000FF"/>
            <w:lang w:val="es-ES"/>
            <w:rPrChange w:id="4095" w:author="Fatima Maria Pillosu" w:date="2021-02-18T15:46:00Z">
              <w:rPr/>
            </w:rPrChange>
          </w:rPr>
          <w:t xml:space="preserve"> tiene experiencia con el </w:t>
        </w:r>
      </w:ins>
      <w:ins w:id="4096" w:author="Fatima Maria Pillosu" w:date="2021-02-18T15:47:00Z">
        <w:r w:rsidR="004B4D6B" w:rsidRPr="004B4D6B">
          <w:rPr>
            <w:color w:val="0000FF"/>
            <w:lang w:val="es-ES"/>
          </w:rPr>
          <w:t>postproceso</w:t>
        </w:r>
      </w:ins>
      <w:ins w:id="4097" w:author="Fatima Maria Pillosu" w:date="2021-02-18T15:36:00Z">
        <w:r w:rsidRPr="004B4D6B">
          <w:rPr>
            <w:color w:val="0000FF"/>
            <w:lang w:val="es-ES"/>
            <w:rPrChange w:id="4098" w:author="Fatima Maria Pillosu" w:date="2021-02-18T15:46:00Z">
              <w:rPr/>
            </w:rPrChange>
          </w:rPr>
          <w:t xml:space="preserve">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ins>
    </w:p>
    <w:p w14:paraId="6B2C8C5B" w14:textId="77777777" w:rsidR="00340038" w:rsidRDefault="00340038" w:rsidP="00C35D57">
      <w:pPr>
        <w:ind w:firstLine="0"/>
        <w:rPr>
          <w:ins w:id="4099" w:author="Fatima Maria Pillosu" w:date="2021-02-18T15:47:00Z"/>
          <w:lang w:val="es-ES"/>
        </w:rPr>
      </w:pPr>
    </w:p>
    <w:p w14:paraId="441F2FDD" w14:textId="7256133A" w:rsidR="00C35D57" w:rsidRPr="00340038" w:rsidRDefault="00C35D57" w:rsidP="007E528B">
      <w:pPr>
        <w:spacing w:line="240" w:lineRule="auto"/>
        <w:ind w:firstLine="0"/>
        <w:rPr>
          <w:ins w:id="4100" w:author="Fatima Maria Pillosu" w:date="2021-02-18T15:36:00Z"/>
          <w:b/>
          <w:bCs/>
          <w:i/>
          <w:iCs/>
          <w:u w:val="single"/>
          <w:rPrChange w:id="4101" w:author="Fatima Maria Pillosu" w:date="2021-02-18T15:47:00Z">
            <w:rPr>
              <w:ins w:id="4102" w:author="Fatima Maria Pillosu" w:date="2021-02-18T15:36:00Z"/>
            </w:rPr>
          </w:rPrChange>
        </w:rPr>
      </w:pPr>
      <w:ins w:id="4103" w:author="Fatima Maria Pillosu" w:date="2021-02-18T15:36:00Z">
        <w:r w:rsidRPr="00340038">
          <w:rPr>
            <w:b/>
            <w:bCs/>
            <w:i/>
            <w:iCs/>
            <w:u w:val="single"/>
            <w:rPrChange w:id="4104" w:author="Fatima Maria Pillosu" w:date="2021-02-18T15:47:00Z">
              <w:rPr/>
            </w:rPrChange>
          </w:rPr>
          <w:t>On the background of the people who worked with ecPoint-Rainfall</w:t>
        </w:r>
      </w:ins>
    </w:p>
    <w:p w14:paraId="7B7BFFE2" w14:textId="3B2F75B4" w:rsidR="00C35D57" w:rsidRDefault="00C35D57">
      <w:pPr>
        <w:spacing w:line="240" w:lineRule="auto"/>
        <w:ind w:firstLine="0"/>
        <w:rPr>
          <w:ins w:id="4105" w:author="Fatima Maria Pillosu" w:date="2021-02-22T14:30:00Z"/>
          <w:b/>
          <w:bCs/>
          <w:i/>
          <w:iCs/>
          <w:color w:val="0000FF"/>
          <w:u w:val="single"/>
          <w:lang w:val="es-ES"/>
        </w:rPr>
      </w:pPr>
      <w:ins w:id="4106" w:author="Fatima Maria Pillosu" w:date="2021-02-18T15:36:00Z">
        <w:r w:rsidRPr="00340038">
          <w:rPr>
            <w:b/>
            <w:bCs/>
            <w:i/>
            <w:iCs/>
            <w:color w:val="0000FF"/>
            <w:u w:val="single"/>
            <w:lang w:val="es-ES"/>
            <w:rPrChange w:id="4107" w:author="Fatima Maria Pillosu" w:date="2021-02-18T15:47:00Z">
              <w:rPr/>
            </w:rPrChange>
          </w:rPr>
          <w:t>Sobre las personas que trabajaron con ecPoint-Rainfall</w:t>
        </w:r>
      </w:ins>
    </w:p>
    <w:p w14:paraId="26C342C6" w14:textId="77777777" w:rsidR="00FD17D5" w:rsidRPr="00340038" w:rsidRDefault="00FD17D5" w:rsidP="007E528B">
      <w:pPr>
        <w:rPr>
          <w:ins w:id="4108" w:author="Fatima Maria Pillosu" w:date="2021-02-18T15:36:00Z"/>
          <w:lang w:val="es-ES"/>
          <w:rPrChange w:id="4109" w:author="Fatima Maria Pillosu" w:date="2021-02-18T15:47:00Z">
            <w:rPr>
              <w:ins w:id="4110" w:author="Fatima Maria Pillosu" w:date="2021-02-18T15:36:00Z"/>
            </w:rPr>
          </w:rPrChange>
        </w:rPr>
      </w:pPr>
    </w:p>
    <w:p w14:paraId="286342A5" w14:textId="77777777" w:rsidR="00340038" w:rsidRDefault="00C35D57" w:rsidP="00340038">
      <w:pPr>
        <w:pStyle w:val="ListParagraph"/>
        <w:numPr>
          <w:ilvl w:val="0"/>
          <w:numId w:val="22"/>
        </w:numPr>
        <w:rPr>
          <w:ins w:id="4111" w:author="Fatima Maria Pillosu" w:date="2021-02-18T15:48:00Z"/>
        </w:rPr>
      </w:pPr>
      <w:ins w:id="4112" w:author="Fatima Maria Pillosu" w:date="2021-02-18T15:36:00Z">
        <w:r w:rsidRPr="00C35D57">
          <w:t>Who has been receiving ecPoint-Rainfall forecasts? What is their background (e.g. operational, research)?</w:t>
        </w:r>
      </w:ins>
    </w:p>
    <w:p w14:paraId="2E0DDD67" w14:textId="2C47A8D2" w:rsidR="00C35D57" w:rsidRDefault="00C35D57" w:rsidP="00340038">
      <w:pPr>
        <w:pStyle w:val="ListParagraph"/>
        <w:ind w:firstLine="0"/>
        <w:rPr>
          <w:ins w:id="4113" w:author="Fatima Maria Pillosu" w:date="2021-02-18T15:48:00Z"/>
          <w:color w:val="0000FF"/>
          <w:lang w:val="es-ES"/>
        </w:rPr>
      </w:pPr>
      <w:ins w:id="4114" w:author="Fatima Maria Pillosu" w:date="2021-02-18T15:36:00Z">
        <w:r w:rsidRPr="00340038">
          <w:rPr>
            <w:color w:val="0000FF"/>
            <w:lang w:val="es-ES"/>
            <w:rPrChange w:id="4115" w:author="Fatima Maria Pillosu" w:date="2021-02-18T15:48:00Z">
              <w:rPr/>
            </w:rPrChange>
          </w:rPr>
          <w:lastRenderedPageBreak/>
          <w:t>¿Quién recibió los pronósticos de ecPoint-Rainfall? ¿Cuáles son sus antecedentes (por ejemplo, operativos, investigación)?</w:t>
        </w:r>
      </w:ins>
    </w:p>
    <w:p w14:paraId="542457F4" w14:textId="77777777" w:rsidR="00340038" w:rsidRPr="00510FA1" w:rsidRDefault="00340038">
      <w:pPr>
        <w:pStyle w:val="ListParagraph"/>
        <w:ind w:firstLine="0"/>
        <w:rPr>
          <w:ins w:id="4116" w:author="Fatima Maria Pillosu" w:date="2021-02-18T15:36:00Z"/>
          <w:color w:val="0000FF"/>
          <w:lang w:val="es-ES"/>
          <w:rPrChange w:id="4117" w:author="Fatima Maria Pillosu" w:date="2021-02-19T14:08:00Z">
            <w:rPr>
              <w:ins w:id="4118" w:author="Fatima Maria Pillosu" w:date="2021-02-18T15:36:00Z"/>
            </w:rPr>
          </w:rPrChange>
        </w:rPr>
        <w:pPrChange w:id="4119" w:author="Fatima Maria Pillosu" w:date="2021-02-18T15:48:00Z">
          <w:pPr>
            <w:ind w:firstLine="0"/>
          </w:pPr>
        </w:pPrChange>
      </w:pPr>
    </w:p>
    <w:p w14:paraId="27172A6E" w14:textId="77777777" w:rsidR="00340038" w:rsidRDefault="00C35D57" w:rsidP="00340038">
      <w:pPr>
        <w:pStyle w:val="ListParagraph"/>
        <w:numPr>
          <w:ilvl w:val="0"/>
          <w:numId w:val="22"/>
        </w:numPr>
        <w:rPr>
          <w:ins w:id="4120" w:author="Fatima Maria Pillosu" w:date="2021-02-18T15:48:00Z"/>
        </w:rPr>
      </w:pPr>
      <w:ins w:id="4121" w:author="Fatima Maria Pillosu" w:date="2021-02-18T15:36:00Z">
        <w:r w:rsidRPr="00C35D57">
          <w:t>Do those particular people have general experience working with ensemble forecasts? Do they have experience working with post-processed forecasts? If not, do they have much time to devote to learning?</w:t>
        </w:r>
      </w:ins>
    </w:p>
    <w:p w14:paraId="6AD51279" w14:textId="7B24FFE1" w:rsidR="00C35D57" w:rsidRPr="006C27F5" w:rsidRDefault="00C35D57">
      <w:pPr>
        <w:pStyle w:val="ListParagraph"/>
        <w:ind w:firstLine="0"/>
        <w:rPr>
          <w:ins w:id="4122" w:author="Fatima Maria Pillosu" w:date="2021-02-18T15:36:00Z"/>
          <w:color w:val="0000FF"/>
          <w:lang w:val="es-ES"/>
          <w:rPrChange w:id="4123" w:author="Fatima Maria Pillosu" w:date="2021-02-18T15:49:00Z">
            <w:rPr>
              <w:ins w:id="4124" w:author="Fatima Maria Pillosu" w:date="2021-02-18T15:36:00Z"/>
            </w:rPr>
          </w:rPrChange>
        </w:rPr>
        <w:pPrChange w:id="4125" w:author="Fatima Maria Pillosu" w:date="2021-02-18T15:48:00Z">
          <w:pPr>
            <w:ind w:firstLine="0"/>
          </w:pPr>
        </w:pPrChange>
      </w:pPr>
      <w:ins w:id="4126" w:author="Fatima Maria Pillosu" w:date="2021-02-18T15:36:00Z">
        <w:r w:rsidRPr="00340038">
          <w:rPr>
            <w:color w:val="0000FF"/>
            <w:lang w:val="es-ES"/>
            <w:rPrChange w:id="4127" w:author="Fatima Maria Pillosu" w:date="2021-02-18T15:48:00Z">
              <w:rPr/>
            </w:rPrChange>
          </w:rPr>
          <w:t xml:space="preserve">¿Las personas que recibieron las predicciones de ecPoint-Rainfall tienen experiencia de trabajo con predicciones </w:t>
        </w:r>
      </w:ins>
      <w:ins w:id="4128" w:author="Fatima Maria Pillosu" w:date="2021-02-18T15:48:00Z">
        <w:r w:rsidR="00340038">
          <w:rPr>
            <w:color w:val="0000FF"/>
            <w:lang w:val="es-ES"/>
          </w:rPr>
          <w:t>de conjunto</w:t>
        </w:r>
      </w:ins>
      <w:ins w:id="4129" w:author="Fatima Maria Pillosu" w:date="2021-02-18T15:36:00Z">
        <w:r w:rsidRPr="00340038">
          <w:rPr>
            <w:color w:val="0000FF"/>
            <w:lang w:val="es-ES"/>
            <w:rPrChange w:id="4130" w:author="Fatima Maria Pillosu" w:date="2021-02-18T15:48:00Z">
              <w:rPr/>
            </w:rPrChange>
          </w:rPr>
          <w:t xml:space="preserve">? ¿Tienen experiencia trabajando con predicciones calibradas? Si no es así, </w:t>
        </w:r>
      </w:ins>
      <w:ins w:id="4131" w:author="Fatima Maria Pillosu" w:date="2021-02-18T15:49:00Z">
        <w:r w:rsidR="00340038" w:rsidRPr="00F51404">
          <w:rPr>
            <w:color w:val="0000FF"/>
            <w:lang w:val="es-ES"/>
          </w:rPr>
          <w:t>¿</w:t>
        </w:r>
      </w:ins>
      <w:ins w:id="4132" w:author="Fatima Maria Pillosu" w:date="2021-02-18T15:36:00Z">
        <w:r w:rsidRPr="00340038">
          <w:rPr>
            <w:color w:val="0000FF"/>
            <w:lang w:val="es-ES"/>
            <w:rPrChange w:id="4133" w:author="Fatima Maria Pillosu" w:date="2021-02-18T15:48:00Z">
              <w:rPr/>
            </w:rPrChange>
          </w:rPr>
          <w:t>tienen tiempo para dedicar al aprendizaje?</w:t>
        </w:r>
      </w:ins>
    </w:p>
    <w:p w14:paraId="6E5DE23B" w14:textId="77777777" w:rsidR="006C27F5" w:rsidRDefault="006C27F5" w:rsidP="00C35D57">
      <w:pPr>
        <w:ind w:firstLine="0"/>
        <w:rPr>
          <w:ins w:id="4134" w:author="Fatima Maria Pillosu" w:date="2021-02-18T15:49:00Z"/>
          <w:lang w:val="es-ES"/>
        </w:rPr>
      </w:pPr>
    </w:p>
    <w:p w14:paraId="0B328DAB" w14:textId="45447589" w:rsidR="00C35D57" w:rsidRPr="00510FA1" w:rsidRDefault="00C35D57" w:rsidP="007E528B">
      <w:pPr>
        <w:spacing w:line="240" w:lineRule="auto"/>
        <w:ind w:firstLine="0"/>
        <w:rPr>
          <w:ins w:id="4135" w:author="Fatima Maria Pillosu" w:date="2021-02-18T15:36:00Z"/>
          <w:b/>
          <w:bCs/>
          <w:rPrChange w:id="4136" w:author="Fatima Maria Pillosu" w:date="2021-02-19T14:08:00Z">
            <w:rPr>
              <w:ins w:id="4137" w:author="Fatima Maria Pillosu" w:date="2021-02-18T15:36:00Z"/>
            </w:rPr>
          </w:rPrChange>
        </w:rPr>
      </w:pPr>
      <w:ins w:id="4138" w:author="Fatima Maria Pillosu" w:date="2021-02-18T15:36:00Z">
        <w:r w:rsidRPr="00510FA1">
          <w:rPr>
            <w:b/>
            <w:bCs/>
            <w:rPrChange w:id="4139" w:author="Fatima Maria Pillosu" w:date="2021-02-19T14:08:00Z">
              <w:rPr/>
            </w:rPrChange>
          </w:rPr>
          <w:t>QUESTIONS ON ECPOINT-RAINFALL</w:t>
        </w:r>
      </w:ins>
    </w:p>
    <w:p w14:paraId="2D718734" w14:textId="3423E27F" w:rsidR="00C35D57" w:rsidRPr="00FA7AFD" w:rsidRDefault="00C35D57" w:rsidP="006C27F5">
      <w:pPr>
        <w:spacing w:line="240" w:lineRule="auto"/>
        <w:ind w:firstLine="0"/>
        <w:rPr>
          <w:ins w:id="4140" w:author="Fatima Maria Pillosu" w:date="2021-02-18T15:50:00Z"/>
          <w:b/>
          <w:bCs/>
          <w:color w:val="0000FF"/>
        </w:rPr>
      </w:pPr>
      <w:ins w:id="4141" w:author="Fatima Maria Pillosu" w:date="2021-02-18T15:36:00Z">
        <w:r w:rsidRPr="00510FA1">
          <w:rPr>
            <w:b/>
            <w:bCs/>
            <w:color w:val="0000FF"/>
            <w:rPrChange w:id="4142" w:author="Fatima Maria Pillosu" w:date="2021-02-19T14:08:00Z">
              <w:rPr/>
            </w:rPrChange>
          </w:rPr>
          <w:t>PREGUNTAS SOBRE ECPOINT-RAINFALL</w:t>
        </w:r>
      </w:ins>
    </w:p>
    <w:p w14:paraId="5FB4E040" w14:textId="77777777" w:rsidR="006C27F5" w:rsidRPr="00510FA1" w:rsidRDefault="006C27F5" w:rsidP="007E528B">
      <w:pPr>
        <w:spacing w:line="240" w:lineRule="auto"/>
        <w:ind w:firstLine="0"/>
        <w:rPr>
          <w:ins w:id="4143" w:author="Fatima Maria Pillosu" w:date="2021-02-18T15:36:00Z"/>
          <w:b/>
          <w:bCs/>
          <w:color w:val="0000FF"/>
          <w:rPrChange w:id="4144" w:author="Fatima Maria Pillosu" w:date="2021-02-19T14:08:00Z">
            <w:rPr>
              <w:ins w:id="4145" w:author="Fatima Maria Pillosu" w:date="2021-02-18T15:36:00Z"/>
            </w:rPr>
          </w:rPrChange>
        </w:rPr>
      </w:pPr>
    </w:p>
    <w:p w14:paraId="65EC8250" w14:textId="77777777" w:rsidR="006C27F5" w:rsidRDefault="00C35D57" w:rsidP="006C27F5">
      <w:pPr>
        <w:pStyle w:val="ListParagraph"/>
        <w:numPr>
          <w:ilvl w:val="0"/>
          <w:numId w:val="22"/>
        </w:numPr>
        <w:rPr>
          <w:ins w:id="4146" w:author="Fatima Maria Pillosu" w:date="2021-02-18T15:50:00Z"/>
        </w:rPr>
      </w:pPr>
      <w:ins w:id="4147" w:author="Fatima Maria Pillosu" w:date="2021-02-18T15:36:00Z">
        <w:r w:rsidRPr="00C35D57">
          <w:t>Was ecPoint-Rainfall used operationally, experimentally, or for research?</w:t>
        </w:r>
      </w:ins>
    </w:p>
    <w:p w14:paraId="38221DE0" w14:textId="63EB94D3" w:rsidR="00C35D57" w:rsidRPr="000C2F09" w:rsidRDefault="00C35D57" w:rsidP="006C27F5">
      <w:pPr>
        <w:pStyle w:val="ListParagraph"/>
        <w:ind w:firstLine="0"/>
        <w:rPr>
          <w:ins w:id="4148" w:author="Fatima Maria Pillosu" w:date="2021-02-18T15:50:00Z"/>
          <w:color w:val="0000FF"/>
          <w:lang w:val="es-ES"/>
          <w:rPrChange w:id="4149" w:author="Fatima Maria Pillosu" w:date="2021-02-18T15:50:00Z">
            <w:rPr>
              <w:ins w:id="4150" w:author="Fatima Maria Pillosu" w:date="2021-02-18T15:50:00Z"/>
              <w:color w:val="0000FF"/>
            </w:rPr>
          </w:rPrChange>
        </w:rPr>
      </w:pPr>
      <w:ins w:id="4151" w:author="Fatima Maria Pillosu" w:date="2021-02-18T15:36:00Z">
        <w:r w:rsidRPr="000C2F09">
          <w:rPr>
            <w:color w:val="0000FF"/>
            <w:lang w:val="es-ES"/>
            <w:rPrChange w:id="4152" w:author="Fatima Maria Pillosu" w:date="2021-02-18T15:50:00Z">
              <w:rPr/>
            </w:rPrChange>
          </w:rPr>
          <w:t>¿Se usó ecPoint-Rainfall de manera operacional, experimental o para investigación?</w:t>
        </w:r>
      </w:ins>
    </w:p>
    <w:p w14:paraId="5FB93EE3" w14:textId="77777777" w:rsidR="000C2F09" w:rsidRPr="006C27F5" w:rsidRDefault="000C2F09">
      <w:pPr>
        <w:pStyle w:val="ListParagraph"/>
        <w:ind w:firstLine="0"/>
        <w:rPr>
          <w:ins w:id="4153" w:author="Fatima Maria Pillosu" w:date="2021-02-18T15:36:00Z"/>
          <w:color w:val="0000FF"/>
          <w:lang w:val="es-ES"/>
          <w:rPrChange w:id="4154" w:author="Fatima Maria Pillosu" w:date="2021-02-18T15:50:00Z">
            <w:rPr>
              <w:ins w:id="4155" w:author="Fatima Maria Pillosu" w:date="2021-02-18T15:36:00Z"/>
            </w:rPr>
          </w:rPrChange>
        </w:rPr>
        <w:pPrChange w:id="4156" w:author="Fatima Maria Pillosu" w:date="2021-02-18T15:50:00Z">
          <w:pPr>
            <w:ind w:firstLine="0"/>
          </w:pPr>
        </w:pPrChange>
      </w:pPr>
    </w:p>
    <w:p w14:paraId="02319C90" w14:textId="77777777" w:rsidR="000C2F09" w:rsidRDefault="00C35D57" w:rsidP="000C2F09">
      <w:pPr>
        <w:pStyle w:val="ListParagraph"/>
        <w:numPr>
          <w:ilvl w:val="0"/>
          <w:numId w:val="22"/>
        </w:numPr>
        <w:rPr>
          <w:ins w:id="4157" w:author="Fatima Maria Pillosu" w:date="2021-02-18T15:51:00Z"/>
        </w:rPr>
      </w:pPr>
      <w:ins w:id="4158" w:author="Fatima Maria Pillosu" w:date="2021-02-18T15:36:00Z">
        <w:r w:rsidRPr="00C35D57">
          <w:t>Was it difficult to become accustomed to the meaning/structure of ecPoint-Rainfall forecasts? Did the fact that ecPoint-Rainfall products you received did not provide grid box forecasts create any issues?</w:t>
        </w:r>
      </w:ins>
    </w:p>
    <w:p w14:paraId="43FFF3E9" w14:textId="7D2EA9B6" w:rsidR="00C35D57" w:rsidRPr="001B4107" w:rsidRDefault="00C35D57">
      <w:pPr>
        <w:pStyle w:val="ListParagraph"/>
        <w:ind w:firstLine="0"/>
        <w:rPr>
          <w:ins w:id="4159" w:author="Fatima Maria Pillosu" w:date="2021-02-18T15:36:00Z"/>
          <w:color w:val="0000FF"/>
          <w:lang w:val="fr-FR"/>
          <w:rPrChange w:id="4160" w:author="Christel Prudhomme" w:date="2021-02-18T16:52:00Z">
            <w:rPr>
              <w:ins w:id="4161" w:author="Fatima Maria Pillosu" w:date="2021-02-18T15:36:00Z"/>
            </w:rPr>
          </w:rPrChange>
        </w:rPr>
        <w:pPrChange w:id="4162" w:author="Fatima Maria Pillosu" w:date="2021-02-18T15:51:00Z">
          <w:pPr>
            <w:ind w:firstLine="0"/>
          </w:pPr>
        </w:pPrChange>
      </w:pPr>
      <w:ins w:id="4163" w:author="Fatima Maria Pillosu" w:date="2021-02-18T15:36:00Z">
        <w:r w:rsidRPr="000C2F09">
          <w:rPr>
            <w:color w:val="0000FF"/>
            <w:lang w:val="es-ES"/>
            <w:rPrChange w:id="4164" w:author="Fatima Maria Pillosu" w:date="2021-02-18T15:51:00Z">
              <w:rPr/>
            </w:rPrChange>
          </w:rPr>
          <w:t>¿Fue difícil acostumbrarse al significado o a la estructura de ecPoint-Rainfall? ¿El hecho que los productos de ecPoint-Rainfall que recibieron no proporcionan predicciones a escala de celda creó problemas?</w:t>
        </w:r>
      </w:ins>
    </w:p>
    <w:p w14:paraId="3BC6E7C5" w14:textId="77777777" w:rsidR="003E29BA" w:rsidRDefault="00C35D57" w:rsidP="003E29BA">
      <w:pPr>
        <w:pStyle w:val="ListParagraph"/>
        <w:numPr>
          <w:ilvl w:val="0"/>
          <w:numId w:val="22"/>
        </w:numPr>
        <w:rPr>
          <w:ins w:id="4165" w:author="Fatima Maria Pillosu" w:date="2021-02-18T15:51:00Z"/>
        </w:rPr>
      </w:pPr>
      <w:ins w:id="4166" w:author="Fatima Maria Pillosu" w:date="2021-02-18T15:36:00Z">
        <w:r w:rsidRPr="00C35D57">
          <w:t>If ecPoint-Rainfall was used operationally, were there any technical issues to integrate the forecasts in your operational workflows? Evaluation would include configuration of ecPoint-Rainfall, data volumes, run times, displaying the forecasts, etc.</w:t>
        </w:r>
      </w:ins>
    </w:p>
    <w:p w14:paraId="3B195845" w14:textId="6E861AA1" w:rsidR="00C35D57" w:rsidRDefault="00C35D57" w:rsidP="003E29BA">
      <w:pPr>
        <w:pStyle w:val="ListParagraph"/>
        <w:ind w:firstLine="0"/>
        <w:rPr>
          <w:ins w:id="4167" w:author="Fatima Maria Pillosu" w:date="2021-02-18T15:52:00Z"/>
          <w:color w:val="0000FF"/>
          <w:lang w:val="es-ES"/>
        </w:rPr>
      </w:pPr>
      <w:ins w:id="4168" w:author="Fatima Maria Pillosu" w:date="2021-02-18T15:36:00Z">
        <w:r w:rsidRPr="003E29BA">
          <w:rPr>
            <w:color w:val="0000FF"/>
            <w:lang w:val="es-ES"/>
            <w:rPrChange w:id="4169" w:author="Fatima Maria Pillosu" w:date="2021-02-18T15:51:00Z">
              <w:rPr/>
            </w:rPrChange>
          </w:rPr>
          <w:t>Si se utilizó ecPoint-Rainfall operacionalmente, ¿</w:t>
        </w:r>
        <w:proofErr w:type="gramStart"/>
        <w:r w:rsidRPr="003E29BA">
          <w:rPr>
            <w:color w:val="0000FF"/>
            <w:lang w:val="es-ES"/>
            <w:rPrChange w:id="4170" w:author="Fatima Maria Pillosu" w:date="2021-02-18T15:51:00Z">
              <w:rPr/>
            </w:rPrChange>
          </w:rPr>
          <w:t>hubieron</w:t>
        </w:r>
        <w:proofErr w:type="gramEnd"/>
        <w:r w:rsidRPr="003E29BA">
          <w:rPr>
            <w:color w:val="0000FF"/>
            <w:lang w:val="es-ES"/>
            <w:rPrChange w:id="4171" w:author="Fatima Maria Pillosu" w:date="2021-02-18T15:51:00Z">
              <w:rPr/>
            </w:rPrChange>
          </w:rPr>
          <w:t xml:space="preserve"> </w:t>
        </w:r>
      </w:ins>
      <w:ins w:id="4172" w:author="Fatima Maria Pillosu" w:date="2021-02-18T15:52:00Z">
        <w:r w:rsidR="00937732" w:rsidRPr="003E29BA">
          <w:rPr>
            <w:color w:val="0000FF"/>
            <w:lang w:val="es-ES"/>
          </w:rPr>
          <w:t>problemas técnicos</w:t>
        </w:r>
      </w:ins>
      <w:ins w:id="4173" w:author="Fatima Maria Pillosu" w:date="2021-02-18T15:36:00Z">
        <w:r w:rsidRPr="003E29BA">
          <w:rPr>
            <w:color w:val="0000FF"/>
            <w:lang w:val="es-ES"/>
            <w:rPrChange w:id="4174" w:author="Fatima Maria Pillosu" w:date="2021-02-18T15:51:00Z">
              <w:rPr/>
            </w:rPrChange>
          </w:rPr>
          <w:t xml:space="preserve"> para integrar las predicciones en sus sistemas operativos? La evaluación incluiría </w:t>
        </w:r>
        <w:r w:rsidRPr="003E29BA">
          <w:rPr>
            <w:color w:val="0000FF"/>
            <w:lang w:val="es-ES"/>
            <w:rPrChange w:id="4175" w:author="Fatima Maria Pillosu" w:date="2021-02-18T15:51:00Z">
              <w:rPr/>
            </w:rPrChange>
          </w:rPr>
          <w:lastRenderedPageBreak/>
          <w:t>configuración de ecPoint-Rainfall, volúmenes de datos, tiempos de ejecución, o representar gráficamente productos, etc.</w:t>
        </w:r>
      </w:ins>
    </w:p>
    <w:p w14:paraId="29B875FF" w14:textId="77777777" w:rsidR="00937732" w:rsidRPr="00937732" w:rsidRDefault="00937732">
      <w:pPr>
        <w:pStyle w:val="ListParagraph"/>
        <w:ind w:firstLine="0"/>
        <w:rPr>
          <w:ins w:id="4176" w:author="Fatima Maria Pillosu" w:date="2021-02-18T15:36:00Z"/>
          <w:color w:val="0000FF"/>
          <w:lang w:val="es-ES"/>
          <w:rPrChange w:id="4177" w:author="Fatima Maria Pillosu" w:date="2021-02-18T15:52:00Z">
            <w:rPr>
              <w:ins w:id="4178" w:author="Fatima Maria Pillosu" w:date="2021-02-18T15:36:00Z"/>
            </w:rPr>
          </w:rPrChange>
        </w:rPr>
        <w:pPrChange w:id="4179" w:author="Fatima Maria Pillosu" w:date="2021-02-18T15:51:00Z">
          <w:pPr>
            <w:ind w:firstLine="0"/>
          </w:pPr>
        </w:pPrChange>
      </w:pPr>
    </w:p>
    <w:p w14:paraId="6DD37D67" w14:textId="77777777" w:rsidR="00937732" w:rsidRDefault="00C35D57" w:rsidP="00937732">
      <w:pPr>
        <w:pStyle w:val="ListParagraph"/>
        <w:numPr>
          <w:ilvl w:val="0"/>
          <w:numId w:val="22"/>
        </w:numPr>
        <w:rPr>
          <w:ins w:id="4180" w:author="Fatima Maria Pillosu" w:date="2021-02-18T15:52:00Z"/>
        </w:rPr>
      </w:pPr>
      <w:ins w:id="4181" w:author="Fatima Maria Pillosu" w:date="2021-02-18T15:36:00Z">
        <w:r w:rsidRPr="00C35D57">
          <w:t>Did you develop products from ecPoint-Rainfall? Did you use percentiles? Which percentiles? Why? Did you use probabilities? Which probabilities? Why?</w:t>
        </w:r>
      </w:ins>
    </w:p>
    <w:p w14:paraId="278BEA1D" w14:textId="4E3B97DD" w:rsidR="00C35D57" w:rsidRDefault="00C35D57" w:rsidP="00937732">
      <w:pPr>
        <w:pStyle w:val="ListParagraph"/>
        <w:ind w:firstLine="0"/>
        <w:rPr>
          <w:ins w:id="4182" w:author="Fatima Maria Pillosu" w:date="2021-02-18T15:53:00Z"/>
          <w:color w:val="0000FF"/>
          <w:lang w:val="es-ES"/>
        </w:rPr>
      </w:pPr>
      <w:ins w:id="4183" w:author="Fatima Maria Pillosu" w:date="2021-02-18T15:36:00Z">
        <w:r w:rsidRPr="00937732">
          <w:rPr>
            <w:color w:val="0000FF"/>
            <w:lang w:val="es-ES"/>
            <w:rPrChange w:id="4184" w:author="Fatima Maria Pillosu" w:date="2021-02-18T15:52:00Z">
              <w:rPr/>
            </w:rPrChange>
          </w:rPr>
          <w:t>¿Desarrollaron productos basados en ecPoint-Rainfall? ¿Usaron percentiles? ¿Cuáles percentiles? ¿Por qué? ¿Usaron probabilidades? ¿Qué probabilidades? ¿Por qué?</w:t>
        </w:r>
      </w:ins>
    </w:p>
    <w:p w14:paraId="5F3DD0F3" w14:textId="77777777" w:rsidR="00937732" w:rsidRPr="00937732" w:rsidRDefault="00937732">
      <w:pPr>
        <w:pStyle w:val="ListParagraph"/>
        <w:ind w:firstLine="0"/>
        <w:rPr>
          <w:ins w:id="4185" w:author="Fatima Maria Pillosu" w:date="2021-02-18T15:36:00Z"/>
          <w:color w:val="0000FF"/>
          <w:lang w:val="es-ES"/>
          <w:rPrChange w:id="4186" w:author="Fatima Maria Pillosu" w:date="2021-02-18T15:52:00Z">
            <w:rPr>
              <w:ins w:id="4187" w:author="Fatima Maria Pillosu" w:date="2021-02-18T15:36:00Z"/>
            </w:rPr>
          </w:rPrChange>
        </w:rPr>
        <w:pPrChange w:id="4188" w:author="Fatima Maria Pillosu" w:date="2021-02-18T15:52:00Z">
          <w:pPr>
            <w:ind w:firstLine="0"/>
          </w:pPr>
        </w:pPrChange>
      </w:pPr>
    </w:p>
    <w:p w14:paraId="16E95C0A" w14:textId="77777777" w:rsidR="00937732" w:rsidRPr="00937732" w:rsidRDefault="00C35D57" w:rsidP="00937732">
      <w:pPr>
        <w:pStyle w:val="ListParagraph"/>
        <w:numPr>
          <w:ilvl w:val="0"/>
          <w:numId w:val="22"/>
        </w:numPr>
        <w:rPr>
          <w:ins w:id="4189" w:author="Fatima Maria Pillosu" w:date="2021-02-18T15:53:00Z"/>
          <w:rPrChange w:id="4190" w:author="Fatima Maria Pillosu" w:date="2021-02-18T15:53:00Z">
            <w:rPr>
              <w:ins w:id="4191" w:author="Fatima Maria Pillosu" w:date="2021-02-18T15:53:00Z"/>
              <w:lang w:val="es-ES"/>
            </w:rPr>
          </w:rPrChange>
        </w:rPr>
      </w:pPr>
      <w:ins w:id="4192" w:author="Fatima Maria Pillosu" w:date="2021-02-18T15:36:00Z">
        <w:r w:rsidRPr="00937732">
          <w:t>Where (e.g. over mountainous, coastal, flat areas), in which weather situations or for which type of events (e.g. deep convection, flash floods, etc.) do you think you could get most benefit from ecPoint-Rainfall? Why?</w:t>
        </w:r>
      </w:ins>
    </w:p>
    <w:p w14:paraId="6721D512" w14:textId="0AAFF7DD" w:rsidR="00C35D57" w:rsidRDefault="00C35D57" w:rsidP="00937732">
      <w:pPr>
        <w:pStyle w:val="ListParagraph"/>
        <w:ind w:firstLine="0"/>
        <w:rPr>
          <w:ins w:id="4193" w:author="Fatima Maria Pillosu" w:date="2021-02-18T15:53:00Z"/>
          <w:color w:val="0000FF"/>
          <w:lang w:val="es-ES"/>
        </w:rPr>
      </w:pPr>
      <w:ins w:id="4194" w:author="Fatima Maria Pillosu" w:date="2021-02-18T15:36:00Z">
        <w:r w:rsidRPr="00937732">
          <w:rPr>
            <w:color w:val="0000FF"/>
            <w:lang w:val="es-ES"/>
            <w:rPrChange w:id="4195" w:author="Fatima Maria Pillosu" w:date="2021-02-18T15:53:00Z">
              <w:rPr/>
            </w:rPrChange>
          </w:rPr>
          <w:t xml:space="preserve">¿Dónde (por ejemplo, en zonas montañosas, costeras y planas), en qué </w:t>
        </w:r>
      </w:ins>
      <w:ins w:id="4196" w:author="Fatima Maria Pillosu" w:date="2021-02-18T15:53:00Z">
        <w:r w:rsidR="00937732" w:rsidRPr="00937732">
          <w:rPr>
            <w:color w:val="0000FF"/>
            <w:lang w:val="es-ES"/>
          </w:rPr>
          <w:t>situaciones</w:t>
        </w:r>
      </w:ins>
      <w:ins w:id="4197" w:author="Fatima Maria Pillosu" w:date="2021-02-18T15:36:00Z">
        <w:r w:rsidRPr="00937732">
          <w:rPr>
            <w:color w:val="0000FF"/>
            <w:lang w:val="es-ES"/>
            <w:rPrChange w:id="4198" w:author="Fatima Maria Pillosu" w:date="2021-02-18T15:53:00Z">
              <w:rPr/>
            </w:rPrChange>
          </w:rPr>
          <w:t xml:space="preserve"> </w:t>
        </w:r>
      </w:ins>
      <w:ins w:id="4199" w:author="Fatima Maria Pillosu" w:date="2021-02-18T15:53:00Z">
        <w:r w:rsidR="00937732" w:rsidRPr="00937732">
          <w:rPr>
            <w:color w:val="0000FF"/>
            <w:lang w:val="es-ES"/>
          </w:rPr>
          <w:t>climáticas</w:t>
        </w:r>
      </w:ins>
      <w:ins w:id="4200" w:author="Fatima Maria Pillosu" w:date="2021-02-18T15:36:00Z">
        <w:r w:rsidRPr="00937732">
          <w:rPr>
            <w:color w:val="0000FF"/>
            <w:lang w:val="es-ES"/>
            <w:rPrChange w:id="4201" w:author="Fatima Maria Pillosu" w:date="2021-02-18T15:53:00Z">
              <w:rPr/>
            </w:rPrChange>
          </w:rPr>
          <w:t>, o para qué tipo de eventos (por ejemplo, convección, inundaciones, etc.) creen que podría obtener mayor beneficio de ecPoint-Rainfall? ¿Por qué?</w:t>
        </w:r>
      </w:ins>
    </w:p>
    <w:p w14:paraId="1BC48B1D" w14:textId="77777777" w:rsidR="00AA10F4" w:rsidRPr="00937732" w:rsidRDefault="00AA10F4">
      <w:pPr>
        <w:pStyle w:val="ListParagraph"/>
        <w:ind w:firstLine="0"/>
        <w:rPr>
          <w:ins w:id="4202" w:author="Fatima Maria Pillosu" w:date="2021-02-18T15:36:00Z"/>
          <w:color w:val="0000FF"/>
          <w:lang w:val="es-ES"/>
          <w:rPrChange w:id="4203" w:author="Fatima Maria Pillosu" w:date="2021-02-18T15:53:00Z">
            <w:rPr>
              <w:ins w:id="4204" w:author="Fatima Maria Pillosu" w:date="2021-02-18T15:36:00Z"/>
            </w:rPr>
          </w:rPrChange>
        </w:rPr>
        <w:pPrChange w:id="4205" w:author="Fatima Maria Pillosu" w:date="2021-02-18T15:53:00Z">
          <w:pPr>
            <w:ind w:firstLine="0"/>
          </w:pPr>
        </w:pPrChange>
      </w:pPr>
    </w:p>
    <w:p w14:paraId="54C34F37" w14:textId="77777777" w:rsidR="00AA10F4" w:rsidRDefault="00C35D57" w:rsidP="00AA10F4">
      <w:pPr>
        <w:pStyle w:val="ListParagraph"/>
        <w:numPr>
          <w:ilvl w:val="0"/>
          <w:numId w:val="22"/>
        </w:numPr>
        <w:rPr>
          <w:ins w:id="4206" w:author="Fatima Maria Pillosu" w:date="2021-02-18T15:54:00Z"/>
        </w:rPr>
      </w:pPr>
      <w:ins w:id="4207" w:author="Fatima Maria Pillosu" w:date="2021-02-18T15:36:00Z">
        <w:r w:rsidRPr="00C35D57">
          <w:t>Was ecPoint-Rainfall found useful? Do you think it added value to raw ECMWF ensemble and/or the model used in-house?</w:t>
        </w:r>
      </w:ins>
    </w:p>
    <w:p w14:paraId="1EDBA295" w14:textId="2EBB41BF" w:rsidR="00C35D57" w:rsidRPr="00AA10F4" w:rsidRDefault="00C35D57">
      <w:pPr>
        <w:pStyle w:val="ListParagraph"/>
        <w:ind w:firstLine="0"/>
        <w:rPr>
          <w:ins w:id="4208" w:author="Fatima Maria Pillosu" w:date="2021-02-18T15:36:00Z"/>
          <w:color w:val="0000FF"/>
          <w:lang w:val="es-ES"/>
          <w:rPrChange w:id="4209" w:author="Fatima Maria Pillosu" w:date="2021-02-18T15:54:00Z">
            <w:rPr>
              <w:ins w:id="4210" w:author="Fatima Maria Pillosu" w:date="2021-02-18T15:36:00Z"/>
            </w:rPr>
          </w:rPrChange>
        </w:rPr>
        <w:pPrChange w:id="4211" w:author="Fatima Maria Pillosu" w:date="2021-02-18T15:54:00Z">
          <w:pPr>
            <w:ind w:firstLine="0"/>
          </w:pPr>
        </w:pPrChange>
      </w:pPr>
      <w:ins w:id="4212" w:author="Fatima Maria Pillosu" w:date="2021-02-18T15:36:00Z">
        <w:r w:rsidRPr="00510FA1">
          <w:rPr>
            <w:color w:val="0000FF"/>
            <w:rPrChange w:id="4213" w:author="Fatima Maria Pillosu" w:date="2021-02-19T14:08:00Z">
              <w:rPr/>
            </w:rPrChange>
          </w:rPr>
          <w:t xml:space="preserve">¿Se </w:t>
        </w:r>
      </w:ins>
      <w:proofErr w:type="spellStart"/>
      <w:ins w:id="4214" w:author="Fatima Maria Pillosu" w:date="2021-02-18T15:54:00Z">
        <w:r w:rsidR="00AA10F4" w:rsidRPr="00510FA1">
          <w:rPr>
            <w:color w:val="0000FF"/>
            <w:rPrChange w:id="4215" w:author="Fatima Maria Pillosu" w:date="2021-02-19T14:08:00Z">
              <w:rPr>
                <w:color w:val="0000FF"/>
                <w:lang w:val="es-ES"/>
              </w:rPr>
            </w:rPrChange>
          </w:rPr>
          <w:t>encontró</w:t>
        </w:r>
      </w:ins>
      <w:proofErr w:type="spellEnd"/>
      <w:ins w:id="4216" w:author="Fatima Maria Pillosu" w:date="2021-02-18T15:36:00Z">
        <w:r w:rsidRPr="00510FA1">
          <w:rPr>
            <w:color w:val="0000FF"/>
            <w:rPrChange w:id="4217" w:author="Fatima Maria Pillosu" w:date="2021-02-19T14:08:00Z">
              <w:rPr/>
            </w:rPrChange>
          </w:rPr>
          <w:t xml:space="preserve"> ecPoint-Rainfall </w:t>
        </w:r>
        <w:proofErr w:type="spellStart"/>
        <w:r w:rsidRPr="00510FA1">
          <w:rPr>
            <w:color w:val="0000FF"/>
            <w:rPrChange w:id="4218" w:author="Fatima Maria Pillosu" w:date="2021-02-19T14:08:00Z">
              <w:rPr/>
            </w:rPrChange>
          </w:rPr>
          <w:t>útil</w:t>
        </w:r>
        <w:proofErr w:type="spellEnd"/>
        <w:r w:rsidRPr="00510FA1">
          <w:rPr>
            <w:color w:val="0000FF"/>
            <w:rPrChange w:id="4219" w:author="Fatima Maria Pillosu" w:date="2021-02-19T14:08:00Z">
              <w:rPr/>
            </w:rPrChange>
          </w:rPr>
          <w:t xml:space="preserve">? </w:t>
        </w:r>
        <w:r w:rsidRPr="00AA10F4">
          <w:rPr>
            <w:color w:val="0000FF"/>
            <w:lang w:val="es-ES"/>
            <w:rPrChange w:id="4220" w:author="Fatima Maria Pillosu" w:date="2021-02-18T15:54:00Z">
              <w:rPr/>
            </w:rPrChange>
          </w:rPr>
          <w:t xml:space="preserve">¿Te parece que añade valor a las predicciones de ECMWF y/o al modelo que utilizan </w:t>
        </w:r>
      </w:ins>
      <w:ins w:id="4221" w:author="Fatima Maria Pillosu" w:date="2021-02-18T15:54:00Z">
        <w:r w:rsidR="00AA10F4" w:rsidRPr="00AA10F4">
          <w:rPr>
            <w:color w:val="0000FF"/>
            <w:lang w:val="es-ES"/>
          </w:rPr>
          <w:t>comúnmente</w:t>
        </w:r>
      </w:ins>
      <w:ins w:id="4222" w:author="Fatima Maria Pillosu" w:date="2021-02-18T15:36:00Z">
        <w:r w:rsidRPr="00AA10F4">
          <w:rPr>
            <w:color w:val="0000FF"/>
            <w:lang w:val="es-ES"/>
            <w:rPrChange w:id="4223" w:author="Fatima Maria Pillosu" w:date="2021-02-18T15:54:00Z">
              <w:rPr/>
            </w:rPrChange>
          </w:rPr>
          <w:t>?</w:t>
        </w:r>
      </w:ins>
    </w:p>
    <w:p w14:paraId="5ED7C23F" w14:textId="77777777" w:rsidR="008136D5" w:rsidRDefault="00C35D57" w:rsidP="008136D5">
      <w:pPr>
        <w:pStyle w:val="ListParagraph"/>
        <w:numPr>
          <w:ilvl w:val="0"/>
          <w:numId w:val="22"/>
        </w:numPr>
        <w:rPr>
          <w:ins w:id="4224" w:author="Fatima Maria Pillosu" w:date="2021-02-18T15:54:00Z"/>
        </w:rPr>
      </w:pPr>
      <w:ins w:id="4225" w:author="Fatima Maria Pillosu" w:date="2021-02-18T15:36:00Z">
        <w:r w:rsidRPr="008136D5">
          <w:t>Do you think that ecPoint-Rainfall could change the way that alerts are issued for localized extreme rainfall, flash floods, etc? Perhaps increasing the lead-time at which alerts are issued (e.g. up to medium ranges)? Why?</w:t>
        </w:r>
      </w:ins>
    </w:p>
    <w:p w14:paraId="6C5DA1AA" w14:textId="00FD7E12" w:rsidR="00C35D57" w:rsidRDefault="00C35D57" w:rsidP="008136D5">
      <w:pPr>
        <w:pStyle w:val="ListParagraph"/>
        <w:ind w:firstLine="0"/>
        <w:rPr>
          <w:ins w:id="4226" w:author="Fatima Maria Pillosu" w:date="2021-02-18T15:55:00Z"/>
          <w:lang w:val="es-ES"/>
        </w:rPr>
      </w:pPr>
      <w:ins w:id="4227" w:author="Fatima Maria Pillosu" w:date="2021-02-18T15:36:00Z">
        <w:r w:rsidRPr="008136D5">
          <w:rPr>
            <w:color w:val="0000FF"/>
            <w:lang w:val="es-ES"/>
            <w:rPrChange w:id="4228" w:author="Fatima Maria Pillosu" w:date="2021-02-18T15:55:00Z">
              <w:rPr/>
            </w:rPrChange>
          </w:rPr>
          <w:t xml:space="preserve">¿Cree que ecPoint-Rainfall podría cambiar la forma en que se emiten las alertas para lluvias extremas localizadas, inundaciones repentinas, etc.? ¿Quizás </w:t>
        </w:r>
      </w:ins>
      <w:ins w:id="4229" w:author="Fatima Maria Pillosu" w:date="2021-02-18T15:55:00Z">
        <w:r w:rsidR="008136D5" w:rsidRPr="008136D5">
          <w:rPr>
            <w:color w:val="0000FF"/>
            <w:lang w:val="es-ES"/>
            <w:rPrChange w:id="4230" w:author="Fatima Maria Pillosu" w:date="2021-02-18T15:55:00Z">
              <w:rPr>
                <w:lang w:val="es-ES"/>
              </w:rPr>
            </w:rPrChange>
          </w:rPr>
          <w:t>podrían</w:t>
        </w:r>
      </w:ins>
      <w:ins w:id="4231" w:author="Fatima Maria Pillosu" w:date="2021-02-18T15:36:00Z">
        <w:r w:rsidRPr="008136D5">
          <w:rPr>
            <w:color w:val="0000FF"/>
            <w:lang w:val="es-ES"/>
            <w:rPrChange w:id="4232" w:author="Fatima Maria Pillosu" w:date="2021-02-18T15:55:00Z">
              <w:rPr/>
            </w:rPrChange>
          </w:rPr>
          <w:t xml:space="preserve"> aumentar el plazo con el que se emiten las alertas (por ejemplo, hasta un plazo medio)? ¿Por qué</w:t>
        </w:r>
        <w:r w:rsidRPr="008136D5">
          <w:rPr>
            <w:lang w:val="es-ES"/>
            <w:rPrChange w:id="4233" w:author="Fatima Maria Pillosu" w:date="2021-02-18T15:55:00Z">
              <w:rPr/>
            </w:rPrChange>
          </w:rPr>
          <w:t>?</w:t>
        </w:r>
      </w:ins>
    </w:p>
    <w:p w14:paraId="17DA164A" w14:textId="77777777" w:rsidR="008136D5" w:rsidRPr="008136D5" w:rsidRDefault="008136D5">
      <w:pPr>
        <w:pStyle w:val="ListParagraph"/>
        <w:ind w:firstLine="0"/>
        <w:rPr>
          <w:ins w:id="4234" w:author="Fatima Maria Pillosu" w:date="2021-02-18T15:36:00Z"/>
          <w:lang w:val="es-ES"/>
          <w:rPrChange w:id="4235" w:author="Fatima Maria Pillosu" w:date="2021-02-18T15:55:00Z">
            <w:rPr>
              <w:ins w:id="4236" w:author="Fatima Maria Pillosu" w:date="2021-02-18T15:36:00Z"/>
            </w:rPr>
          </w:rPrChange>
        </w:rPr>
        <w:pPrChange w:id="4237" w:author="Fatima Maria Pillosu" w:date="2021-02-18T15:54:00Z">
          <w:pPr>
            <w:ind w:firstLine="0"/>
          </w:pPr>
        </w:pPrChange>
      </w:pPr>
    </w:p>
    <w:p w14:paraId="3B553330" w14:textId="77777777" w:rsidR="008136D5" w:rsidRDefault="00C35D57" w:rsidP="008136D5">
      <w:pPr>
        <w:pStyle w:val="ListParagraph"/>
        <w:numPr>
          <w:ilvl w:val="0"/>
          <w:numId w:val="22"/>
        </w:numPr>
        <w:rPr>
          <w:ins w:id="4238" w:author="Fatima Maria Pillosu" w:date="2021-02-18T15:55:00Z"/>
        </w:rPr>
      </w:pPr>
      <w:ins w:id="4239" w:author="Fatima Maria Pillosu" w:date="2021-02-18T15:36:00Z">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ins>
    </w:p>
    <w:p w14:paraId="7EB0B915" w14:textId="07C9CECF" w:rsidR="00C35D57" w:rsidRDefault="00C35D57" w:rsidP="008136D5">
      <w:pPr>
        <w:pStyle w:val="ListParagraph"/>
        <w:ind w:firstLine="0"/>
        <w:rPr>
          <w:ins w:id="4240" w:author="Fatima Maria Pillosu" w:date="2021-02-18T15:55:00Z"/>
          <w:color w:val="0000FF"/>
          <w:lang w:val="es-ES"/>
        </w:rPr>
      </w:pPr>
      <w:ins w:id="4241" w:author="Fatima Maria Pillosu" w:date="2021-02-18T15:36:00Z">
        <w:r w:rsidRPr="008136D5">
          <w:rPr>
            <w:color w:val="0000FF"/>
            <w:lang w:val="es-ES"/>
            <w:rPrChange w:id="4242" w:author="Fatima Maria Pillosu" w:date="2021-02-18T15:55:00Z">
              <w:rPr/>
            </w:rPrChange>
          </w:rPr>
          <w:t>¿Cree que ecPoint-Rainfall proporciona información útil? Si es así, ¿de qué manera? ¿Cómo información preliminar usada internamente para aumentar rápidamente la preparación el centro de predicción? ¿O también se usaría para activar acciones tempranas con el objetivo de mitigar o gestionar eventos de alto riesgo?</w:t>
        </w:r>
      </w:ins>
    </w:p>
    <w:p w14:paraId="640F87B4" w14:textId="77777777" w:rsidR="008136D5" w:rsidRPr="008136D5" w:rsidRDefault="008136D5">
      <w:pPr>
        <w:pStyle w:val="ListParagraph"/>
        <w:ind w:firstLine="0"/>
        <w:rPr>
          <w:ins w:id="4243" w:author="Fatima Maria Pillosu" w:date="2021-02-18T15:36:00Z"/>
          <w:color w:val="0000FF"/>
          <w:lang w:val="es-ES"/>
          <w:rPrChange w:id="4244" w:author="Fatima Maria Pillosu" w:date="2021-02-18T15:55:00Z">
            <w:rPr>
              <w:ins w:id="4245" w:author="Fatima Maria Pillosu" w:date="2021-02-18T15:36:00Z"/>
            </w:rPr>
          </w:rPrChange>
        </w:rPr>
        <w:pPrChange w:id="4246" w:author="Fatima Maria Pillosu" w:date="2021-02-18T15:55:00Z">
          <w:pPr>
            <w:ind w:firstLine="0"/>
          </w:pPr>
        </w:pPrChange>
      </w:pPr>
    </w:p>
    <w:p w14:paraId="02C850E5" w14:textId="77777777" w:rsidR="008136D5" w:rsidRDefault="00C35D57" w:rsidP="008136D5">
      <w:pPr>
        <w:pStyle w:val="ListParagraph"/>
        <w:numPr>
          <w:ilvl w:val="0"/>
          <w:numId w:val="22"/>
        </w:numPr>
        <w:rPr>
          <w:ins w:id="4247" w:author="Fatima Maria Pillosu" w:date="2021-02-18T15:55:00Z"/>
        </w:rPr>
      </w:pPr>
      <w:ins w:id="4248" w:author="Fatima Maria Pillosu" w:date="2021-02-18T15:36:00Z">
        <w:r w:rsidRPr="00C35D57">
          <w:t>If you think ecPoint-Rainfall has improved raw model rainfall forecasts, based on your experience, what aspects stand out as being better (e.g. less false alarm rates, better representation of point rainfall values, etc)?</w:t>
        </w:r>
      </w:ins>
    </w:p>
    <w:p w14:paraId="4C1B2381" w14:textId="21FF0562" w:rsidR="00C35D57" w:rsidRDefault="00C35D57" w:rsidP="008136D5">
      <w:pPr>
        <w:pStyle w:val="ListParagraph"/>
        <w:ind w:firstLine="0"/>
        <w:rPr>
          <w:ins w:id="4249" w:author="Fatima Maria Pillosu" w:date="2021-02-18T15:56:00Z"/>
          <w:color w:val="0000FF"/>
          <w:lang w:val="es-ES"/>
        </w:rPr>
      </w:pPr>
      <w:ins w:id="4250" w:author="Fatima Maria Pillosu" w:date="2021-02-18T15:36:00Z">
        <w:r w:rsidRPr="008136D5">
          <w:rPr>
            <w:color w:val="0000FF"/>
            <w:lang w:val="es-ES"/>
            <w:rPrChange w:id="4251" w:author="Fatima Maria Pillosu" w:date="2021-02-18T15:56:00Z">
              <w:rPr/>
            </w:rPrChange>
          </w:rPr>
          <w:t xml:space="preserve">Si cree que, en base a su experiencia, ecPoint-Rainfall ha mejorado las predicciones de lluvia, ¿cuáles son lo que aspectos se destacan por ser mejores (por ejemplo, </w:t>
        </w:r>
      </w:ins>
      <w:ins w:id="4252" w:author="Fatima Maria Pillosu" w:date="2021-02-18T15:56:00Z">
        <w:r w:rsidR="008136D5" w:rsidRPr="008136D5">
          <w:rPr>
            <w:color w:val="0000FF"/>
            <w:lang w:val="es-ES"/>
          </w:rPr>
          <w:t>la menor frecuencia</w:t>
        </w:r>
      </w:ins>
      <w:ins w:id="4253" w:author="Fatima Maria Pillosu" w:date="2021-02-18T15:36:00Z">
        <w:r w:rsidRPr="008136D5">
          <w:rPr>
            <w:color w:val="0000FF"/>
            <w:lang w:val="es-ES"/>
            <w:rPrChange w:id="4254" w:author="Fatima Maria Pillosu" w:date="2021-02-18T15:56:00Z">
              <w:rPr/>
            </w:rPrChange>
          </w:rPr>
          <w:t xml:space="preserve"> de falsas alarmas, una mejor representación de los valores puntuales de lluvia, etc.)?</w:t>
        </w:r>
      </w:ins>
    </w:p>
    <w:p w14:paraId="4F7E4E27" w14:textId="77777777" w:rsidR="008136D5" w:rsidRPr="008136D5" w:rsidRDefault="008136D5">
      <w:pPr>
        <w:pStyle w:val="ListParagraph"/>
        <w:ind w:firstLine="0"/>
        <w:rPr>
          <w:ins w:id="4255" w:author="Fatima Maria Pillosu" w:date="2021-02-18T15:36:00Z"/>
          <w:color w:val="0000FF"/>
          <w:lang w:val="es-ES"/>
          <w:rPrChange w:id="4256" w:author="Fatima Maria Pillosu" w:date="2021-02-18T15:56:00Z">
            <w:rPr>
              <w:ins w:id="4257" w:author="Fatima Maria Pillosu" w:date="2021-02-18T15:36:00Z"/>
            </w:rPr>
          </w:rPrChange>
        </w:rPr>
        <w:pPrChange w:id="4258" w:author="Fatima Maria Pillosu" w:date="2021-02-18T15:56:00Z">
          <w:pPr>
            <w:ind w:firstLine="0"/>
          </w:pPr>
        </w:pPrChange>
      </w:pPr>
    </w:p>
    <w:p w14:paraId="2DF1B034" w14:textId="77777777" w:rsidR="008136D5" w:rsidRDefault="00C35D57" w:rsidP="008136D5">
      <w:pPr>
        <w:pStyle w:val="ListParagraph"/>
        <w:numPr>
          <w:ilvl w:val="0"/>
          <w:numId w:val="22"/>
        </w:numPr>
        <w:rPr>
          <w:ins w:id="4259" w:author="Fatima Maria Pillosu" w:date="2021-02-18T15:56:00Z"/>
        </w:rPr>
      </w:pPr>
      <w:ins w:id="4260" w:author="Fatima Maria Pillosu" w:date="2021-02-18T15:36:00Z">
        <w:r w:rsidRPr="00C35D57">
          <w:t>Can you think of other useful applications for ecPoint-Rainfall (e.g. predicting dry weather)?</w:t>
        </w:r>
      </w:ins>
    </w:p>
    <w:p w14:paraId="25110DB6" w14:textId="7E5AC6F1" w:rsidR="00C35D57" w:rsidRDefault="00C35D57" w:rsidP="008136D5">
      <w:pPr>
        <w:pStyle w:val="ListParagraph"/>
        <w:ind w:firstLine="0"/>
        <w:rPr>
          <w:ins w:id="4261" w:author="Fatima Maria Pillosu" w:date="2021-02-18T15:57:00Z"/>
          <w:color w:val="0000FF"/>
          <w:lang w:val="es-ES"/>
        </w:rPr>
      </w:pPr>
      <w:ins w:id="4262" w:author="Fatima Maria Pillosu" w:date="2021-02-18T15:36:00Z">
        <w:r w:rsidRPr="008136D5">
          <w:rPr>
            <w:color w:val="0000FF"/>
            <w:lang w:val="es-ES"/>
            <w:rPrChange w:id="4263" w:author="Fatima Maria Pillosu" w:date="2021-02-18T15:56:00Z">
              <w:rPr/>
            </w:rPrChange>
          </w:rPr>
          <w:t>¿</w:t>
        </w:r>
      </w:ins>
      <w:ins w:id="4264" w:author="Fatima Maria Pillosu" w:date="2021-02-18T15:56:00Z">
        <w:r w:rsidR="008136D5" w:rsidRPr="008136D5">
          <w:rPr>
            <w:color w:val="0000FF"/>
            <w:lang w:val="es-ES"/>
          </w:rPr>
          <w:t>Tiene</w:t>
        </w:r>
      </w:ins>
      <w:ins w:id="4265" w:author="Fatima Maria Pillosu" w:date="2021-02-18T15:36:00Z">
        <w:r w:rsidRPr="008136D5">
          <w:rPr>
            <w:color w:val="0000FF"/>
            <w:lang w:val="es-ES"/>
            <w:rPrChange w:id="4266" w:author="Fatima Maria Pillosu" w:date="2021-02-18T15:56:00Z">
              <w:rPr/>
            </w:rPrChange>
          </w:rPr>
          <w:t xml:space="preserve"> sugerencias para otra útil </w:t>
        </w:r>
      </w:ins>
      <w:ins w:id="4267" w:author="Fatima Maria Pillosu" w:date="2021-02-18T15:56:00Z">
        <w:r w:rsidR="008136D5" w:rsidRPr="008136D5">
          <w:rPr>
            <w:color w:val="0000FF"/>
            <w:lang w:val="es-ES"/>
          </w:rPr>
          <w:t>aplicaciones</w:t>
        </w:r>
      </w:ins>
      <w:ins w:id="4268" w:author="Fatima Maria Pillosu" w:date="2021-02-18T15:36:00Z">
        <w:r w:rsidRPr="008136D5">
          <w:rPr>
            <w:color w:val="0000FF"/>
            <w:lang w:val="es-ES"/>
            <w:rPrChange w:id="4269" w:author="Fatima Maria Pillosu" w:date="2021-02-18T15:56:00Z">
              <w:rPr/>
            </w:rPrChange>
          </w:rPr>
          <w:t xml:space="preserve"> para ecPoint-Rainfall (por ejemplo, la predicción de no-lluvia)?</w:t>
        </w:r>
      </w:ins>
    </w:p>
    <w:p w14:paraId="7B8EFC8A" w14:textId="77777777" w:rsidR="008136D5" w:rsidRPr="008136D5" w:rsidRDefault="008136D5">
      <w:pPr>
        <w:pStyle w:val="ListParagraph"/>
        <w:ind w:firstLine="0"/>
        <w:rPr>
          <w:ins w:id="4270" w:author="Fatima Maria Pillosu" w:date="2021-02-18T15:36:00Z"/>
          <w:color w:val="0000FF"/>
          <w:lang w:val="es-ES"/>
          <w:rPrChange w:id="4271" w:author="Fatima Maria Pillosu" w:date="2021-02-18T15:56:00Z">
            <w:rPr>
              <w:ins w:id="4272" w:author="Fatima Maria Pillosu" w:date="2021-02-18T15:36:00Z"/>
            </w:rPr>
          </w:rPrChange>
        </w:rPr>
        <w:pPrChange w:id="4273" w:author="Fatima Maria Pillosu" w:date="2021-02-18T15:56:00Z">
          <w:pPr>
            <w:ind w:firstLine="0"/>
          </w:pPr>
        </w:pPrChange>
      </w:pPr>
    </w:p>
    <w:p w14:paraId="17B47565" w14:textId="77777777" w:rsidR="008136D5" w:rsidRDefault="00C35D57" w:rsidP="008136D5">
      <w:pPr>
        <w:pStyle w:val="ListParagraph"/>
        <w:numPr>
          <w:ilvl w:val="0"/>
          <w:numId w:val="22"/>
        </w:numPr>
        <w:rPr>
          <w:ins w:id="4274" w:author="Fatima Maria Pillosu" w:date="2021-02-18T15:57:00Z"/>
        </w:rPr>
      </w:pPr>
      <w:ins w:id="4275" w:author="Fatima Maria Pillosu" w:date="2021-02-18T15:36:00Z">
        <w:r w:rsidRPr="00C35D57">
          <w:t xml:space="preserve">Currently the maximum percentile available is 99th (1 in 100 chance). We could in principle deliver up to percentile 99.98th (1 in 5000 chance), or, let’s say, we could even </w:t>
        </w:r>
        <w:r w:rsidRPr="00C35D57">
          <w:lastRenderedPageBreak/>
          <w:t>restrict the maximum available percentile to 95th (1 in 20 chance). What level do you think we should use as the maximum?</w:t>
        </w:r>
      </w:ins>
    </w:p>
    <w:p w14:paraId="4BFA1E9F" w14:textId="5EC71D1B" w:rsidR="00C35D57" w:rsidRPr="00510FA1" w:rsidRDefault="00C35D57">
      <w:pPr>
        <w:pStyle w:val="ListParagraph"/>
        <w:ind w:firstLine="0"/>
        <w:rPr>
          <w:ins w:id="4276" w:author="Fatima Maria Pillosu" w:date="2021-02-18T15:36:00Z"/>
          <w:color w:val="0000FF"/>
          <w:lang w:val="es-ES"/>
          <w:rPrChange w:id="4277" w:author="Fatima Maria Pillosu" w:date="2021-02-19T14:08:00Z">
            <w:rPr>
              <w:ins w:id="4278" w:author="Fatima Maria Pillosu" w:date="2021-02-18T15:36:00Z"/>
            </w:rPr>
          </w:rPrChange>
        </w:rPr>
        <w:pPrChange w:id="4279" w:author="Fatima Maria Pillosu" w:date="2021-02-18T15:57:00Z">
          <w:pPr>
            <w:ind w:firstLine="0"/>
          </w:pPr>
        </w:pPrChange>
      </w:pPr>
      <w:ins w:id="4280" w:author="Fatima Maria Pillosu" w:date="2021-02-18T15:36:00Z">
        <w:r w:rsidRPr="008136D5">
          <w:rPr>
            <w:color w:val="0000FF"/>
            <w:lang w:val="es-ES"/>
            <w:rPrChange w:id="4281" w:author="Fatima Maria Pillosu" w:date="2021-02-18T15:57:00Z">
              <w:rPr/>
            </w:rPrChange>
          </w:rPr>
          <w:t>Actualmente el percentil máximo disponible es el 99° (1 entre 100 posibilidades</w:t>
        </w:r>
        <w:proofErr w:type="gramStart"/>
        <w:r w:rsidRPr="008136D5">
          <w:rPr>
            <w:color w:val="0000FF"/>
            <w:lang w:val="es-ES"/>
            <w:rPrChange w:id="4282" w:author="Fatima Maria Pillosu" w:date="2021-02-18T15:57:00Z">
              <w:rPr/>
            </w:rPrChange>
          </w:rPr>
          <w:t>) .</w:t>
        </w:r>
        <w:proofErr w:type="gramEnd"/>
        <w:r w:rsidRPr="008136D5">
          <w:rPr>
            <w:color w:val="0000FF"/>
            <w:lang w:val="es-ES"/>
            <w:rPrChange w:id="4283" w:author="Fatima Maria Pillosu" w:date="2021-02-18T15:57:00Z">
              <w:rPr/>
            </w:rPrChange>
          </w:rPr>
          <w:t xml:space="preserve"> En principio, podríamos computar hasta el percentil 99,98° (1 en 5000 posibilidades) o podríamos restringir el percentil máximo al 95° (1 en 20 posibilidades). ¿Qué nivel cree que deberíamos usar como máximo?</w:t>
        </w:r>
      </w:ins>
    </w:p>
    <w:p w14:paraId="183F84B4" w14:textId="77777777" w:rsidR="008136D5" w:rsidRDefault="008136D5" w:rsidP="00C35D57">
      <w:pPr>
        <w:ind w:firstLine="0"/>
        <w:rPr>
          <w:ins w:id="4284" w:author="Fatima Maria Pillosu" w:date="2021-02-18T15:57:00Z"/>
          <w:lang w:val="es-ES"/>
        </w:rPr>
      </w:pPr>
    </w:p>
    <w:p w14:paraId="5575A49C" w14:textId="3450BBC0" w:rsidR="00C35D57" w:rsidRPr="00510FA1" w:rsidRDefault="00C35D57" w:rsidP="007E528B">
      <w:pPr>
        <w:spacing w:line="240" w:lineRule="auto"/>
        <w:ind w:firstLine="0"/>
        <w:rPr>
          <w:ins w:id="4285" w:author="Fatima Maria Pillosu" w:date="2021-02-18T15:36:00Z"/>
          <w:b/>
          <w:bCs/>
          <w:lang w:val="es-ES"/>
          <w:rPrChange w:id="4286" w:author="Fatima Maria Pillosu" w:date="2021-02-19T14:08:00Z">
            <w:rPr>
              <w:ins w:id="4287" w:author="Fatima Maria Pillosu" w:date="2021-02-18T15:36:00Z"/>
            </w:rPr>
          </w:rPrChange>
        </w:rPr>
      </w:pPr>
      <w:ins w:id="4288" w:author="Fatima Maria Pillosu" w:date="2021-02-18T15:36:00Z">
        <w:r w:rsidRPr="00510FA1">
          <w:rPr>
            <w:b/>
            <w:bCs/>
            <w:lang w:val="es-ES"/>
            <w:rPrChange w:id="4289" w:author="Fatima Maria Pillosu" w:date="2021-02-19T14:08:00Z">
              <w:rPr/>
            </w:rPrChange>
          </w:rPr>
          <w:t>QUESTIONS ON THE ECPOINT-RAINFALL CASE STUDY</w:t>
        </w:r>
      </w:ins>
    </w:p>
    <w:p w14:paraId="1D38CF43" w14:textId="2FDCD7BD" w:rsidR="00C35D57" w:rsidRDefault="00C35D57">
      <w:pPr>
        <w:spacing w:line="240" w:lineRule="auto"/>
        <w:ind w:firstLine="0"/>
        <w:rPr>
          <w:ins w:id="4290" w:author="Fatima Maria Pillosu" w:date="2021-02-22T14:31:00Z"/>
          <w:b/>
          <w:bCs/>
          <w:color w:val="0000FF"/>
          <w:lang w:val="es-ES"/>
        </w:rPr>
      </w:pPr>
      <w:ins w:id="4291" w:author="Fatima Maria Pillosu" w:date="2021-02-18T15:36:00Z">
        <w:r w:rsidRPr="008136D5">
          <w:rPr>
            <w:b/>
            <w:bCs/>
            <w:color w:val="0000FF"/>
            <w:lang w:val="es-ES"/>
            <w:rPrChange w:id="4292" w:author="Fatima Maria Pillosu" w:date="2021-02-18T15:57:00Z">
              <w:rPr/>
            </w:rPrChange>
          </w:rPr>
          <w:t>PREGUNTAS SOBRE EL CASO DE ESTUDIO BASADO EN ECPOINT-RAINFALL</w:t>
        </w:r>
      </w:ins>
    </w:p>
    <w:p w14:paraId="464D2A21" w14:textId="77777777" w:rsidR="00FD17D5" w:rsidRPr="008136D5" w:rsidRDefault="00FD17D5" w:rsidP="007E528B">
      <w:pPr>
        <w:spacing w:line="240" w:lineRule="auto"/>
        <w:ind w:firstLine="0"/>
        <w:rPr>
          <w:ins w:id="4293" w:author="Fatima Maria Pillosu" w:date="2021-02-18T15:36:00Z"/>
          <w:b/>
          <w:bCs/>
          <w:color w:val="0000FF"/>
          <w:lang w:val="es-ES"/>
          <w:rPrChange w:id="4294" w:author="Fatima Maria Pillosu" w:date="2021-02-18T15:57:00Z">
            <w:rPr>
              <w:ins w:id="4295" w:author="Fatima Maria Pillosu" w:date="2021-02-18T15:36:00Z"/>
            </w:rPr>
          </w:rPrChange>
        </w:rPr>
      </w:pPr>
    </w:p>
    <w:p w14:paraId="1224F102" w14:textId="5BAD6D68" w:rsidR="008136D5" w:rsidRDefault="00C35D57" w:rsidP="008136D5">
      <w:pPr>
        <w:pStyle w:val="ListParagraph"/>
        <w:numPr>
          <w:ilvl w:val="0"/>
          <w:numId w:val="22"/>
        </w:numPr>
        <w:rPr>
          <w:ins w:id="4296" w:author="Fatima Maria Pillosu" w:date="2021-02-18T15:57:00Z"/>
        </w:rPr>
      </w:pPr>
      <w:ins w:id="4297" w:author="Fatima Maria Pillosu" w:date="2021-02-18T15:36:00Z">
        <w:r w:rsidRPr="00C35D57">
          <w:t xml:space="preserve">Have you used/verified ecPoint-Rainfall for a particular event or case study? </w:t>
        </w:r>
      </w:ins>
      <w:ins w:id="4298" w:author="Fatima Maria Pillosu" w:date="2021-02-22T14:31:00Z">
        <w:r w:rsidR="00FD17D5" w:rsidRPr="00C35D57">
          <w:t>Briefly describe</w:t>
        </w:r>
      </w:ins>
      <w:ins w:id="4299" w:author="Fatima Maria Pillosu" w:date="2021-02-18T15:36:00Z">
        <w:r w:rsidRPr="00C35D57">
          <w:t xml:space="preserve"> the geographical region and the weather conditions for which the tests were conducted.</w:t>
        </w:r>
      </w:ins>
    </w:p>
    <w:p w14:paraId="29628BA3" w14:textId="4AA4CC97" w:rsidR="00C35D57" w:rsidRDefault="00C35D57" w:rsidP="008136D5">
      <w:pPr>
        <w:pStyle w:val="ListParagraph"/>
        <w:ind w:firstLine="0"/>
        <w:rPr>
          <w:ins w:id="4300" w:author="Fatima Maria Pillosu" w:date="2021-02-18T15:58:00Z"/>
          <w:color w:val="0000FF"/>
          <w:lang w:val="es-ES"/>
        </w:rPr>
      </w:pPr>
      <w:ins w:id="4301" w:author="Fatima Maria Pillosu" w:date="2021-02-18T15:36:00Z">
        <w:r w:rsidRPr="008136D5">
          <w:rPr>
            <w:color w:val="0000FF"/>
            <w:lang w:val="es-ES"/>
            <w:rPrChange w:id="4302" w:author="Fatima Maria Pillosu" w:date="2021-02-18T15:57:00Z">
              <w:rPr/>
            </w:rPrChange>
          </w:rPr>
          <w:t>¿Ha utilizado / verificado ecPoint-Rainfall para un evento o un caso de estudio en particular? Describa brevemente la región geográfica y las condiciones climáticas para las cuales se realizaron las pruebas.</w:t>
        </w:r>
      </w:ins>
    </w:p>
    <w:p w14:paraId="2F49A262" w14:textId="77777777" w:rsidR="00B413DA" w:rsidRPr="00510FA1" w:rsidRDefault="00B413DA">
      <w:pPr>
        <w:pStyle w:val="ListParagraph"/>
        <w:ind w:firstLine="0"/>
        <w:rPr>
          <w:ins w:id="4303" w:author="Fatima Maria Pillosu" w:date="2021-02-18T15:36:00Z"/>
          <w:color w:val="0000FF"/>
          <w:lang w:val="es-ES"/>
          <w:rPrChange w:id="4304" w:author="Fatima Maria Pillosu" w:date="2021-02-19T14:08:00Z">
            <w:rPr>
              <w:ins w:id="4305" w:author="Fatima Maria Pillosu" w:date="2021-02-18T15:36:00Z"/>
            </w:rPr>
          </w:rPrChange>
        </w:rPr>
        <w:pPrChange w:id="4306" w:author="Fatima Maria Pillosu" w:date="2021-02-18T15:57:00Z">
          <w:pPr>
            <w:ind w:firstLine="0"/>
          </w:pPr>
        </w:pPrChange>
      </w:pPr>
    </w:p>
    <w:p w14:paraId="7C5E153F" w14:textId="77777777" w:rsidR="00B413DA" w:rsidRDefault="00C35D57" w:rsidP="00B413DA">
      <w:pPr>
        <w:pStyle w:val="ListParagraph"/>
        <w:numPr>
          <w:ilvl w:val="0"/>
          <w:numId w:val="22"/>
        </w:numPr>
        <w:rPr>
          <w:ins w:id="4307" w:author="Fatima Maria Pillosu" w:date="2021-02-18T15:58:00Z"/>
        </w:rPr>
      </w:pPr>
      <w:ins w:id="4308" w:author="Fatima Maria Pillosu" w:date="2021-02-18T15:36:00Z">
        <w:r w:rsidRPr="00C35D57">
          <w:t xml:space="preserve">Why was this </w:t>
        </w:r>
        <w:proofErr w:type="gramStart"/>
        <w:r w:rsidRPr="00C35D57">
          <w:t>particular case</w:t>
        </w:r>
        <w:proofErr w:type="gramEnd"/>
        <w:r w:rsidRPr="00C35D57">
          <w:t xml:space="preserve"> study or event chosen (e.g. the forecasts for the region or the particular synoptic situation are usually not very good)?</w:t>
        </w:r>
      </w:ins>
    </w:p>
    <w:p w14:paraId="72F40656" w14:textId="41E168A3" w:rsidR="00C35D57" w:rsidRDefault="00C35D57" w:rsidP="00B413DA">
      <w:pPr>
        <w:pStyle w:val="ListParagraph"/>
        <w:ind w:firstLine="0"/>
        <w:rPr>
          <w:ins w:id="4309" w:author="Fatima Maria Pillosu" w:date="2021-02-18T15:58:00Z"/>
          <w:color w:val="0000FF"/>
          <w:lang w:val="es-ES"/>
        </w:rPr>
      </w:pPr>
      <w:ins w:id="4310" w:author="Fatima Maria Pillosu" w:date="2021-02-18T15:36:00Z">
        <w:r w:rsidRPr="00B413DA">
          <w:rPr>
            <w:color w:val="0000FF"/>
            <w:lang w:val="es-ES"/>
            <w:rPrChange w:id="4311" w:author="Fatima Maria Pillosu" w:date="2021-02-18T15:58:00Z">
              <w:rPr/>
            </w:rPrChange>
          </w:rPr>
          <w:t>¿Por qué fue elegido ese particular caso de estudio o evento (por ejemplo, los pronósticos para la región o para la situación sinóptica considerada no son muy buenos por lo general)?</w:t>
        </w:r>
      </w:ins>
    </w:p>
    <w:p w14:paraId="7F780682" w14:textId="77777777" w:rsidR="00B413DA" w:rsidRPr="00B413DA" w:rsidRDefault="00B413DA">
      <w:pPr>
        <w:pStyle w:val="ListParagraph"/>
        <w:ind w:firstLine="0"/>
        <w:rPr>
          <w:ins w:id="4312" w:author="Fatima Maria Pillosu" w:date="2021-02-18T15:36:00Z"/>
          <w:color w:val="0000FF"/>
          <w:lang w:val="es-ES"/>
          <w:rPrChange w:id="4313" w:author="Fatima Maria Pillosu" w:date="2021-02-18T15:58:00Z">
            <w:rPr>
              <w:ins w:id="4314" w:author="Fatima Maria Pillosu" w:date="2021-02-18T15:36:00Z"/>
            </w:rPr>
          </w:rPrChange>
        </w:rPr>
        <w:pPrChange w:id="4315" w:author="Fatima Maria Pillosu" w:date="2021-02-18T15:58:00Z">
          <w:pPr>
            <w:ind w:firstLine="0"/>
          </w:pPr>
        </w:pPrChange>
      </w:pPr>
    </w:p>
    <w:p w14:paraId="26D0F540" w14:textId="77777777" w:rsidR="00B413DA" w:rsidRPr="00B413DA" w:rsidRDefault="00C35D57" w:rsidP="00B413DA">
      <w:pPr>
        <w:pStyle w:val="ListParagraph"/>
        <w:numPr>
          <w:ilvl w:val="0"/>
          <w:numId w:val="22"/>
        </w:numPr>
        <w:rPr>
          <w:ins w:id="4316" w:author="Fatima Maria Pillosu" w:date="2021-02-18T15:58:00Z"/>
          <w:rPrChange w:id="4317" w:author="Fatima Maria Pillosu" w:date="2021-02-18T15:59:00Z">
            <w:rPr>
              <w:ins w:id="4318" w:author="Fatima Maria Pillosu" w:date="2021-02-18T15:58:00Z"/>
              <w:lang w:val="es-ES"/>
            </w:rPr>
          </w:rPrChange>
        </w:rPr>
      </w:pPr>
      <w:ins w:id="4319" w:author="Fatima Maria Pillosu" w:date="2021-02-18T15:36:00Z">
        <w:r w:rsidRPr="00B413DA">
          <w:t xml:space="preserve">With hindsight, did ecPoint-Rainfall provide useful guidance for this </w:t>
        </w:r>
        <w:proofErr w:type="gramStart"/>
        <w:r w:rsidRPr="00B413DA">
          <w:t>particular situation</w:t>
        </w:r>
        <w:proofErr w:type="gramEnd"/>
        <w:r w:rsidRPr="00B413DA">
          <w:t>? How would you rate its performance?</w:t>
        </w:r>
      </w:ins>
    </w:p>
    <w:p w14:paraId="2B082496" w14:textId="56D884B8" w:rsidR="00C35D57" w:rsidRDefault="00C35D57" w:rsidP="00B413DA">
      <w:pPr>
        <w:pStyle w:val="ListParagraph"/>
        <w:ind w:firstLine="0"/>
        <w:rPr>
          <w:ins w:id="4320" w:author="Fatima Maria Pillosu" w:date="2021-02-18T15:59:00Z"/>
          <w:color w:val="0000FF"/>
          <w:lang w:val="es-ES"/>
        </w:rPr>
      </w:pPr>
      <w:ins w:id="4321" w:author="Fatima Maria Pillosu" w:date="2021-02-18T15:36:00Z">
        <w:r w:rsidRPr="00B413DA">
          <w:rPr>
            <w:color w:val="0000FF"/>
            <w:lang w:val="es-ES"/>
            <w:rPrChange w:id="4322" w:author="Fatima Maria Pillosu" w:date="2021-02-18T15:58:00Z">
              <w:rPr/>
            </w:rPrChange>
          </w:rPr>
          <w:t xml:space="preserve">En retrospectiva, ¿ecPoint-Rainfall proporcionó información útil para esta situación en particular? </w:t>
        </w:r>
      </w:ins>
      <w:ins w:id="4323" w:author="Fatima Maria Pillosu" w:date="2021-02-18T15:59:00Z">
        <w:r w:rsidR="00B413DA" w:rsidRPr="00B413DA">
          <w:rPr>
            <w:color w:val="0000FF"/>
            <w:lang w:val="es-ES"/>
          </w:rPr>
          <w:t>¿Como evaluaría su rendimiento?</w:t>
        </w:r>
      </w:ins>
    </w:p>
    <w:p w14:paraId="4B687031" w14:textId="77777777" w:rsidR="00B413DA" w:rsidRPr="00B413DA" w:rsidRDefault="00B413DA">
      <w:pPr>
        <w:pStyle w:val="ListParagraph"/>
        <w:ind w:firstLine="0"/>
        <w:rPr>
          <w:ins w:id="4324" w:author="Fatima Maria Pillosu" w:date="2021-02-18T15:36:00Z"/>
          <w:color w:val="0000FF"/>
          <w:lang w:val="es-ES"/>
          <w:rPrChange w:id="4325" w:author="Fatima Maria Pillosu" w:date="2021-02-18T15:58:00Z">
            <w:rPr>
              <w:ins w:id="4326" w:author="Fatima Maria Pillosu" w:date="2021-02-18T15:36:00Z"/>
            </w:rPr>
          </w:rPrChange>
        </w:rPr>
        <w:pPrChange w:id="4327" w:author="Fatima Maria Pillosu" w:date="2021-02-18T15:58:00Z">
          <w:pPr>
            <w:ind w:firstLine="0"/>
          </w:pPr>
        </w:pPrChange>
      </w:pPr>
    </w:p>
    <w:p w14:paraId="2B31A2B9" w14:textId="77777777" w:rsidR="00B413DA" w:rsidRPr="00B413DA" w:rsidRDefault="00C35D57" w:rsidP="00B413DA">
      <w:pPr>
        <w:pStyle w:val="ListParagraph"/>
        <w:numPr>
          <w:ilvl w:val="0"/>
          <w:numId w:val="22"/>
        </w:numPr>
        <w:rPr>
          <w:ins w:id="4328" w:author="Fatima Maria Pillosu" w:date="2021-02-18T15:59:00Z"/>
          <w:rPrChange w:id="4329" w:author="Fatima Maria Pillosu" w:date="2021-02-18T15:59:00Z">
            <w:rPr>
              <w:ins w:id="4330" w:author="Fatima Maria Pillosu" w:date="2021-02-18T15:59:00Z"/>
              <w:lang w:val="es-ES"/>
            </w:rPr>
          </w:rPrChange>
        </w:rPr>
      </w:pPr>
      <w:ins w:id="4331" w:author="Fatima Maria Pillosu" w:date="2021-02-18T15:36:00Z">
        <w:r w:rsidRPr="00B413DA">
          <w:t>Are there any improvements that you would like to see in ecPoint-Rainfall (e.g. 12-hourly rainfall accumulations were ok for your needs, or would you like to see other durations, etc.)?</w:t>
        </w:r>
      </w:ins>
    </w:p>
    <w:p w14:paraId="0A1007AD" w14:textId="55851132" w:rsidR="00550A9B" w:rsidRPr="00FD17D5" w:rsidDel="004860C9" w:rsidRDefault="00C35D57">
      <w:pPr>
        <w:pStyle w:val="ListParagraph"/>
        <w:ind w:firstLine="0"/>
        <w:rPr>
          <w:del w:id="4332" w:author="Fatima Maria Pillosu" w:date="2021-02-16T13:46:00Z"/>
          <w:color w:val="0000FF"/>
          <w:lang w:val="es-ES"/>
          <w:rPrChange w:id="4333" w:author="Fatima Maria Pillosu" w:date="2021-02-22T14:31:00Z">
            <w:rPr>
              <w:del w:id="4334" w:author="Fatima Maria Pillosu" w:date="2021-02-16T13:46:00Z"/>
              <w:b/>
              <w:bCs/>
              <w:sz w:val="28"/>
              <w:szCs w:val="28"/>
            </w:rPr>
          </w:rPrChange>
        </w:rPr>
        <w:pPrChange w:id="4335" w:author="Fatima Maria Pillosu" w:date="2021-02-22T14:31:00Z">
          <w:pPr>
            <w:ind w:firstLine="0"/>
          </w:pPr>
        </w:pPrChange>
      </w:pPr>
      <w:ins w:id="4336" w:author="Fatima Maria Pillosu" w:date="2021-02-18T15:36:00Z">
        <w:r w:rsidRPr="00B413DA">
          <w:rPr>
            <w:color w:val="0000FF"/>
            <w:lang w:val="es-ES"/>
            <w:rPrChange w:id="4337" w:author="Fatima Maria Pillosu" w:date="2021-02-18T15:59:00Z">
              <w:rPr/>
            </w:rPrChange>
          </w:rPr>
          <w:t>¿Hay alguna mejora que le gustaría ver en ecPoint-Rainfall (por ejemplo, las acumulaciones de lluvia de 12 horas fueron adecuadas para sus necesidades o le gustaría ver otras acumulaciones, etc.)?</w:t>
        </w:r>
      </w:ins>
      <w:del w:id="4338" w:author="Fatima Maria Pillosu" w:date="2021-02-16T13:46:00Z">
        <w:r w:rsidR="00426C06" w:rsidRPr="0047345F" w:rsidDel="00E54A8B">
          <w:rPr>
            <w:sz w:val="28"/>
            <w:szCs w:val="28"/>
            <w:rPrChange w:id="4339" w:author="Fatima Maria Pillosu" w:date="2021-02-18T15:33:00Z">
              <w:rPr/>
            </w:rPrChange>
          </w:rPr>
          <w:fldChar w:fldCharType="begin" w:fldLock="1"/>
        </w:r>
        <w:r w:rsidR="00426C06" w:rsidRPr="00212129" w:rsidDel="00E54A8B">
          <w:rPr>
            <w:sz w:val="28"/>
            <w:szCs w:val="28"/>
            <w:lang w:val="es-ES"/>
            <w:rPrChange w:id="4340" w:author="Fatima Pillosu" w:date="2021-02-25T09:36:00Z">
              <w:rPr>
                <w:szCs w:val="24"/>
              </w:rPr>
            </w:rPrChange>
          </w:rPr>
          <w:delInstrText xml:space="preserve">ADDIN Mendeley Bibliography CSL_BIBLIOGRAPHY </w:delInstrText>
        </w:r>
        <w:r w:rsidR="00426C06" w:rsidRPr="0047345F" w:rsidDel="00E54A8B">
          <w:rPr>
            <w:sz w:val="28"/>
            <w:szCs w:val="28"/>
            <w:rPrChange w:id="4341" w:author="Fatima Maria Pillosu" w:date="2021-02-18T15:33:00Z">
              <w:rPr>
                <w:szCs w:val="24"/>
              </w:rPr>
            </w:rPrChange>
          </w:rPr>
          <w:fldChar w:fldCharType="separate"/>
        </w:r>
        <w:r w:rsidR="00550A9B" w:rsidRPr="00212129" w:rsidDel="00E54A8B">
          <w:rPr>
            <w:sz w:val="28"/>
            <w:szCs w:val="28"/>
            <w:lang w:val="es-ES"/>
            <w:rPrChange w:id="4342" w:author="Fatima Pillosu" w:date="2021-02-25T09:36:00Z">
              <w:rPr>
                <w:noProof/>
              </w:rPr>
            </w:rPrChange>
          </w:rPr>
          <w:delText xml:space="preserve">Acosta-Coll, M., F. Ballester-Merelo, M. Martinez-Peiró, and E. De la Hoz-Franco, 2018: Real-time early warning system design for pluvial flash floods. A review. </w:delText>
        </w:r>
        <w:r w:rsidR="00550A9B" w:rsidRPr="00212129" w:rsidDel="00E54A8B">
          <w:rPr>
            <w:sz w:val="28"/>
            <w:szCs w:val="28"/>
            <w:lang w:val="es-ES"/>
            <w:rPrChange w:id="4343" w:author="Fatima Pillosu" w:date="2021-02-25T09:36:00Z">
              <w:rPr>
                <w:i/>
                <w:iCs/>
                <w:noProof/>
              </w:rPr>
            </w:rPrChange>
          </w:rPr>
          <w:delText>Sensors (Switzerland)</w:delText>
        </w:r>
        <w:r w:rsidR="00550A9B" w:rsidRPr="00212129" w:rsidDel="00E54A8B">
          <w:rPr>
            <w:sz w:val="28"/>
            <w:szCs w:val="28"/>
            <w:lang w:val="es-ES"/>
            <w:rPrChange w:id="4344" w:author="Fatima Pillosu" w:date="2021-02-25T09:36:00Z">
              <w:rPr>
                <w:noProof/>
              </w:rPr>
            </w:rPrChange>
          </w:rPr>
          <w:delText xml:space="preserve">, </w:delText>
        </w:r>
        <w:r w:rsidR="00550A9B" w:rsidRPr="00212129" w:rsidDel="00E54A8B">
          <w:rPr>
            <w:sz w:val="28"/>
            <w:szCs w:val="28"/>
            <w:lang w:val="es-ES"/>
            <w:rPrChange w:id="4345" w:author="Fatima Pillosu" w:date="2021-02-25T09:36:00Z">
              <w:rPr>
                <w:b/>
                <w:bCs/>
                <w:noProof/>
              </w:rPr>
            </w:rPrChange>
          </w:rPr>
          <w:delText>18</w:delText>
        </w:r>
        <w:r w:rsidR="00550A9B" w:rsidRPr="00212129" w:rsidDel="00E54A8B">
          <w:rPr>
            <w:sz w:val="28"/>
            <w:szCs w:val="28"/>
            <w:lang w:val="es-ES"/>
            <w:rPrChange w:id="4346" w:author="Fatima Pillosu" w:date="2021-02-25T09:36:00Z">
              <w:rPr>
                <w:noProof/>
              </w:rPr>
            </w:rPrChange>
          </w:rPr>
          <w:delText>, https://doi.org/10.3390/s18072255.</w:delText>
        </w:r>
      </w:del>
    </w:p>
    <w:p w14:paraId="24032D46" w14:textId="426D7B9B" w:rsidR="00550A9B" w:rsidRPr="0047345F" w:rsidDel="00E54A8B" w:rsidRDefault="00550A9B">
      <w:pPr>
        <w:pStyle w:val="ListParagraph"/>
        <w:rPr>
          <w:del w:id="4347" w:author="Fatima Maria Pillosu" w:date="2021-02-16T13:46:00Z"/>
          <w:sz w:val="28"/>
          <w:szCs w:val="28"/>
          <w:rPrChange w:id="4348" w:author="Fatima Maria Pillosu" w:date="2021-02-18T15:33:00Z">
            <w:rPr>
              <w:del w:id="4349" w:author="Fatima Maria Pillosu" w:date="2021-02-16T13:46:00Z"/>
              <w:rFonts w:cs="Times New Roman"/>
              <w:noProof/>
              <w:szCs w:val="24"/>
            </w:rPr>
          </w:rPrChange>
        </w:rPr>
        <w:pPrChange w:id="4350" w:author="Fatima Maria Pillosu" w:date="2021-02-22T14:31:00Z">
          <w:pPr>
            <w:widowControl w:val="0"/>
            <w:autoSpaceDE w:val="0"/>
            <w:autoSpaceDN w:val="0"/>
            <w:adjustRightInd w:val="0"/>
            <w:spacing w:line="360" w:lineRule="auto"/>
            <w:ind w:left="480" w:hanging="480"/>
          </w:pPr>
        </w:pPrChange>
      </w:pPr>
      <w:del w:id="4351" w:author="Fatima Maria Pillosu" w:date="2021-02-16T13:46:00Z">
        <w:r w:rsidRPr="0047345F" w:rsidDel="00E54A8B">
          <w:rPr>
            <w:sz w:val="28"/>
            <w:szCs w:val="28"/>
            <w:rPrChange w:id="4352" w:author="Fatima Maria Pillosu" w:date="2021-02-18T15:33:00Z">
              <w:rPr>
                <w:rFonts w:cs="Times New Roman"/>
                <w:noProof/>
                <w:szCs w:val="24"/>
              </w:rPr>
            </w:rPrChange>
          </w:rPr>
          <w:delText xml:space="preserve">Alfieri, L., P. Salamon, F. Pappenberger, F. Wetterhall, and J. Thielen, 2012: Operational early warning systems for water-related hazards in Europe. </w:delText>
        </w:r>
        <w:r w:rsidRPr="0047345F" w:rsidDel="00E54A8B">
          <w:rPr>
            <w:sz w:val="28"/>
            <w:szCs w:val="28"/>
            <w:rPrChange w:id="4353" w:author="Fatima Maria Pillosu" w:date="2021-02-18T15:33:00Z">
              <w:rPr>
                <w:rFonts w:cs="Times New Roman"/>
                <w:i/>
                <w:iCs/>
                <w:noProof/>
                <w:szCs w:val="24"/>
              </w:rPr>
            </w:rPrChange>
          </w:rPr>
          <w:delText>Environ. Sci. Policy</w:delText>
        </w:r>
        <w:r w:rsidRPr="0047345F" w:rsidDel="00E54A8B">
          <w:rPr>
            <w:sz w:val="28"/>
            <w:szCs w:val="28"/>
            <w:rPrChange w:id="4354" w:author="Fatima Maria Pillosu" w:date="2021-02-18T15:33:00Z">
              <w:rPr>
                <w:rFonts w:cs="Times New Roman"/>
                <w:noProof/>
                <w:szCs w:val="24"/>
              </w:rPr>
            </w:rPrChange>
          </w:rPr>
          <w:delText xml:space="preserve">, </w:delText>
        </w:r>
        <w:r w:rsidRPr="0047345F" w:rsidDel="00E54A8B">
          <w:rPr>
            <w:sz w:val="28"/>
            <w:szCs w:val="28"/>
            <w:rPrChange w:id="4355" w:author="Fatima Maria Pillosu" w:date="2021-02-18T15:33:00Z">
              <w:rPr>
                <w:rFonts w:cs="Times New Roman"/>
                <w:b/>
                <w:bCs/>
                <w:noProof/>
                <w:szCs w:val="24"/>
              </w:rPr>
            </w:rPrChange>
          </w:rPr>
          <w:delText>21</w:delText>
        </w:r>
        <w:r w:rsidRPr="0047345F" w:rsidDel="00E54A8B">
          <w:rPr>
            <w:sz w:val="28"/>
            <w:szCs w:val="28"/>
            <w:rPrChange w:id="4356" w:author="Fatima Maria Pillosu" w:date="2021-02-18T15:33:00Z">
              <w:rPr>
                <w:rFonts w:cs="Times New Roman"/>
                <w:noProof/>
                <w:szCs w:val="24"/>
              </w:rPr>
            </w:rPrChange>
          </w:rPr>
          <w:delText>, 35–49, https://doi.org/10.1016/j.envsci.2012.01.008.</w:delText>
        </w:r>
      </w:del>
    </w:p>
    <w:p w14:paraId="28EC9D77" w14:textId="776A74BA" w:rsidR="00550A9B" w:rsidRPr="0047345F" w:rsidDel="00E54A8B" w:rsidRDefault="00550A9B">
      <w:pPr>
        <w:pStyle w:val="ListParagraph"/>
        <w:rPr>
          <w:del w:id="4357" w:author="Fatima Maria Pillosu" w:date="2021-02-16T13:46:00Z"/>
          <w:sz w:val="28"/>
          <w:szCs w:val="28"/>
          <w:rPrChange w:id="4358" w:author="Fatima Maria Pillosu" w:date="2021-02-18T15:33:00Z">
            <w:rPr>
              <w:del w:id="4359" w:author="Fatima Maria Pillosu" w:date="2021-02-16T13:46:00Z"/>
              <w:rFonts w:cs="Times New Roman"/>
              <w:noProof/>
              <w:szCs w:val="24"/>
            </w:rPr>
          </w:rPrChange>
        </w:rPr>
        <w:pPrChange w:id="4360" w:author="Fatima Maria Pillosu" w:date="2021-02-22T14:31:00Z">
          <w:pPr>
            <w:widowControl w:val="0"/>
            <w:autoSpaceDE w:val="0"/>
            <w:autoSpaceDN w:val="0"/>
            <w:adjustRightInd w:val="0"/>
            <w:spacing w:line="360" w:lineRule="auto"/>
            <w:ind w:left="480" w:hanging="480"/>
          </w:pPr>
        </w:pPrChange>
      </w:pPr>
      <w:del w:id="4361" w:author="Fatima Maria Pillosu" w:date="2021-02-16T13:46:00Z">
        <w:r w:rsidRPr="0047345F" w:rsidDel="00E54A8B">
          <w:rPr>
            <w:sz w:val="28"/>
            <w:szCs w:val="28"/>
            <w:rPrChange w:id="4362" w:author="Fatima Maria Pillosu" w:date="2021-02-18T15:33:00Z">
              <w:rPr>
                <w:rFonts w:cs="Times New Roman"/>
                <w:noProof/>
                <w:szCs w:val="24"/>
              </w:rPr>
            </w:rPrChange>
          </w:rPr>
          <w:delText xml:space="preserve">Arnal, L., L. Anspoks, S. Manson, J. Neumann, T. Norton, E. Stephens, L. Wolfenden, and H. L. Cloke, 2020: “Are we talking just a bit of water out of bank? Or is it Armageddon?” Front line perspectives on transitioning to probabilistic fluvial flood forecasts in England. </w:delText>
        </w:r>
        <w:r w:rsidRPr="0047345F" w:rsidDel="00E54A8B">
          <w:rPr>
            <w:sz w:val="28"/>
            <w:szCs w:val="28"/>
            <w:rPrChange w:id="4363" w:author="Fatima Maria Pillosu" w:date="2021-02-18T15:33:00Z">
              <w:rPr>
                <w:rFonts w:cs="Times New Roman"/>
                <w:i/>
                <w:iCs/>
                <w:noProof/>
                <w:szCs w:val="24"/>
              </w:rPr>
            </w:rPrChange>
          </w:rPr>
          <w:delText>Geosci. Commun.</w:delText>
        </w:r>
        <w:r w:rsidRPr="0047345F" w:rsidDel="00E54A8B">
          <w:rPr>
            <w:sz w:val="28"/>
            <w:szCs w:val="28"/>
            <w:rPrChange w:id="4364" w:author="Fatima Maria Pillosu" w:date="2021-02-18T15:33:00Z">
              <w:rPr>
                <w:rFonts w:cs="Times New Roman"/>
                <w:noProof/>
                <w:szCs w:val="24"/>
              </w:rPr>
            </w:rPrChange>
          </w:rPr>
          <w:delText xml:space="preserve">, </w:delText>
        </w:r>
        <w:r w:rsidRPr="0047345F" w:rsidDel="00E54A8B">
          <w:rPr>
            <w:sz w:val="28"/>
            <w:szCs w:val="28"/>
            <w:rPrChange w:id="4365" w:author="Fatima Maria Pillosu" w:date="2021-02-18T15:33:00Z">
              <w:rPr>
                <w:rFonts w:cs="Times New Roman"/>
                <w:b/>
                <w:bCs/>
                <w:noProof/>
                <w:szCs w:val="24"/>
              </w:rPr>
            </w:rPrChange>
          </w:rPr>
          <w:delText>3</w:delText>
        </w:r>
        <w:r w:rsidRPr="0047345F" w:rsidDel="00E54A8B">
          <w:rPr>
            <w:sz w:val="28"/>
            <w:szCs w:val="28"/>
            <w:rPrChange w:id="4366" w:author="Fatima Maria Pillosu" w:date="2021-02-18T15:33:00Z">
              <w:rPr>
                <w:rFonts w:cs="Times New Roman"/>
                <w:noProof/>
                <w:szCs w:val="24"/>
              </w:rPr>
            </w:rPrChange>
          </w:rPr>
          <w:delText>, 203–232, https://doi.org/10.5194/gc-3-203-2020.</w:delText>
        </w:r>
      </w:del>
    </w:p>
    <w:p w14:paraId="18619934" w14:textId="55AA9384" w:rsidR="00550A9B" w:rsidRPr="0047345F" w:rsidDel="00E54A8B" w:rsidRDefault="00550A9B">
      <w:pPr>
        <w:pStyle w:val="ListParagraph"/>
        <w:rPr>
          <w:del w:id="4367" w:author="Fatima Maria Pillosu" w:date="2021-02-16T13:46:00Z"/>
          <w:sz w:val="28"/>
          <w:szCs w:val="28"/>
          <w:rPrChange w:id="4368" w:author="Fatima Maria Pillosu" w:date="2021-02-18T15:33:00Z">
            <w:rPr>
              <w:del w:id="4369" w:author="Fatima Maria Pillosu" w:date="2021-02-16T13:46:00Z"/>
              <w:rFonts w:cs="Times New Roman"/>
              <w:noProof/>
              <w:szCs w:val="24"/>
            </w:rPr>
          </w:rPrChange>
        </w:rPr>
        <w:pPrChange w:id="4370" w:author="Fatima Maria Pillosu" w:date="2021-02-22T14:31:00Z">
          <w:pPr>
            <w:widowControl w:val="0"/>
            <w:autoSpaceDE w:val="0"/>
            <w:autoSpaceDN w:val="0"/>
            <w:adjustRightInd w:val="0"/>
            <w:spacing w:line="360" w:lineRule="auto"/>
            <w:ind w:left="480" w:hanging="480"/>
          </w:pPr>
        </w:pPrChange>
      </w:pPr>
      <w:del w:id="4371" w:author="Fatima Maria Pillosu" w:date="2021-02-16T13:46:00Z">
        <w:r w:rsidRPr="0047345F" w:rsidDel="00E54A8B">
          <w:rPr>
            <w:sz w:val="28"/>
            <w:szCs w:val="28"/>
            <w:rPrChange w:id="4372" w:author="Fatima Maria Pillosu" w:date="2021-02-18T15:33:00Z">
              <w:rPr>
                <w:rFonts w:cs="Times New Roman"/>
                <w:noProof/>
                <w:szCs w:val="24"/>
              </w:rPr>
            </w:rPrChange>
          </w:rPr>
          <w:delText xml:space="preserve">Clark, P., N. Roberts, H. Lean, S. P. Ballard, and C. Charlton-Perez, 2016: Convection-permitting models: A step-change in rainfall forecasting. </w:delText>
        </w:r>
        <w:r w:rsidRPr="0047345F" w:rsidDel="00E54A8B">
          <w:rPr>
            <w:sz w:val="28"/>
            <w:szCs w:val="28"/>
            <w:rPrChange w:id="4373" w:author="Fatima Maria Pillosu" w:date="2021-02-18T15:33:00Z">
              <w:rPr>
                <w:rFonts w:cs="Times New Roman"/>
                <w:i/>
                <w:iCs/>
                <w:noProof/>
                <w:szCs w:val="24"/>
              </w:rPr>
            </w:rPrChange>
          </w:rPr>
          <w:delText>Meteorol. Appl.</w:delText>
        </w:r>
        <w:r w:rsidRPr="0047345F" w:rsidDel="00E54A8B">
          <w:rPr>
            <w:sz w:val="28"/>
            <w:szCs w:val="28"/>
            <w:rPrChange w:id="4374" w:author="Fatima Maria Pillosu" w:date="2021-02-18T15:33:00Z">
              <w:rPr>
                <w:rFonts w:cs="Times New Roman"/>
                <w:noProof/>
                <w:szCs w:val="24"/>
              </w:rPr>
            </w:rPrChange>
          </w:rPr>
          <w:delText xml:space="preserve">, </w:delText>
        </w:r>
        <w:r w:rsidRPr="0047345F" w:rsidDel="00E54A8B">
          <w:rPr>
            <w:sz w:val="28"/>
            <w:szCs w:val="28"/>
            <w:rPrChange w:id="4375" w:author="Fatima Maria Pillosu" w:date="2021-02-18T15:33:00Z">
              <w:rPr>
                <w:rFonts w:cs="Times New Roman"/>
                <w:b/>
                <w:bCs/>
                <w:noProof/>
                <w:szCs w:val="24"/>
              </w:rPr>
            </w:rPrChange>
          </w:rPr>
          <w:delText>23</w:delText>
        </w:r>
        <w:r w:rsidRPr="0047345F" w:rsidDel="00E54A8B">
          <w:rPr>
            <w:sz w:val="28"/>
            <w:szCs w:val="28"/>
            <w:rPrChange w:id="4376" w:author="Fatima Maria Pillosu" w:date="2021-02-18T15:33:00Z">
              <w:rPr>
                <w:rFonts w:cs="Times New Roman"/>
                <w:noProof/>
                <w:szCs w:val="24"/>
              </w:rPr>
            </w:rPrChange>
          </w:rPr>
          <w:delText>, 165–181, https://doi.org/10.1002/met.1538.</w:delText>
        </w:r>
      </w:del>
    </w:p>
    <w:p w14:paraId="733F117E" w14:textId="65A44767" w:rsidR="00550A9B" w:rsidRPr="0047345F" w:rsidDel="00E54A8B" w:rsidRDefault="00550A9B">
      <w:pPr>
        <w:pStyle w:val="ListParagraph"/>
        <w:rPr>
          <w:del w:id="4377" w:author="Fatima Maria Pillosu" w:date="2021-02-16T13:46:00Z"/>
          <w:sz w:val="28"/>
          <w:szCs w:val="28"/>
          <w:rPrChange w:id="4378" w:author="Fatima Maria Pillosu" w:date="2021-02-18T15:33:00Z">
            <w:rPr>
              <w:del w:id="4379" w:author="Fatima Maria Pillosu" w:date="2021-02-16T13:46:00Z"/>
              <w:rFonts w:cs="Times New Roman"/>
              <w:noProof/>
              <w:szCs w:val="24"/>
            </w:rPr>
          </w:rPrChange>
        </w:rPr>
        <w:pPrChange w:id="4380" w:author="Fatima Maria Pillosu" w:date="2021-02-22T14:31:00Z">
          <w:pPr>
            <w:widowControl w:val="0"/>
            <w:autoSpaceDE w:val="0"/>
            <w:autoSpaceDN w:val="0"/>
            <w:adjustRightInd w:val="0"/>
            <w:spacing w:line="360" w:lineRule="auto"/>
            <w:ind w:left="480" w:hanging="480"/>
          </w:pPr>
        </w:pPrChange>
      </w:pPr>
      <w:del w:id="4381" w:author="Fatima Maria Pillosu" w:date="2021-02-16T13:46:00Z">
        <w:r w:rsidRPr="0047345F" w:rsidDel="00E54A8B">
          <w:rPr>
            <w:sz w:val="28"/>
            <w:szCs w:val="28"/>
            <w:rPrChange w:id="4382" w:author="Fatima Maria Pillosu" w:date="2021-02-18T15:33:00Z">
              <w:rPr>
                <w:rFonts w:cs="Times New Roman"/>
                <w:noProof/>
                <w:szCs w:val="24"/>
              </w:rPr>
            </w:rPrChange>
          </w:rPr>
          <w:delText xml:space="preserve">Demeritt, D., and S. Nobert, 2014: Models of best practice in flood risk communication and management. </w:delText>
        </w:r>
        <w:r w:rsidRPr="0047345F" w:rsidDel="00E54A8B">
          <w:rPr>
            <w:sz w:val="28"/>
            <w:szCs w:val="28"/>
            <w:rPrChange w:id="4383" w:author="Fatima Maria Pillosu" w:date="2021-02-18T15:33:00Z">
              <w:rPr>
                <w:rFonts w:cs="Times New Roman"/>
                <w:i/>
                <w:iCs/>
                <w:noProof/>
                <w:szCs w:val="24"/>
              </w:rPr>
            </w:rPrChange>
          </w:rPr>
          <w:delText>Environ. Hazards</w:delText>
        </w:r>
        <w:r w:rsidRPr="0047345F" w:rsidDel="00E54A8B">
          <w:rPr>
            <w:sz w:val="28"/>
            <w:szCs w:val="28"/>
            <w:rPrChange w:id="4384" w:author="Fatima Maria Pillosu" w:date="2021-02-18T15:33:00Z">
              <w:rPr>
                <w:rFonts w:cs="Times New Roman"/>
                <w:noProof/>
                <w:szCs w:val="24"/>
              </w:rPr>
            </w:rPrChange>
          </w:rPr>
          <w:delText xml:space="preserve">, </w:delText>
        </w:r>
        <w:r w:rsidRPr="0047345F" w:rsidDel="00E54A8B">
          <w:rPr>
            <w:sz w:val="28"/>
            <w:szCs w:val="28"/>
            <w:rPrChange w:id="4385" w:author="Fatima Maria Pillosu" w:date="2021-02-18T15:33:00Z">
              <w:rPr>
                <w:rFonts w:cs="Times New Roman"/>
                <w:b/>
                <w:bCs/>
                <w:noProof/>
                <w:szCs w:val="24"/>
              </w:rPr>
            </w:rPrChange>
          </w:rPr>
          <w:delText>13</w:delText>
        </w:r>
        <w:r w:rsidRPr="0047345F" w:rsidDel="00E54A8B">
          <w:rPr>
            <w:sz w:val="28"/>
            <w:szCs w:val="28"/>
            <w:rPrChange w:id="4386" w:author="Fatima Maria Pillosu" w:date="2021-02-18T15:33:00Z">
              <w:rPr>
                <w:rFonts w:cs="Times New Roman"/>
                <w:noProof/>
                <w:szCs w:val="24"/>
              </w:rPr>
            </w:rPrChange>
          </w:rPr>
          <w:delText>, 313–328, https://doi.org/10.1080/17477891.2014.924897.</w:delText>
        </w:r>
      </w:del>
    </w:p>
    <w:p w14:paraId="558EF20D" w14:textId="09B5A838" w:rsidR="00550A9B" w:rsidRPr="0047345F" w:rsidDel="00E54A8B" w:rsidRDefault="00550A9B">
      <w:pPr>
        <w:pStyle w:val="ListParagraph"/>
        <w:rPr>
          <w:del w:id="4387" w:author="Fatima Maria Pillosu" w:date="2021-02-16T13:46:00Z"/>
          <w:sz w:val="28"/>
          <w:szCs w:val="28"/>
          <w:rPrChange w:id="4388" w:author="Fatima Maria Pillosu" w:date="2021-02-18T15:33:00Z">
            <w:rPr>
              <w:del w:id="4389" w:author="Fatima Maria Pillosu" w:date="2021-02-16T13:46:00Z"/>
              <w:rFonts w:cs="Times New Roman"/>
              <w:noProof/>
              <w:szCs w:val="24"/>
            </w:rPr>
          </w:rPrChange>
        </w:rPr>
        <w:pPrChange w:id="4390" w:author="Fatima Maria Pillosu" w:date="2021-02-22T14:31:00Z">
          <w:pPr>
            <w:widowControl w:val="0"/>
            <w:autoSpaceDE w:val="0"/>
            <w:autoSpaceDN w:val="0"/>
            <w:adjustRightInd w:val="0"/>
            <w:spacing w:line="360" w:lineRule="auto"/>
            <w:ind w:left="480" w:hanging="480"/>
          </w:pPr>
        </w:pPrChange>
      </w:pPr>
      <w:del w:id="4391" w:author="Fatima Maria Pillosu" w:date="2021-02-16T13:46:00Z">
        <w:r w:rsidRPr="0047345F" w:rsidDel="00E54A8B">
          <w:rPr>
            <w:sz w:val="28"/>
            <w:szCs w:val="28"/>
            <w:rPrChange w:id="4392" w:author="Fatima Maria Pillosu" w:date="2021-02-18T15:33:00Z">
              <w:rPr>
                <w:rFonts w:cs="Times New Roman"/>
                <w:noProof/>
                <w:szCs w:val="24"/>
              </w:rPr>
            </w:rPrChange>
          </w:rPr>
          <w:delText xml:space="preserve">——, Ś. Nobert, H. Cloke, and F. Pappenberg, 2010: Challenges in communicating and using ensembles in operational flood forecasting. </w:delText>
        </w:r>
        <w:r w:rsidRPr="0047345F" w:rsidDel="00E54A8B">
          <w:rPr>
            <w:sz w:val="28"/>
            <w:szCs w:val="28"/>
            <w:rPrChange w:id="4393" w:author="Fatima Maria Pillosu" w:date="2021-02-18T15:33:00Z">
              <w:rPr>
                <w:rFonts w:cs="Times New Roman"/>
                <w:i/>
                <w:iCs/>
                <w:noProof/>
                <w:szCs w:val="24"/>
              </w:rPr>
            </w:rPrChange>
          </w:rPr>
          <w:delText>Meteorol. Appl.</w:delText>
        </w:r>
        <w:r w:rsidRPr="0047345F" w:rsidDel="00E54A8B">
          <w:rPr>
            <w:sz w:val="28"/>
            <w:szCs w:val="28"/>
            <w:rPrChange w:id="4394" w:author="Fatima Maria Pillosu" w:date="2021-02-18T15:33:00Z">
              <w:rPr>
                <w:rFonts w:cs="Times New Roman"/>
                <w:noProof/>
                <w:szCs w:val="24"/>
              </w:rPr>
            </w:rPrChange>
          </w:rPr>
          <w:delText xml:space="preserve">, </w:delText>
        </w:r>
        <w:r w:rsidRPr="0047345F" w:rsidDel="00E54A8B">
          <w:rPr>
            <w:sz w:val="28"/>
            <w:szCs w:val="28"/>
            <w:rPrChange w:id="4395" w:author="Fatima Maria Pillosu" w:date="2021-02-18T15:33:00Z">
              <w:rPr>
                <w:rFonts w:cs="Times New Roman"/>
                <w:b/>
                <w:bCs/>
                <w:noProof/>
                <w:szCs w:val="24"/>
              </w:rPr>
            </w:rPrChange>
          </w:rPr>
          <w:delText>17</w:delText>
        </w:r>
        <w:r w:rsidRPr="0047345F" w:rsidDel="00E54A8B">
          <w:rPr>
            <w:sz w:val="28"/>
            <w:szCs w:val="28"/>
            <w:rPrChange w:id="4396" w:author="Fatima Maria Pillosu" w:date="2021-02-18T15:33:00Z">
              <w:rPr>
                <w:rFonts w:cs="Times New Roman"/>
                <w:noProof/>
                <w:szCs w:val="24"/>
              </w:rPr>
            </w:rPrChange>
          </w:rPr>
          <w:delText>, 209–222, https://doi.org/https://doi.org/10.1002/met.194.</w:delText>
        </w:r>
      </w:del>
    </w:p>
    <w:p w14:paraId="67E8D07C" w14:textId="547C3D72" w:rsidR="00550A9B" w:rsidRPr="0047345F" w:rsidDel="00E54A8B" w:rsidRDefault="00550A9B">
      <w:pPr>
        <w:pStyle w:val="ListParagraph"/>
        <w:rPr>
          <w:del w:id="4397" w:author="Fatima Maria Pillosu" w:date="2021-02-16T13:46:00Z"/>
          <w:sz w:val="28"/>
          <w:szCs w:val="28"/>
          <w:rPrChange w:id="4398" w:author="Fatima Maria Pillosu" w:date="2021-02-18T15:33:00Z">
            <w:rPr>
              <w:del w:id="4399" w:author="Fatima Maria Pillosu" w:date="2021-02-16T13:46:00Z"/>
              <w:rFonts w:cs="Times New Roman"/>
              <w:noProof/>
              <w:szCs w:val="24"/>
            </w:rPr>
          </w:rPrChange>
        </w:rPr>
        <w:pPrChange w:id="4400" w:author="Fatima Maria Pillosu" w:date="2021-02-22T14:31:00Z">
          <w:pPr>
            <w:widowControl w:val="0"/>
            <w:autoSpaceDE w:val="0"/>
            <w:autoSpaceDN w:val="0"/>
            <w:adjustRightInd w:val="0"/>
            <w:spacing w:line="360" w:lineRule="auto"/>
            <w:ind w:left="480" w:hanging="480"/>
          </w:pPr>
        </w:pPrChange>
      </w:pPr>
      <w:del w:id="4401" w:author="Fatima Maria Pillosu" w:date="2021-02-16T13:46:00Z">
        <w:r w:rsidRPr="0047345F" w:rsidDel="00E54A8B">
          <w:rPr>
            <w:sz w:val="28"/>
            <w:szCs w:val="28"/>
            <w:rPrChange w:id="4402" w:author="Fatima Maria Pillosu" w:date="2021-02-18T15:33:00Z">
              <w:rPr>
                <w:rFonts w:cs="Times New Roman"/>
                <w:noProof/>
                <w:szCs w:val="24"/>
              </w:rPr>
            </w:rPrChange>
          </w:rPr>
          <w:delText xml:space="preserve">Demuth, J. L., E. Gruntfest, R. E. Morss, S. Drobot, and J. K. Lazo, 2007: WAS*IS: Building a community for integrating meteorology and social science. </w:delText>
        </w:r>
        <w:r w:rsidRPr="0047345F" w:rsidDel="00E54A8B">
          <w:rPr>
            <w:sz w:val="28"/>
            <w:szCs w:val="28"/>
            <w:rPrChange w:id="4403" w:author="Fatima Maria Pillosu" w:date="2021-02-18T15:33:00Z">
              <w:rPr>
                <w:rFonts w:cs="Times New Roman"/>
                <w:i/>
                <w:iCs/>
                <w:noProof/>
                <w:szCs w:val="24"/>
              </w:rPr>
            </w:rPrChange>
          </w:rPr>
          <w:delText>Bull. Am. Meteorol. Soc.</w:delText>
        </w:r>
        <w:r w:rsidRPr="0047345F" w:rsidDel="00E54A8B">
          <w:rPr>
            <w:sz w:val="28"/>
            <w:szCs w:val="28"/>
            <w:rPrChange w:id="4404" w:author="Fatima Maria Pillosu" w:date="2021-02-18T15:33:00Z">
              <w:rPr>
                <w:rFonts w:cs="Times New Roman"/>
                <w:noProof/>
                <w:szCs w:val="24"/>
              </w:rPr>
            </w:rPrChange>
          </w:rPr>
          <w:delText xml:space="preserve">, </w:delText>
        </w:r>
        <w:r w:rsidRPr="0047345F" w:rsidDel="00E54A8B">
          <w:rPr>
            <w:sz w:val="28"/>
            <w:szCs w:val="28"/>
            <w:rPrChange w:id="4405" w:author="Fatima Maria Pillosu" w:date="2021-02-18T15:33:00Z">
              <w:rPr>
                <w:rFonts w:cs="Times New Roman"/>
                <w:b/>
                <w:bCs/>
                <w:noProof/>
                <w:szCs w:val="24"/>
              </w:rPr>
            </w:rPrChange>
          </w:rPr>
          <w:delText>88</w:delText>
        </w:r>
        <w:r w:rsidRPr="0047345F" w:rsidDel="00E54A8B">
          <w:rPr>
            <w:sz w:val="28"/>
            <w:szCs w:val="28"/>
            <w:rPrChange w:id="4406" w:author="Fatima Maria Pillosu" w:date="2021-02-18T15:33:00Z">
              <w:rPr>
                <w:rFonts w:cs="Times New Roman"/>
                <w:noProof/>
                <w:szCs w:val="24"/>
              </w:rPr>
            </w:rPrChange>
          </w:rPr>
          <w:delText>, 1729–1737, https://doi.org/10.1175/BAMS-88-11-1729.</w:delText>
        </w:r>
      </w:del>
    </w:p>
    <w:p w14:paraId="6993173C" w14:textId="13F21AD1" w:rsidR="00550A9B" w:rsidRPr="0047345F" w:rsidDel="00E54A8B" w:rsidRDefault="00550A9B">
      <w:pPr>
        <w:pStyle w:val="ListParagraph"/>
        <w:rPr>
          <w:del w:id="4407" w:author="Fatima Maria Pillosu" w:date="2021-02-16T13:46:00Z"/>
          <w:sz w:val="28"/>
          <w:szCs w:val="28"/>
          <w:rPrChange w:id="4408" w:author="Fatima Maria Pillosu" w:date="2021-02-18T15:33:00Z">
            <w:rPr>
              <w:del w:id="4409" w:author="Fatima Maria Pillosu" w:date="2021-02-16T13:46:00Z"/>
              <w:rFonts w:cs="Times New Roman"/>
              <w:noProof/>
              <w:szCs w:val="24"/>
            </w:rPr>
          </w:rPrChange>
        </w:rPr>
        <w:pPrChange w:id="4410" w:author="Fatima Maria Pillosu" w:date="2021-02-22T14:31:00Z">
          <w:pPr>
            <w:widowControl w:val="0"/>
            <w:autoSpaceDE w:val="0"/>
            <w:autoSpaceDN w:val="0"/>
            <w:adjustRightInd w:val="0"/>
            <w:spacing w:line="360" w:lineRule="auto"/>
            <w:ind w:left="480" w:hanging="480"/>
          </w:pPr>
        </w:pPrChange>
      </w:pPr>
      <w:del w:id="4411" w:author="Fatima Maria Pillosu" w:date="2021-02-16T13:46:00Z">
        <w:r w:rsidRPr="0047345F" w:rsidDel="00E54A8B">
          <w:rPr>
            <w:sz w:val="28"/>
            <w:szCs w:val="28"/>
            <w:rPrChange w:id="4412" w:author="Fatima Maria Pillosu" w:date="2021-02-18T15:33:00Z">
              <w:rPr>
                <w:rFonts w:cs="Times New Roman"/>
                <w:noProof/>
                <w:szCs w:val="24"/>
              </w:rPr>
            </w:rPrChange>
          </w:rPr>
          <w:delText xml:space="preserve">——, and Coauthors, 2020: Recommendations for developing useful and usable convection-allowing model ensemble information for NWS forecasters. </w:delText>
        </w:r>
        <w:r w:rsidRPr="0047345F" w:rsidDel="00E54A8B">
          <w:rPr>
            <w:sz w:val="28"/>
            <w:szCs w:val="28"/>
            <w:rPrChange w:id="4413" w:author="Fatima Maria Pillosu" w:date="2021-02-18T15:33:00Z">
              <w:rPr>
                <w:rFonts w:cs="Times New Roman"/>
                <w:i/>
                <w:iCs/>
                <w:noProof/>
                <w:szCs w:val="24"/>
              </w:rPr>
            </w:rPrChange>
          </w:rPr>
          <w:delText>Weather Forecast.</w:delText>
        </w:r>
        <w:r w:rsidRPr="0047345F" w:rsidDel="00E54A8B">
          <w:rPr>
            <w:sz w:val="28"/>
            <w:szCs w:val="28"/>
            <w:rPrChange w:id="4414" w:author="Fatima Maria Pillosu" w:date="2021-02-18T15:33:00Z">
              <w:rPr>
                <w:rFonts w:cs="Times New Roman"/>
                <w:noProof/>
                <w:szCs w:val="24"/>
              </w:rPr>
            </w:rPrChange>
          </w:rPr>
          <w:delText>, https://doi.org/10.1175/waf-d-19-0108.1.</w:delText>
        </w:r>
      </w:del>
    </w:p>
    <w:p w14:paraId="4AEF521B" w14:textId="313836BB" w:rsidR="00550A9B" w:rsidRPr="0047345F" w:rsidDel="00E54A8B" w:rsidRDefault="00550A9B">
      <w:pPr>
        <w:pStyle w:val="ListParagraph"/>
        <w:rPr>
          <w:del w:id="4415" w:author="Fatima Maria Pillosu" w:date="2021-02-16T13:46:00Z"/>
          <w:sz w:val="28"/>
          <w:szCs w:val="28"/>
          <w:rPrChange w:id="4416" w:author="Fatima Maria Pillosu" w:date="2021-02-18T15:33:00Z">
            <w:rPr>
              <w:del w:id="4417" w:author="Fatima Maria Pillosu" w:date="2021-02-16T13:46:00Z"/>
              <w:rFonts w:cs="Times New Roman"/>
              <w:noProof/>
              <w:szCs w:val="24"/>
            </w:rPr>
          </w:rPrChange>
        </w:rPr>
        <w:pPrChange w:id="4418" w:author="Fatima Maria Pillosu" w:date="2021-02-22T14:31:00Z">
          <w:pPr>
            <w:widowControl w:val="0"/>
            <w:autoSpaceDE w:val="0"/>
            <w:autoSpaceDN w:val="0"/>
            <w:adjustRightInd w:val="0"/>
            <w:spacing w:line="360" w:lineRule="auto"/>
            <w:ind w:left="480" w:hanging="480"/>
          </w:pPr>
        </w:pPrChange>
      </w:pPr>
      <w:del w:id="4419" w:author="Fatima Maria Pillosu" w:date="2021-02-16T13:46:00Z">
        <w:r w:rsidRPr="0047345F" w:rsidDel="00E54A8B">
          <w:rPr>
            <w:sz w:val="28"/>
            <w:szCs w:val="28"/>
            <w:rPrChange w:id="4420" w:author="Fatima Maria Pillosu" w:date="2021-02-18T15:33:00Z">
              <w:rPr>
                <w:rFonts w:cs="Times New Roman"/>
                <w:noProof/>
                <w:szCs w:val="24"/>
              </w:rPr>
            </w:rPrChange>
          </w:rPr>
          <w:delText xml:space="preserve">Erickson, M. J., J. S. Kastman, B. Albright, S. Perfater, J. A. Nelson, R. S. Schumacher, and G. R. Herman, 2019: Verification results from the 2017 HMT–WPC flash flood and intense rainfall experiment. </w:delText>
        </w:r>
        <w:r w:rsidRPr="0047345F" w:rsidDel="00E54A8B">
          <w:rPr>
            <w:sz w:val="28"/>
            <w:szCs w:val="28"/>
            <w:rPrChange w:id="4421" w:author="Fatima Maria Pillosu" w:date="2021-02-18T15:33:00Z">
              <w:rPr>
                <w:rFonts w:cs="Times New Roman"/>
                <w:i/>
                <w:iCs/>
                <w:noProof/>
                <w:szCs w:val="24"/>
              </w:rPr>
            </w:rPrChange>
          </w:rPr>
          <w:delText>J. Appl. Meteorol. Climatol.</w:delText>
        </w:r>
        <w:r w:rsidRPr="0047345F" w:rsidDel="00E54A8B">
          <w:rPr>
            <w:sz w:val="28"/>
            <w:szCs w:val="28"/>
            <w:rPrChange w:id="4422" w:author="Fatima Maria Pillosu" w:date="2021-02-18T15:33:00Z">
              <w:rPr>
                <w:rFonts w:cs="Times New Roman"/>
                <w:noProof/>
                <w:szCs w:val="24"/>
              </w:rPr>
            </w:rPrChange>
          </w:rPr>
          <w:delText xml:space="preserve">, </w:delText>
        </w:r>
        <w:r w:rsidRPr="0047345F" w:rsidDel="00E54A8B">
          <w:rPr>
            <w:sz w:val="28"/>
            <w:szCs w:val="28"/>
            <w:rPrChange w:id="4423" w:author="Fatima Maria Pillosu" w:date="2021-02-18T15:33:00Z">
              <w:rPr>
                <w:rFonts w:cs="Times New Roman"/>
                <w:b/>
                <w:bCs/>
                <w:noProof/>
                <w:szCs w:val="24"/>
              </w:rPr>
            </w:rPrChange>
          </w:rPr>
          <w:delText>58</w:delText>
        </w:r>
        <w:r w:rsidRPr="0047345F" w:rsidDel="00E54A8B">
          <w:rPr>
            <w:sz w:val="28"/>
            <w:szCs w:val="28"/>
            <w:rPrChange w:id="4424" w:author="Fatima Maria Pillosu" w:date="2021-02-18T15:33:00Z">
              <w:rPr>
                <w:rFonts w:cs="Times New Roman"/>
                <w:noProof/>
                <w:szCs w:val="24"/>
              </w:rPr>
            </w:rPrChange>
          </w:rPr>
          <w:delText>, 2591–2604, https://doi.org/10.1175/JAMC-D-19-0097.1.</w:delText>
        </w:r>
      </w:del>
    </w:p>
    <w:p w14:paraId="5A2DB292" w14:textId="6B7792B8" w:rsidR="00550A9B" w:rsidRPr="0047345F" w:rsidDel="00E54A8B" w:rsidRDefault="00550A9B">
      <w:pPr>
        <w:pStyle w:val="ListParagraph"/>
        <w:rPr>
          <w:del w:id="4425" w:author="Fatima Maria Pillosu" w:date="2021-02-16T13:46:00Z"/>
          <w:sz w:val="28"/>
          <w:szCs w:val="28"/>
          <w:rPrChange w:id="4426" w:author="Fatima Maria Pillosu" w:date="2021-02-18T15:33:00Z">
            <w:rPr>
              <w:del w:id="4427" w:author="Fatima Maria Pillosu" w:date="2021-02-16T13:46:00Z"/>
              <w:rFonts w:cs="Times New Roman"/>
              <w:noProof/>
              <w:szCs w:val="24"/>
            </w:rPr>
          </w:rPrChange>
        </w:rPr>
        <w:pPrChange w:id="4428" w:author="Fatima Maria Pillosu" w:date="2021-02-22T14:31:00Z">
          <w:pPr>
            <w:widowControl w:val="0"/>
            <w:autoSpaceDE w:val="0"/>
            <w:autoSpaceDN w:val="0"/>
            <w:adjustRightInd w:val="0"/>
            <w:spacing w:line="360" w:lineRule="auto"/>
            <w:ind w:left="480" w:hanging="480"/>
          </w:pPr>
        </w:pPrChange>
      </w:pPr>
      <w:del w:id="4429" w:author="Fatima Maria Pillosu" w:date="2021-02-16T13:46:00Z">
        <w:r w:rsidRPr="0047345F" w:rsidDel="00E54A8B">
          <w:rPr>
            <w:sz w:val="28"/>
            <w:szCs w:val="28"/>
            <w:rPrChange w:id="4430" w:author="Fatima Maria Pillosu" w:date="2021-02-18T15:33:00Z">
              <w:rPr>
                <w:rFonts w:cs="Times New Roman"/>
                <w:noProof/>
                <w:szCs w:val="24"/>
              </w:rPr>
            </w:rPrChange>
          </w:rPr>
          <w:delText xml:space="preserve">Evans, C., D. F. Van dyke, and T. Lericos, 2014: How do forecasters utilize output from a convection-permitting ensemble forecast system? Case study of a high-impact precipitation event. </w:delText>
        </w:r>
        <w:r w:rsidRPr="0047345F" w:rsidDel="00E54A8B">
          <w:rPr>
            <w:sz w:val="28"/>
            <w:szCs w:val="28"/>
            <w:rPrChange w:id="4431" w:author="Fatima Maria Pillosu" w:date="2021-02-18T15:33:00Z">
              <w:rPr>
                <w:rFonts w:cs="Times New Roman"/>
                <w:i/>
                <w:iCs/>
                <w:noProof/>
                <w:szCs w:val="24"/>
              </w:rPr>
            </w:rPrChange>
          </w:rPr>
          <w:delText>Weather Forecast.</w:delText>
        </w:r>
        <w:r w:rsidRPr="0047345F" w:rsidDel="00E54A8B">
          <w:rPr>
            <w:sz w:val="28"/>
            <w:szCs w:val="28"/>
            <w:rPrChange w:id="4432" w:author="Fatima Maria Pillosu" w:date="2021-02-18T15:33:00Z">
              <w:rPr>
                <w:rFonts w:cs="Times New Roman"/>
                <w:noProof/>
                <w:szCs w:val="24"/>
              </w:rPr>
            </w:rPrChange>
          </w:rPr>
          <w:delText xml:space="preserve">, </w:delText>
        </w:r>
        <w:r w:rsidRPr="0047345F" w:rsidDel="00E54A8B">
          <w:rPr>
            <w:sz w:val="28"/>
            <w:szCs w:val="28"/>
            <w:rPrChange w:id="4433" w:author="Fatima Maria Pillosu" w:date="2021-02-18T15:33:00Z">
              <w:rPr>
                <w:rFonts w:cs="Times New Roman"/>
                <w:b/>
                <w:bCs/>
                <w:noProof/>
                <w:szCs w:val="24"/>
              </w:rPr>
            </w:rPrChange>
          </w:rPr>
          <w:delText>29</w:delText>
        </w:r>
        <w:r w:rsidRPr="0047345F" w:rsidDel="00E54A8B">
          <w:rPr>
            <w:sz w:val="28"/>
            <w:szCs w:val="28"/>
            <w:rPrChange w:id="4434" w:author="Fatima Maria Pillosu" w:date="2021-02-18T15:33:00Z">
              <w:rPr>
                <w:rFonts w:cs="Times New Roman"/>
                <w:noProof/>
                <w:szCs w:val="24"/>
              </w:rPr>
            </w:rPrChange>
          </w:rPr>
          <w:delText>, 466–486, https://doi.org/10.1175/WAF-D-13-00064.1.</w:delText>
        </w:r>
      </w:del>
    </w:p>
    <w:p w14:paraId="26285FEF" w14:textId="471AE239" w:rsidR="00550A9B" w:rsidRPr="0047345F" w:rsidDel="00E54A8B" w:rsidRDefault="00550A9B">
      <w:pPr>
        <w:pStyle w:val="ListParagraph"/>
        <w:rPr>
          <w:del w:id="4435" w:author="Fatima Maria Pillosu" w:date="2021-02-16T13:46:00Z"/>
          <w:sz w:val="28"/>
          <w:szCs w:val="28"/>
          <w:rPrChange w:id="4436" w:author="Fatima Maria Pillosu" w:date="2021-02-18T15:33:00Z">
            <w:rPr>
              <w:del w:id="4437" w:author="Fatima Maria Pillosu" w:date="2021-02-16T13:46:00Z"/>
              <w:rFonts w:cs="Times New Roman"/>
              <w:noProof/>
              <w:szCs w:val="24"/>
            </w:rPr>
          </w:rPrChange>
        </w:rPr>
        <w:pPrChange w:id="4438" w:author="Fatima Maria Pillosu" w:date="2021-02-22T14:31:00Z">
          <w:pPr>
            <w:widowControl w:val="0"/>
            <w:autoSpaceDE w:val="0"/>
            <w:autoSpaceDN w:val="0"/>
            <w:adjustRightInd w:val="0"/>
            <w:spacing w:line="360" w:lineRule="auto"/>
            <w:ind w:left="480" w:hanging="480"/>
          </w:pPr>
        </w:pPrChange>
      </w:pPr>
      <w:del w:id="4439" w:author="Fatima Maria Pillosu" w:date="2021-02-16T13:46:00Z">
        <w:r w:rsidRPr="0047345F" w:rsidDel="00E54A8B">
          <w:rPr>
            <w:sz w:val="28"/>
            <w:szCs w:val="28"/>
            <w:rPrChange w:id="4440" w:author="Fatima Maria Pillosu" w:date="2021-02-18T15:33:00Z">
              <w:rPr>
                <w:rFonts w:cs="Times New Roman"/>
                <w:noProof/>
                <w:szCs w:val="24"/>
              </w:rPr>
            </w:rPrChange>
          </w:rPr>
          <w:delText xml:space="preserve">Flack, D. L. A., and Coauthors, 2019: Recommendations for improving integration in national end-to-end flood forecasting systems: An overview of the FFIR (Flooding From Intense Rainfall) programme. </w:delText>
        </w:r>
        <w:r w:rsidRPr="0047345F" w:rsidDel="00E54A8B">
          <w:rPr>
            <w:sz w:val="28"/>
            <w:szCs w:val="28"/>
            <w:rPrChange w:id="4441" w:author="Fatima Maria Pillosu" w:date="2021-02-18T15:33:00Z">
              <w:rPr>
                <w:rFonts w:cs="Times New Roman"/>
                <w:i/>
                <w:iCs/>
                <w:noProof/>
                <w:szCs w:val="24"/>
              </w:rPr>
            </w:rPrChange>
          </w:rPr>
          <w:delText>Water (Switzerland)</w:delText>
        </w:r>
        <w:r w:rsidRPr="0047345F" w:rsidDel="00E54A8B">
          <w:rPr>
            <w:sz w:val="28"/>
            <w:szCs w:val="28"/>
            <w:rPrChange w:id="4442" w:author="Fatima Maria Pillosu" w:date="2021-02-18T15:33:00Z">
              <w:rPr>
                <w:rFonts w:cs="Times New Roman"/>
                <w:noProof/>
                <w:szCs w:val="24"/>
              </w:rPr>
            </w:rPrChange>
          </w:rPr>
          <w:delText xml:space="preserve">, </w:delText>
        </w:r>
        <w:r w:rsidRPr="0047345F" w:rsidDel="00E54A8B">
          <w:rPr>
            <w:sz w:val="28"/>
            <w:szCs w:val="28"/>
            <w:rPrChange w:id="4443" w:author="Fatima Maria Pillosu" w:date="2021-02-18T15:33:00Z">
              <w:rPr>
                <w:rFonts w:cs="Times New Roman"/>
                <w:b/>
                <w:bCs/>
                <w:noProof/>
                <w:szCs w:val="24"/>
              </w:rPr>
            </w:rPrChange>
          </w:rPr>
          <w:delText>11</w:delText>
        </w:r>
        <w:r w:rsidRPr="0047345F" w:rsidDel="00E54A8B">
          <w:rPr>
            <w:sz w:val="28"/>
            <w:szCs w:val="28"/>
            <w:rPrChange w:id="4444" w:author="Fatima Maria Pillosu" w:date="2021-02-18T15:33:00Z">
              <w:rPr>
                <w:rFonts w:cs="Times New Roman"/>
                <w:noProof/>
                <w:szCs w:val="24"/>
              </w:rPr>
            </w:rPrChange>
          </w:rPr>
          <w:delText>, 725, https://doi.org/10.3390/w11040725.</w:delText>
        </w:r>
      </w:del>
    </w:p>
    <w:p w14:paraId="75F525F1" w14:textId="433B8530" w:rsidR="00550A9B" w:rsidRPr="0047345F" w:rsidDel="00E54A8B" w:rsidRDefault="00550A9B">
      <w:pPr>
        <w:pStyle w:val="ListParagraph"/>
        <w:rPr>
          <w:del w:id="4445" w:author="Fatima Maria Pillosu" w:date="2021-02-16T13:46:00Z"/>
          <w:sz w:val="28"/>
          <w:szCs w:val="28"/>
          <w:rPrChange w:id="4446" w:author="Fatima Maria Pillosu" w:date="2021-02-18T15:33:00Z">
            <w:rPr>
              <w:del w:id="4447" w:author="Fatima Maria Pillosu" w:date="2021-02-16T13:46:00Z"/>
              <w:rFonts w:cs="Times New Roman"/>
              <w:noProof/>
              <w:szCs w:val="24"/>
            </w:rPr>
          </w:rPrChange>
        </w:rPr>
        <w:pPrChange w:id="4448" w:author="Fatima Maria Pillosu" w:date="2021-02-22T14:31:00Z">
          <w:pPr>
            <w:widowControl w:val="0"/>
            <w:autoSpaceDE w:val="0"/>
            <w:autoSpaceDN w:val="0"/>
            <w:adjustRightInd w:val="0"/>
            <w:spacing w:line="360" w:lineRule="auto"/>
            <w:ind w:left="480" w:hanging="480"/>
          </w:pPr>
        </w:pPrChange>
      </w:pPr>
      <w:del w:id="4449" w:author="Fatima Maria Pillosu" w:date="2021-02-16T13:46:00Z">
        <w:r w:rsidRPr="0047345F" w:rsidDel="00E54A8B">
          <w:rPr>
            <w:sz w:val="28"/>
            <w:szCs w:val="28"/>
            <w:rPrChange w:id="4450" w:author="Fatima Maria Pillosu" w:date="2021-02-18T15:33:00Z">
              <w:rPr>
                <w:rFonts w:cs="Times New Roman"/>
                <w:noProof/>
                <w:szCs w:val="24"/>
              </w:rPr>
            </w:rPrChange>
          </w:rPr>
          <w:delText xml:space="preserve">Golding, B., N. Roberts, G. Leoncini, K. Mylne, and R. Swinbank, 2016: MOGREPS-UK convection-permitting ensemble products for surface water flood forecasting: Rationale and first results. </w:delText>
        </w:r>
        <w:r w:rsidRPr="0047345F" w:rsidDel="00E54A8B">
          <w:rPr>
            <w:sz w:val="28"/>
            <w:szCs w:val="28"/>
            <w:rPrChange w:id="4451" w:author="Fatima Maria Pillosu" w:date="2021-02-18T15:33:00Z">
              <w:rPr>
                <w:rFonts w:cs="Times New Roman"/>
                <w:i/>
                <w:iCs/>
                <w:noProof/>
                <w:szCs w:val="24"/>
              </w:rPr>
            </w:rPrChange>
          </w:rPr>
          <w:delText>J. Hydrometeorol.</w:delText>
        </w:r>
        <w:r w:rsidRPr="0047345F" w:rsidDel="00E54A8B">
          <w:rPr>
            <w:sz w:val="28"/>
            <w:szCs w:val="28"/>
            <w:rPrChange w:id="4452" w:author="Fatima Maria Pillosu" w:date="2021-02-18T15:33:00Z">
              <w:rPr>
                <w:rFonts w:cs="Times New Roman"/>
                <w:noProof/>
                <w:szCs w:val="24"/>
              </w:rPr>
            </w:rPrChange>
          </w:rPr>
          <w:delText xml:space="preserve">, </w:delText>
        </w:r>
        <w:r w:rsidRPr="0047345F" w:rsidDel="00E54A8B">
          <w:rPr>
            <w:sz w:val="28"/>
            <w:szCs w:val="28"/>
            <w:rPrChange w:id="4453" w:author="Fatima Maria Pillosu" w:date="2021-02-18T15:33:00Z">
              <w:rPr>
                <w:rFonts w:cs="Times New Roman"/>
                <w:b/>
                <w:bCs/>
                <w:noProof/>
                <w:szCs w:val="24"/>
              </w:rPr>
            </w:rPrChange>
          </w:rPr>
          <w:delText>17</w:delText>
        </w:r>
        <w:r w:rsidRPr="0047345F" w:rsidDel="00E54A8B">
          <w:rPr>
            <w:sz w:val="28"/>
            <w:szCs w:val="28"/>
            <w:rPrChange w:id="4454" w:author="Fatima Maria Pillosu" w:date="2021-02-18T15:33:00Z">
              <w:rPr>
                <w:rFonts w:cs="Times New Roman"/>
                <w:noProof/>
                <w:szCs w:val="24"/>
              </w:rPr>
            </w:rPrChange>
          </w:rPr>
          <w:delText>, 1383–1406, https://doi.org/10.1175/JHM-D-15-0083.1.</w:delText>
        </w:r>
      </w:del>
    </w:p>
    <w:p w14:paraId="58BD91C0" w14:textId="28A6AF27" w:rsidR="00550A9B" w:rsidRPr="0047345F" w:rsidDel="00E54A8B" w:rsidRDefault="00550A9B">
      <w:pPr>
        <w:pStyle w:val="ListParagraph"/>
        <w:rPr>
          <w:del w:id="4455" w:author="Fatima Maria Pillosu" w:date="2021-02-16T13:46:00Z"/>
          <w:sz w:val="28"/>
          <w:szCs w:val="28"/>
          <w:rPrChange w:id="4456" w:author="Fatima Maria Pillosu" w:date="2021-02-18T15:33:00Z">
            <w:rPr>
              <w:del w:id="4457" w:author="Fatima Maria Pillosu" w:date="2021-02-16T13:46:00Z"/>
              <w:rFonts w:cs="Times New Roman"/>
              <w:noProof/>
              <w:szCs w:val="24"/>
            </w:rPr>
          </w:rPrChange>
        </w:rPr>
        <w:pPrChange w:id="4458" w:author="Fatima Maria Pillosu" w:date="2021-02-22T14:31:00Z">
          <w:pPr>
            <w:widowControl w:val="0"/>
            <w:autoSpaceDE w:val="0"/>
            <w:autoSpaceDN w:val="0"/>
            <w:adjustRightInd w:val="0"/>
            <w:spacing w:line="360" w:lineRule="auto"/>
            <w:ind w:left="480" w:hanging="480"/>
          </w:pPr>
        </w:pPrChange>
      </w:pPr>
      <w:del w:id="4459" w:author="Fatima Maria Pillosu" w:date="2021-02-16T13:46:00Z">
        <w:r w:rsidRPr="0047345F" w:rsidDel="00E54A8B">
          <w:rPr>
            <w:sz w:val="28"/>
            <w:szCs w:val="28"/>
            <w:rPrChange w:id="4460" w:author="Fatima Maria Pillosu" w:date="2021-02-18T15:33:00Z">
              <w:rPr>
                <w:rFonts w:cs="Times New Roman"/>
                <w:noProof/>
                <w:szCs w:val="24"/>
              </w:rPr>
            </w:rPrChange>
          </w:rPr>
          <w:delText xml:space="preserve">——, M. Mittermaier, C. Ross, B. Ebert, S. Panchuk, A. Scolobig, and D. Johnston, 2019: A value chain approach to optimising early warning systems. </w:delText>
        </w:r>
        <w:r w:rsidRPr="0047345F" w:rsidDel="00E54A8B">
          <w:rPr>
            <w:sz w:val="28"/>
            <w:szCs w:val="28"/>
            <w:rPrChange w:id="4461" w:author="Fatima Maria Pillosu" w:date="2021-02-18T15:33:00Z">
              <w:rPr>
                <w:rFonts w:cs="Times New Roman"/>
                <w:i/>
                <w:iCs/>
                <w:noProof/>
                <w:szCs w:val="24"/>
              </w:rPr>
            </w:rPrChange>
          </w:rPr>
          <w:delText>Glob. Assess. Rep. Disaster Risk Reduct.</w:delText>
        </w:r>
        <w:r w:rsidRPr="0047345F" w:rsidDel="00E54A8B">
          <w:rPr>
            <w:sz w:val="28"/>
            <w:szCs w:val="28"/>
            <w:rPrChange w:id="4462" w:author="Fatima Maria Pillosu" w:date="2021-02-18T15:33:00Z">
              <w:rPr>
                <w:rFonts w:cs="Times New Roman"/>
                <w:noProof/>
                <w:szCs w:val="24"/>
              </w:rPr>
            </w:rPrChange>
          </w:rPr>
          <w:delText>,.</w:delText>
        </w:r>
      </w:del>
    </w:p>
    <w:p w14:paraId="7B8D4EAF" w14:textId="4853D1B0" w:rsidR="00550A9B" w:rsidRPr="0047345F" w:rsidDel="00E54A8B" w:rsidRDefault="00550A9B">
      <w:pPr>
        <w:pStyle w:val="ListParagraph"/>
        <w:rPr>
          <w:del w:id="4463" w:author="Fatima Maria Pillosu" w:date="2021-02-16T13:46:00Z"/>
          <w:sz w:val="28"/>
          <w:szCs w:val="28"/>
          <w:rPrChange w:id="4464" w:author="Fatima Maria Pillosu" w:date="2021-02-18T15:33:00Z">
            <w:rPr>
              <w:del w:id="4465" w:author="Fatima Maria Pillosu" w:date="2021-02-16T13:46:00Z"/>
              <w:rFonts w:cs="Times New Roman"/>
              <w:noProof/>
              <w:szCs w:val="24"/>
            </w:rPr>
          </w:rPrChange>
        </w:rPr>
        <w:pPrChange w:id="4466" w:author="Fatima Maria Pillosu" w:date="2021-02-22T14:31:00Z">
          <w:pPr>
            <w:widowControl w:val="0"/>
            <w:autoSpaceDE w:val="0"/>
            <w:autoSpaceDN w:val="0"/>
            <w:adjustRightInd w:val="0"/>
            <w:spacing w:line="360" w:lineRule="auto"/>
            <w:ind w:left="480" w:hanging="480"/>
          </w:pPr>
        </w:pPrChange>
      </w:pPr>
      <w:del w:id="4467" w:author="Fatima Maria Pillosu" w:date="2021-02-16T13:46:00Z">
        <w:r w:rsidRPr="0047345F" w:rsidDel="00E54A8B">
          <w:rPr>
            <w:sz w:val="28"/>
            <w:szCs w:val="28"/>
            <w:rPrChange w:id="4468" w:author="Fatima Maria Pillosu" w:date="2021-02-18T15:33:00Z">
              <w:rPr>
                <w:rFonts w:cs="Times New Roman"/>
                <w:noProof/>
                <w:szCs w:val="24"/>
              </w:rPr>
            </w:rPrChange>
          </w:rPr>
          <w:delText xml:space="preserve">Herman, G. R., and R. S. Schumacher, 2016: Extreme Precipitation in Models: An Evaluation. </w:delText>
        </w:r>
        <w:r w:rsidRPr="0047345F" w:rsidDel="00E54A8B">
          <w:rPr>
            <w:sz w:val="28"/>
            <w:szCs w:val="28"/>
            <w:rPrChange w:id="4469" w:author="Fatima Maria Pillosu" w:date="2021-02-18T15:33:00Z">
              <w:rPr>
                <w:rFonts w:cs="Times New Roman"/>
                <w:i/>
                <w:iCs/>
                <w:noProof/>
                <w:szCs w:val="24"/>
              </w:rPr>
            </w:rPrChange>
          </w:rPr>
          <w:delText>Weather Forecast.</w:delText>
        </w:r>
        <w:r w:rsidRPr="0047345F" w:rsidDel="00E54A8B">
          <w:rPr>
            <w:sz w:val="28"/>
            <w:szCs w:val="28"/>
            <w:rPrChange w:id="4470" w:author="Fatima Maria Pillosu" w:date="2021-02-18T15:33:00Z">
              <w:rPr>
                <w:rFonts w:cs="Times New Roman"/>
                <w:noProof/>
                <w:szCs w:val="24"/>
              </w:rPr>
            </w:rPrChange>
          </w:rPr>
          <w:delText xml:space="preserve">, </w:delText>
        </w:r>
        <w:r w:rsidRPr="0047345F" w:rsidDel="00E54A8B">
          <w:rPr>
            <w:sz w:val="28"/>
            <w:szCs w:val="28"/>
            <w:rPrChange w:id="4471" w:author="Fatima Maria Pillosu" w:date="2021-02-18T15:33:00Z">
              <w:rPr>
                <w:rFonts w:cs="Times New Roman"/>
                <w:b/>
                <w:bCs/>
                <w:noProof/>
                <w:szCs w:val="24"/>
              </w:rPr>
            </w:rPrChange>
          </w:rPr>
          <w:delText>31</w:delText>
        </w:r>
        <w:r w:rsidRPr="0047345F" w:rsidDel="00E54A8B">
          <w:rPr>
            <w:sz w:val="28"/>
            <w:szCs w:val="28"/>
            <w:rPrChange w:id="4472" w:author="Fatima Maria Pillosu" w:date="2021-02-18T15:33:00Z">
              <w:rPr>
                <w:rFonts w:cs="Times New Roman"/>
                <w:noProof/>
                <w:szCs w:val="24"/>
              </w:rPr>
            </w:rPrChange>
          </w:rPr>
          <w:delText>, 1853–1879, https://doi.org/https://doi.org/10.1175/WAF-D-16-0093.1.</w:delText>
        </w:r>
      </w:del>
    </w:p>
    <w:p w14:paraId="77108AE7" w14:textId="2CAFB4BD" w:rsidR="00550A9B" w:rsidRPr="0047345F" w:rsidDel="00E54A8B" w:rsidRDefault="00550A9B">
      <w:pPr>
        <w:pStyle w:val="ListParagraph"/>
        <w:rPr>
          <w:del w:id="4473" w:author="Fatima Maria Pillosu" w:date="2021-02-16T13:46:00Z"/>
          <w:sz w:val="28"/>
          <w:szCs w:val="28"/>
          <w:rPrChange w:id="4474" w:author="Fatima Maria Pillosu" w:date="2021-02-18T15:33:00Z">
            <w:rPr>
              <w:del w:id="4475" w:author="Fatima Maria Pillosu" w:date="2021-02-16T13:46:00Z"/>
              <w:rFonts w:cs="Times New Roman"/>
              <w:noProof/>
              <w:szCs w:val="24"/>
            </w:rPr>
          </w:rPrChange>
        </w:rPr>
        <w:pPrChange w:id="4476" w:author="Fatima Maria Pillosu" w:date="2021-02-22T14:31:00Z">
          <w:pPr>
            <w:widowControl w:val="0"/>
            <w:autoSpaceDE w:val="0"/>
            <w:autoSpaceDN w:val="0"/>
            <w:adjustRightInd w:val="0"/>
            <w:spacing w:line="360" w:lineRule="auto"/>
            <w:ind w:left="480" w:hanging="480"/>
          </w:pPr>
        </w:pPrChange>
      </w:pPr>
      <w:del w:id="4477" w:author="Fatima Maria Pillosu" w:date="2021-02-16T13:46:00Z">
        <w:r w:rsidRPr="0047345F" w:rsidDel="00E54A8B">
          <w:rPr>
            <w:sz w:val="28"/>
            <w:szCs w:val="28"/>
            <w:rPrChange w:id="4478" w:author="Fatima Maria Pillosu" w:date="2021-02-18T15:33:00Z">
              <w:rPr>
                <w:rFonts w:cs="Times New Roman"/>
                <w:noProof/>
                <w:szCs w:val="24"/>
              </w:rPr>
            </w:rPrChange>
          </w:rPr>
          <w:delText xml:space="preserve">Hoegh-Guldberg, O., and Coauthors, 2019: The human imperative of stabilizing global climate change at 1.5°C. </w:delText>
        </w:r>
        <w:r w:rsidRPr="0047345F" w:rsidDel="00E54A8B">
          <w:rPr>
            <w:sz w:val="28"/>
            <w:szCs w:val="28"/>
            <w:rPrChange w:id="4479" w:author="Fatima Maria Pillosu" w:date="2021-02-18T15:33:00Z">
              <w:rPr>
                <w:rFonts w:cs="Times New Roman"/>
                <w:i/>
                <w:iCs/>
                <w:noProof/>
                <w:szCs w:val="24"/>
              </w:rPr>
            </w:rPrChange>
          </w:rPr>
          <w:delText>Science (80-. ).</w:delText>
        </w:r>
        <w:r w:rsidRPr="0047345F" w:rsidDel="00E54A8B">
          <w:rPr>
            <w:sz w:val="28"/>
            <w:szCs w:val="28"/>
            <w:rPrChange w:id="4480" w:author="Fatima Maria Pillosu" w:date="2021-02-18T15:33:00Z">
              <w:rPr>
                <w:rFonts w:cs="Times New Roman"/>
                <w:noProof/>
                <w:szCs w:val="24"/>
              </w:rPr>
            </w:rPrChange>
          </w:rPr>
          <w:delText xml:space="preserve">, </w:delText>
        </w:r>
        <w:r w:rsidRPr="0047345F" w:rsidDel="00E54A8B">
          <w:rPr>
            <w:sz w:val="28"/>
            <w:szCs w:val="28"/>
            <w:rPrChange w:id="4481" w:author="Fatima Maria Pillosu" w:date="2021-02-18T15:33:00Z">
              <w:rPr>
                <w:rFonts w:cs="Times New Roman"/>
                <w:b/>
                <w:bCs/>
                <w:noProof/>
                <w:szCs w:val="24"/>
              </w:rPr>
            </w:rPrChange>
          </w:rPr>
          <w:delText>365</w:delText>
        </w:r>
        <w:r w:rsidRPr="0047345F" w:rsidDel="00E54A8B">
          <w:rPr>
            <w:sz w:val="28"/>
            <w:szCs w:val="28"/>
            <w:rPrChange w:id="4482" w:author="Fatima Maria Pillosu" w:date="2021-02-18T15:33:00Z">
              <w:rPr>
                <w:rFonts w:cs="Times New Roman"/>
                <w:noProof/>
                <w:szCs w:val="24"/>
              </w:rPr>
            </w:rPrChange>
          </w:rPr>
          <w:delText>, https://doi.org/10.1126/science.aaw6974.</w:delText>
        </w:r>
      </w:del>
    </w:p>
    <w:p w14:paraId="50ADBF85" w14:textId="45F8334D" w:rsidR="00550A9B" w:rsidRPr="0047345F" w:rsidDel="00E54A8B" w:rsidRDefault="00550A9B">
      <w:pPr>
        <w:pStyle w:val="ListParagraph"/>
        <w:rPr>
          <w:del w:id="4483" w:author="Fatima Maria Pillosu" w:date="2021-02-16T13:46:00Z"/>
          <w:sz w:val="28"/>
          <w:szCs w:val="28"/>
          <w:rPrChange w:id="4484" w:author="Fatima Maria Pillosu" w:date="2021-02-18T15:33:00Z">
            <w:rPr>
              <w:del w:id="4485" w:author="Fatima Maria Pillosu" w:date="2021-02-16T13:46:00Z"/>
              <w:rFonts w:cs="Times New Roman"/>
              <w:noProof/>
              <w:szCs w:val="24"/>
            </w:rPr>
          </w:rPrChange>
        </w:rPr>
        <w:pPrChange w:id="4486" w:author="Fatima Maria Pillosu" w:date="2021-02-22T14:31:00Z">
          <w:pPr>
            <w:widowControl w:val="0"/>
            <w:autoSpaceDE w:val="0"/>
            <w:autoSpaceDN w:val="0"/>
            <w:adjustRightInd w:val="0"/>
            <w:spacing w:line="360" w:lineRule="auto"/>
            <w:ind w:left="480" w:hanging="480"/>
          </w:pPr>
        </w:pPrChange>
      </w:pPr>
      <w:del w:id="4487" w:author="Fatima Maria Pillosu" w:date="2021-02-16T13:46:00Z">
        <w:r w:rsidRPr="0047345F" w:rsidDel="00E54A8B">
          <w:rPr>
            <w:sz w:val="28"/>
            <w:szCs w:val="28"/>
            <w:rPrChange w:id="4488" w:author="Fatima Maria Pillosu" w:date="2021-02-18T15:33:00Z">
              <w:rPr>
                <w:rFonts w:cs="Times New Roman"/>
                <w:noProof/>
                <w:szCs w:val="24"/>
              </w:rPr>
            </w:rPrChange>
          </w:rPr>
          <w:delText xml:space="preserve">Hoffman, R. R., D. S. LaDue, H. M. Mogil, P. J. Roebber, and J. G. Trafton, 2017: </w:delText>
        </w:r>
        <w:r w:rsidRPr="0047345F" w:rsidDel="00E54A8B">
          <w:rPr>
            <w:sz w:val="28"/>
            <w:szCs w:val="28"/>
            <w:rPrChange w:id="4489" w:author="Fatima Maria Pillosu" w:date="2021-02-18T15:33:00Z">
              <w:rPr>
                <w:rFonts w:cs="Times New Roman"/>
                <w:i/>
                <w:iCs/>
                <w:noProof/>
                <w:szCs w:val="24"/>
              </w:rPr>
            </w:rPrChange>
          </w:rPr>
          <w:delText>Minding the Weather: How Expert Forecasters Think</w:delText>
        </w:r>
        <w:r w:rsidRPr="0047345F" w:rsidDel="00E54A8B">
          <w:rPr>
            <w:sz w:val="28"/>
            <w:szCs w:val="28"/>
            <w:rPrChange w:id="4490" w:author="Fatima Maria Pillosu" w:date="2021-02-18T15:33:00Z">
              <w:rPr>
                <w:rFonts w:cs="Times New Roman"/>
                <w:noProof/>
                <w:szCs w:val="24"/>
              </w:rPr>
            </w:rPrChange>
          </w:rPr>
          <w:delText>. The MIT Press,.</w:delText>
        </w:r>
      </w:del>
    </w:p>
    <w:p w14:paraId="3499380B" w14:textId="1C7F473C" w:rsidR="00550A9B" w:rsidRPr="0047345F" w:rsidDel="00E54A8B" w:rsidRDefault="00550A9B">
      <w:pPr>
        <w:pStyle w:val="ListParagraph"/>
        <w:rPr>
          <w:del w:id="4491" w:author="Fatima Maria Pillosu" w:date="2021-02-16T13:46:00Z"/>
          <w:sz w:val="28"/>
          <w:szCs w:val="28"/>
          <w:rPrChange w:id="4492" w:author="Fatima Maria Pillosu" w:date="2021-02-18T15:33:00Z">
            <w:rPr>
              <w:del w:id="4493" w:author="Fatima Maria Pillosu" w:date="2021-02-16T13:46:00Z"/>
              <w:rFonts w:cs="Times New Roman"/>
              <w:noProof/>
              <w:szCs w:val="24"/>
            </w:rPr>
          </w:rPrChange>
        </w:rPr>
        <w:pPrChange w:id="4494" w:author="Fatima Maria Pillosu" w:date="2021-02-22T14:31:00Z">
          <w:pPr>
            <w:widowControl w:val="0"/>
            <w:autoSpaceDE w:val="0"/>
            <w:autoSpaceDN w:val="0"/>
            <w:adjustRightInd w:val="0"/>
            <w:spacing w:line="360" w:lineRule="auto"/>
            <w:ind w:left="480" w:hanging="480"/>
          </w:pPr>
        </w:pPrChange>
      </w:pPr>
      <w:del w:id="4495" w:author="Fatima Maria Pillosu" w:date="2021-02-16T13:46:00Z">
        <w:r w:rsidRPr="0047345F" w:rsidDel="00E54A8B">
          <w:rPr>
            <w:sz w:val="28"/>
            <w:szCs w:val="28"/>
            <w:rPrChange w:id="4496" w:author="Fatima Maria Pillosu" w:date="2021-02-18T15:33:00Z">
              <w:rPr>
                <w:rFonts w:cs="Times New Roman"/>
                <w:noProof/>
                <w:szCs w:val="24"/>
              </w:rPr>
            </w:rPrChange>
          </w:rPr>
          <w:delText xml:space="preserve">Joslyn, S., and S. Savelli, 2010: Communicating forecast uncertainty: Public perception of weather forecast uncertainty. </w:delText>
        </w:r>
        <w:r w:rsidRPr="0047345F" w:rsidDel="00E54A8B">
          <w:rPr>
            <w:sz w:val="28"/>
            <w:szCs w:val="28"/>
            <w:rPrChange w:id="4497" w:author="Fatima Maria Pillosu" w:date="2021-02-18T15:33:00Z">
              <w:rPr>
                <w:rFonts w:cs="Times New Roman"/>
                <w:i/>
                <w:iCs/>
                <w:noProof/>
                <w:szCs w:val="24"/>
              </w:rPr>
            </w:rPrChange>
          </w:rPr>
          <w:delText>Meteorol. Appl.</w:delText>
        </w:r>
        <w:r w:rsidRPr="0047345F" w:rsidDel="00E54A8B">
          <w:rPr>
            <w:sz w:val="28"/>
            <w:szCs w:val="28"/>
            <w:rPrChange w:id="4498" w:author="Fatima Maria Pillosu" w:date="2021-02-18T15:33:00Z">
              <w:rPr>
                <w:rFonts w:cs="Times New Roman"/>
                <w:noProof/>
                <w:szCs w:val="24"/>
              </w:rPr>
            </w:rPrChange>
          </w:rPr>
          <w:delText xml:space="preserve">, </w:delText>
        </w:r>
        <w:r w:rsidRPr="0047345F" w:rsidDel="00E54A8B">
          <w:rPr>
            <w:sz w:val="28"/>
            <w:szCs w:val="28"/>
            <w:rPrChange w:id="4499" w:author="Fatima Maria Pillosu" w:date="2021-02-18T15:33:00Z">
              <w:rPr>
                <w:rFonts w:cs="Times New Roman"/>
                <w:b/>
                <w:bCs/>
                <w:noProof/>
                <w:szCs w:val="24"/>
              </w:rPr>
            </w:rPrChange>
          </w:rPr>
          <w:delText>17</w:delText>
        </w:r>
        <w:r w:rsidRPr="0047345F" w:rsidDel="00E54A8B">
          <w:rPr>
            <w:sz w:val="28"/>
            <w:szCs w:val="28"/>
            <w:rPrChange w:id="4500" w:author="Fatima Maria Pillosu" w:date="2021-02-18T15:33:00Z">
              <w:rPr>
                <w:rFonts w:cs="Times New Roman"/>
                <w:noProof/>
                <w:szCs w:val="24"/>
              </w:rPr>
            </w:rPrChange>
          </w:rPr>
          <w:delText>, 180–195, https://doi.org/10.1002/met.190.</w:delText>
        </w:r>
      </w:del>
    </w:p>
    <w:p w14:paraId="7507D8F5" w14:textId="74812839" w:rsidR="00550A9B" w:rsidRPr="0047345F" w:rsidDel="00E54A8B" w:rsidRDefault="00550A9B">
      <w:pPr>
        <w:pStyle w:val="ListParagraph"/>
        <w:rPr>
          <w:del w:id="4501" w:author="Fatima Maria Pillosu" w:date="2021-02-16T13:46:00Z"/>
          <w:sz w:val="28"/>
          <w:szCs w:val="28"/>
          <w:rPrChange w:id="4502" w:author="Fatima Maria Pillosu" w:date="2021-02-18T15:33:00Z">
            <w:rPr>
              <w:del w:id="4503" w:author="Fatima Maria Pillosu" w:date="2021-02-16T13:46:00Z"/>
              <w:rFonts w:cs="Times New Roman"/>
              <w:noProof/>
              <w:szCs w:val="24"/>
            </w:rPr>
          </w:rPrChange>
        </w:rPr>
        <w:pPrChange w:id="4504" w:author="Fatima Maria Pillosu" w:date="2021-02-22T14:31:00Z">
          <w:pPr>
            <w:widowControl w:val="0"/>
            <w:autoSpaceDE w:val="0"/>
            <w:autoSpaceDN w:val="0"/>
            <w:adjustRightInd w:val="0"/>
            <w:spacing w:line="360" w:lineRule="auto"/>
            <w:ind w:left="480" w:hanging="480"/>
          </w:pPr>
        </w:pPrChange>
      </w:pPr>
      <w:del w:id="4505" w:author="Fatima Maria Pillosu" w:date="2021-02-16T13:46:00Z">
        <w:r w:rsidRPr="0047345F" w:rsidDel="00E54A8B">
          <w:rPr>
            <w:sz w:val="28"/>
            <w:szCs w:val="28"/>
            <w:rPrChange w:id="4506" w:author="Fatima Maria Pillosu" w:date="2021-02-18T15:33:00Z">
              <w:rPr>
                <w:rFonts w:cs="Times New Roman"/>
                <w:noProof/>
                <w:szCs w:val="24"/>
              </w:rPr>
            </w:rPrChange>
          </w:rPr>
          <w:delText xml:space="preserve">——, and J. LeClerc, 2013: Decisions With Uncertainty: The Glass Half Full. </w:delText>
        </w:r>
        <w:r w:rsidRPr="0047345F" w:rsidDel="00E54A8B">
          <w:rPr>
            <w:sz w:val="28"/>
            <w:szCs w:val="28"/>
            <w:rPrChange w:id="4507" w:author="Fatima Maria Pillosu" w:date="2021-02-18T15:33:00Z">
              <w:rPr>
                <w:rFonts w:cs="Times New Roman"/>
                <w:i/>
                <w:iCs/>
                <w:noProof/>
                <w:szCs w:val="24"/>
              </w:rPr>
            </w:rPrChange>
          </w:rPr>
          <w:delText>Curr. Dir. Psychol. Sci.</w:delText>
        </w:r>
        <w:r w:rsidRPr="0047345F" w:rsidDel="00E54A8B">
          <w:rPr>
            <w:sz w:val="28"/>
            <w:szCs w:val="28"/>
            <w:rPrChange w:id="4508" w:author="Fatima Maria Pillosu" w:date="2021-02-18T15:33:00Z">
              <w:rPr>
                <w:rFonts w:cs="Times New Roman"/>
                <w:noProof/>
                <w:szCs w:val="24"/>
              </w:rPr>
            </w:rPrChange>
          </w:rPr>
          <w:delText xml:space="preserve">, </w:delText>
        </w:r>
        <w:r w:rsidRPr="0047345F" w:rsidDel="00E54A8B">
          <w:rPr>
            <w:sz w:val="28"/>
            <w:szCs w:val="28"/>
            <w:rPrChange w:id="4509" w:author="Fatima Maria Pillosu" w:date="2021-02-18T15:33:00Z">
              <w:rPr>
                <w:rFonts w:cs="Times New Roman"/>
                <w:b/>
                <w:bCs/>
                <w:noProof/>
                <w:szCs w:val="24"/>
              </w:rPr>
            </w:rPrChange>
          </w:rPr>
          <w:delText>22</w:delText>
        </w:r>
        <w:r w:rsidRPr="0047345F" w:rsidDel="00E54A8B">
          <w:rPr>
            <w:sz w:val="28"/>
            <w:szCs w:val="28"/>
            <w:rPrChange w:id="4510" w:author="Fatima Maria Pillosu" w:date="2021-02-18T15:33:00Z">
              <w:rPr>
                <w:rFonts w:cs="Times New Roman"/>
                <w:noProof/>
                <w:szCs w:val="24"/>
              </w:rPr>
            </w:rPrChange>
          </w:rPr>
          <w:delText>, 308–315, https://doi.org/10.1177/0963721413481473.</w:delText>
        </w:r>
      </w:del>
    </w:p>
    <w:p w14:paraId="491B1C79" w14:textId="5CA0AA89" w:rsidR="00550A9B" w:rsidRPr="0047345F" w:rsidDel="00E54A8B" w:rsidRDefault="00550A9B">
      <w:pPr>
        <w:pStyle w:val="ListParagraph"/>
        <w:rPr>
          <w:del w:id="4511" w:author="Fatima Maria Pillosu" w:date="2021-02-16T13:46:00Z"/>
          <w:sz w:val="28"/>
          <w:szCs w:val="28"/>
          <w:rPrChange w:id="4512" w:author="Fatima Maria Pillosu" w:date="2021-02-18T15:33:00Z">
            <w:rPr>
              <w:del w:id="4513" w:author="Fatima Maria Pillosu" w:date="2021-02-16T13:46:00Z"/>
              <w:rFonts w:cs="Times New Roman"/>
              <w:noProof/>
              <w:szCs w:val="24"/>
            </w:rPr>
          </w:rPrChange>
        </w:rPr>
        <w:pPrChange w:id="4514" w:author="Fatima Maria Pillosu" w:date="2021-02-22T14:31:00Z">
          <w:pPr>
            <w:widowControl w:val="0"/>
            <w:autoSpaceDE w:val="0"/>
            <w:autoSpaceDN w:val="0"/>
            <w:adjustRightInd w:val="0"/>
            <w:spacing w:line="360" w:lineRule="auto"/>
            <w:ind w:left="480" w:hanging="480"/>
          </w:pPr>
        </w:pPrChange>
      </w:pPr>
      <w:del w:id="4515" w:author="Fatima Maria Pillosu" w:date="2021-02-16T13:46:00Z">
        <w:r w:rsidRPr="0047345F" w:rsidDel="00E54A8B">
          <w:rPr>
            <w:sz w:val="28"/>
            <w:szCs w:val="28"/>
            <w:rPrChange w:id="4516" w:author="Fatima Maria Pillosu" w:date="2021-02-18T15:33:00Z">
              <w:rPr>
                <w:rFonts w:cs="Times New Roman"/>
                <w:noProof/>
                <w:szCs w:val="24"/>
              </w:rPr>
            </w:rPrChange>
          </w:rPr>
          <w:delText xml:space="preserve">——, L. Nadav-Greenberg, and R. M. Nichols, 2009a: Probability of precipitation: Assessment and enhancement of end-user understanding. </w:delText>
        </w:r>
        <w:r w:rsidRPr="0047345F" w:rsidDel="00E54A8B">
          <w:rPr>
            <w:sz w:val="28"/>
            <w:szCs w:val="28"/>
            <w:rPrChange w:id="4517" w:author="Fatima Maria Pillosu" w:date="2021-02-18T15:33:00Z">
              <w:rPr>
                <w:rFonts w:cs="Times New Roman"/>
                <w:i/>
                <w:iCs/>
                <w:noProof/>
                <w:szCs w:val="24"/>
              </w:rPr>
            </w:rPrChange>
          </w:rPr>
          <w:delText>Bull. Am. Meteorol. Soc.</w:delText>
        </w:r>
        <w:r w:rsidRPr="0047345F" w:rsidDel="00E54A8B">
          <w:rPr>
            <w:sz w:val="28"/>
            <w:szCs w:val="28"/>
            <w:rPrChange w:id="4518" w:author="Fatima Maria Pillosu" w:date="2021-02-18T15:33:00Z">
              <w:rPr>
                <w:rFonts w:cs="Times New Roman"/>
                <w:noProof/>
                <w:szCs w:val="24"/>
              </w:rPr>
            </w:rPrChange>
          </w:rPr>
          <w:delText xml:space="preserve">, </w:delText>
        </w:r>
        <w:r w:rsidRPr="0047345F" w:rsidDel="00E54A8B">
          <w:rPr>
            <w:sz w:val="28"/>
            <w:szCs w:val="28"/>
            <w:rPrChange w:id="4519" w:author="Fatima Maria Pillosu" w:date="2021-02-18T15:33:00Z">
              <w:rPr>
                <w:rFonts w:cs="Times New Roman"/>
                <w:b/>
                <w:bCs/>
                <w:noProof/>
                <w:szCs w:val="24"/>
              </w:rPr>
            </w:rPrChange>
          </w:rPr>
          <w:delText>90</w:delText>
        </w:r>
        <w:r w:rsidRPr="0047345F" w:rsidDel="00E54A8B">
          <w:rPr>
            <w:sz w:val="28"/>
            <w:szCs w:val="28"/>
            <w:rPrChange w:id="4520" w:author="Fatima Maria Pillosu" w:date="2021-02-18T15:33:00Z">
              <w:rPr>
                <w:rFonts w:cs="Times New Roman"/>
                <w:noProof/>
                <w:szCs w:val="24"/>
              </w:rPr>
            </w:rPrChange>
          </w:rPr>
          <w:delText>, 185–193, https://doi.org/10.1175/2008BAMS2509.1.</w:delText>
        </w:r>
      </w:del>
    </w:p>
    <w:p w14:paraId="30203655" w14:textId="2847D01C" w:rsidR="00550A9B" w:rsidRPr="0047345F" w:rsidDel="00E54A8B" w:rsidRDefault="00550A9B">
      <w:pPr>
        <w:pStyle w:val="ListParagraph"/>
        <w:rPr>
          <w:del w:id="4521" w:author="Fatima Maria Pillosu" w:date="2021-02-16T13:46:00Z"/>
          <w:sz w:val="28"/>
          <w:szCs w:val="28"/>
          <w:rPrChange w:id="4522" w:author="Fatima Maria Pillosu" w:date="2021-02-18T15:33:00Z">
            <w:rPr>
              <w:del w:id="4523" w:author="Fatima Maria Pillosu" w:date="2021-02-16T13:46:00Z"/>
              <w:rFonts w:cs="Times New Roman"/>
              <w:noProof/>
              <w:szCs w:val="24"/>
            </w:rPr>
          </w:rPrChange>
        </w:rPr>
        <w:pPrChange w:id="4524" w:author="Fatima Maria Pillosu" w:date="2021-02-22T14:31:00Z">
          <w:pPr>
            <w:widowControl w:val="0"/>
            <w:autoSpaceDE w:val="0"/>
            <w:autoSpaceDN w:val="0"/>
            <w:adjustRightInd w:val="0"/>
            <w:spacing w:line="360" w:lineRule="auto"/>
            <w:ind w:left="480" w:hanging="480"/>
          </w:pPr>
        </w:pPrChange>
      </w:pPr>
      <w:del w:id="4525" w:author="Fatima Maria Pillosu" w:date="2021-02-16T13:46:00Z">
        <w:r w:rsidRPr="0047345F" w:rsidDel="00E54A8B">
          <w:rPr>
            <w:sz w:val="28"/>
            <w:szCs w:val="28"/>
            <w:rPrChange w:id="4526" w:author="Fatima Maria Pillosu" w:date="2021-02-18T15:33:00Z">
              <w:rPr>
                <w:rFonts w:cs="Times New Roman"/>
                <w:noProof/>
                <w:szCs w:val="24"/>
              </w:rPr>
            </w:rPrChange>
          </w:rPr>
          <w:delText xml:space="preserve">Joslyn, S. L., and J. E. LeClerc, 2012: Uncertainty forecasts improve weather-related decisions and attenuate the effects of forecast error. </w:delText>
        </w:r>
        <w:r w:rsidRPr="0047345F" w:rsidDel="00E54A8B">
          <w:rPr>
            <w:sz w:val="28"/>
            <w:szCs w:val="28"/>
            <w:rPrChange w:id="4527" w:author="Fatima Maria Pillosu" w:date="2021-02-18T15:33:00Z">
              <w:rPr>
                <w:rFonts w:cs="Times New Roman"/>
                <w:i/>
                <w:iCs/>
                <w:noProof/>
                <w:szCs w:val="24"/>
              </w:rPr>
            </w:rPrChange>
          </w:rPr>
          <w:delText>J. Exp. Psychol. Appl.</w:delText>
        </w:r>
        <w:r w:rsidRPr="0047345F" w:rsidDel="00E54A8B">
          <w:rPr>
            <w:sz w:val="28"/>
            <w:szCs w:val="28"/>
            <w:rPrChange w:id="4528" w:author="Fatima Maria Pillosu" w:date="2021-02-18T15:33:00Z">
              <w:rPr>
                <w:rFonts w:cs="Times New Roman"/>
                <w:noProof/>
                <w:szCs w:val="24"/>
              </w:rPr>
            </w:rPrChange>
          </w:rPr>
          <w:delText xml:space="preserve">, </w:delText>
        </w:r>
        <w:r w:rsidRPr="0047345F" w:rsidDel="00E54A8B">
          <w:rPr>
            <w:sz w:val="28"/>
            <w:szCs w:val="28"/>
            <w:rPrChange w:id="4529" w:author="Fatima Maria Pillosu" w:date="2021-02-18T15:33:00Z">
              <w:rPr>
                <w:rFonts w:cs="Times New Roman"/>
                <w:b/>
                <w:bCs/>
                <w:noProof/>
                <w:szCs w:val="24"/>
              </w:rPr>
            </w:rPrChange>
          </w:rPr>
          <w:delText>18</w:delText>
        </w:r>
        <w:r w:rsidRPr="0047345F" w:rsidDel="00E54A8B">
          <w:rPr>
            <w:sz w:val="28"/>
            <w:szCs w:val="28"/>
            <w:rPrChange w:id="4530" w:author="Fatima Maria Pillosu" w:date="2021-02-18T15:33:00Z">
              <w:rPr>
                <w:rFonts w:cs="Times New Roman"/>
                <w:noProof/>
                <w:szCs w:val="24"/>
              </w:rPr>
            </w:rPrChange>
          </w:rPr>
          <w:delText>, 126–140, https://doi.org/10.1037/a0025185.</w:delText>
        </w:r>
      </w:del>
    </w:p>
    <w:p w14:paraId="5ED135B1" w14:textId="621F57F2" w:rsidR="00550A9B" w:rsidRPr="0047345F" w:rsidDel="00E54A8B" w:rsidRDefault="00550A9B">
      <w:pPr>
        <w:pStyle w:val="ListParagraph"/>
        <w:rPr>
          <w:del w:id="4531" w:author="Fatima Maria Pillosu" w:date="2021-02-16T13:46:00Z"/>
          <w:sz w:val="28"/>
          <w:szCs w:val="28"/>
          <w:rPrChange w:id="4532" w:author="Fatima Maria Pillosu" w:date="2021-02-18T15:33:00Z">
            <w:rPr>
              <w:del w:id="4533" w:author="Fatima Maria Pillosu" w:date="2021-02-16T13:46:00Z"/>
              <w:rFonts w:cs="Times New Roman"/>
              <w:noProof/>
              <w:szCs w:val="24"/>
            </w:rPr>
          </w:rPrChange>
        </w:rPr>
        <w:pPrChange w:id="4534" w:author="Fatima Maria Pillosu" w:date="2021-02-22T14:31:00Z">
          <w:pPr>
            <w:widowControl w:val="0"/>
            <w:autoSpaceDE w:val="0"/>
            <w:autoSpaceDN w:val="0"/>
            <w:adjustRightInd w:val="0"/>
            <w:spacing w:line="360" w:lineRule="auto"/>
            <w:ind w:left="480" w:hanging="480"/>
          </w:pPr>
        </w:pPrChange>
      </w:pPr>
      <w:del w:id="4535" w:author="Fatima Maria Pillosu" w:date="2021-02-16T13:46:00Z">
        <w:r w:rsidRPr="0047345F" w:rsidDel="00E54A8B">
          <w:rPr>
            <w:sz w:val="28"/>
            <w:szCs w:val="28"/>
            <w:rPrChange w:id="4536" w:author="Fatima Maria Pillosu" w:date="2021-02-18T15:33:00Z">
              <w:rPr>
                <w:rFonts w:cs="Times New Roman"/>
                <w:noProof/>
                <w:szCs w:val="24"/>
              </w:rPr>
            </w:rPrChange>
          </w:rPr>
          <w:delText xml:space="preserve">Joslyn, S. L., L. Nadav-Greenberg, M. U. Taing, and R. M. Nichols, 2009b: The effects of wording on the understanding and use of uncertainty information in a threshold forecasting decision. </w:delText>
        </w:r>
        <w:r w:rsidRPr="0047345F" w:rsidDel="00E54A8B">
          <w:rPr>
            <w:sz w:val="28"/>
            <w:szCs w:val="28"/>
            <w:rPrChange w:id="4537" w:author="Fatima Maria Pillosu" w:date="2021-02-18T15:33:00Z">
              <w:rPr>
                <w:rFonts w:cs="Times New Roman"/>
                <w:i/>
                <w:iCs/>
                <w:noProof/>
                <w:szCs w:val="24"/>
              </w:rPr>
            </w:rPrChange>
          </w:rPr>
          <w:delText>Appl. Cogn. Psychol.</w:delText>
        </w:r>
        <w:r w:rsidRPr="0047345F" w:rsidDel="00E54A8B">
          <w:rPr>
            <w:sz w:val="28"/>
            <w:szCs w:val="28"/>
            <w:rPrChange w:id="4538" w:author="Fatima Maria Pillosu" w:date="2021-02-18T15:33:00Z">
              <w:rPr>
                <w:rFonts w:cs="Times New Roman"/>
                <w:noProof/>
                <w:szCs w:val="24"/>
              </w:rPr>
            </w:rPrChange>
          </w:rPr>
          <w:delText xml:space="preserve">, </w:delText>
        </w:r>
        <w:r w:rsidRPr="0047345F" w:rsidDel="00E54A8B">
          <w:rPr>
            <w:sz w:val="28"/>
            <w:szCs w:val="28"/>
            <w:rPrChange w:id="4539" w:author="Fatima Maria Pillosu" w:date="2021-02-18T15:33:00Z">
              <w:rPr>
                <w:rFonts w:cs="Times New Roman"/>
                <w:b/>
                <w:bCs/>
                <w:noProof/>
                <w:szCs w:val="24"/>
              </w:rPr>
            </w:rPrChange>
          </w:rPr>
          <w:delText>23</w:delText>
        </w:r>
        <w:r w:rsidRPr="0047345F" w:rsidDel="00E54A8B">
          <w:rPr>
            <w:sz w:val="28"/>
            <w:szCs w:val="28"/>
            <w:rPrChange w:id="4540" w:author="Fatima Maria Pillosu" w:date="2021-02-18T15:33:00Z">
              <w:rPr>
                <w:rFonts w:cs="Times New Roman"/>
                <w:noProof/>
                <w:szCs w:val="24"/>
              </w:rPr>
            </w:rPrChange>
          </w:rPr>
          <w:delText>, 55–72, https://doi.org/10.1002/acp.1449.</w:delText>
        </w:r>
      </w:del>
    </w:p>
    <w:p w14:paraId="1B05A6D6" w14:textId="4C4568D6" w:rsidR="00550A9B" w:rsidRPr="0047345F" w:rsidDel="00E54A8B" w:rsidRDefault="00550A9B">
      <w:pPr>
        <w:pStyle w:val="ListParagraph"/>
        <w:rPr>
          <w:del w:id="4541" w:author="Fatima Maria Pillosu" w:date="2021-02-16T13:46:00Z"/>
          <w:sz w:val="28"/>
          <w:szCs w:val="28"/>
          <w:rPrChange w:id="4542" w:author="Fatima Maria Pillosu" w:date="2021-02-18T15:33:00Z">
            <w:rPr>
              <w:del w:id="4543" w:author="Fatima Maria Pillosu" w:date="2021-02-16T13:46:00Z"/>
              <w:rFonts w:cs="Times New Roman"/>
              <w:noProof/>
              <w:szCs w:val="24"/>
            </w:rPr>
          </w:rPrChange>
        </w:rPr>
        <w:pPrChange w:id="4544" w:author="Fatima Maria Pillosu" w:date="2021-02-22T14:31:00Z">
          <w:pPr>
            <w:widowControl w:val="0"/>
            <w:autoSpaceDE w:val="0"/>
            <w:autoSpaceDN w:val="0"/>
            <w:adjustRightInd w:val="0"/>
            <w:spacing w:line="360" w:lineRule="auto"/>
            <w:ind w:left="480" w:hanging="480"/>
          </w:pPr>
        </w:pPrChange>
      </w:pPr>
      <w:del w:id="4545" w:author="Fatima Maria Pillosu" w:date="2021-02-16T13:46:00Z">
        <w:r w:rsidRPr="0047345F" w:rsidDel="00E54A8B">
          <w:rPr>
            <w:sz w:val="28"/>
            <w:szCs w:val="28"/>
            <w:rPrChange w:id="4546" w:author="Fatima Maria Pillosu" w:date="2021-02-18T15:33:00Z">
              <w:rPr>
                <w:rFonts w:cs="Times New Roman"/>
                <w:noProof/>
                <w:szCs w:val="24"/>
              </w:rPr>
            </w:rPrChange>
          </w:rPr>
          <w:delText xml:space="preserve">Lazo, J. K., R. E. Morss, and J. L. Demuth, 2009: 300 billion served: Sources, Perceptions, Uses, and Values of Weather Forecasts. </w:delText>
        </w:r>
        <w:r w:rsidRPr="0047345F" w:rsidDel="00E54A8B">
          <w:rPr>
            <w:sz w:val="28"/>
            <w:szCs w:val="28"/>
            <w:rPrChange w:id="4547" w:author="Fatima Maria Pillosu" w:date="2021-02-18T15:33:00Z">
              <w:rPr>
                <w:rFonts w:cs="Times New Roman"/>
                <w:i/>
                <w:iCs/>
                <w:noProof/>
                <w:szCs w:val="24"/>
              </w:rPr>
            </w:rPrChange>
          </w:rPr>
          <w:delText>Bull. Am. Meteorol. Soc.</w:delText>
        </w:r>
        <w:r w:rsidRPr="0047345F" w:rsidDel="00E54A8B">
          <w:rPr>
            <w:sz w:val="28"/>
            <w:szCs w:val="28"/>
            <w:rPrChange w:id="4548" w:author="Fatima Maria Pillosu" w:date="2021-02-18T15:33:00Z">
              <w:rPr>
                <w:rFonts w:cs="Times New Roman"/>
                <w:noProof/>
                <w:szCs w:val="24"/>
              </w:rPr>
            </w:rPrChange>
          </w:rPr>
          <w:delText xml:space="preserve">, </w:delText>
        </w:r>
        <w:r w:rsidRPr="0047345F" w:rsidDel="00E54A8B">
          <w:rPr>
            <w:sz w:val="28"/>
            <w:szCs w:val="28"/>
            <w:rPrChange w:id="4549" w:author="Fatima Maria Pillosu" w:date="2021-02-18T15:33:00Z">
              <w:rPr>
                <w:rFonts w:cs="Times New Roman"/>
                <w:b/>
                <w:bCs/>
                <w:noProof/>
                <w:szCs w:val="24"/>
              </w:rPr>
            </w:rPrChange>
          </w:rPr>
          <w:delText>90</w:delText>
        </w:r>
        <w:r w:rsidRPr="0047345F" w:rsidDel="00E54A8B">
          <w:rPr>
            <w:sz w:val="28"/>
            <w:szCs w:val="28"/>
            <w:rPrChange w:id="4550" w:author="Fatima Maria Pillosu" w:date="2021-02-18T15:33:00Z">
              <w:rPr>
                <w:rFonts w:cs="Times New Roman"/>
                <w:noProof/>
                <w:szCs w:val="24"/>
              </w:rPr>
            </w:rPrChange>
          </w:rPr>
          <w:delText>, 785–798, https://doi.org/10.1175/2008BAMS2604.1.</w:delText>
        </w:r>
      </w:del>
    </w:p>
    <w:p w14:paraId="42DE29EC" w14:textId="437CC8A0" w:rsidR="00550A9B" w:rsidRPr="0047345F" w:rsidDel="00E54A8B" w:rsidRDefault="00550A9B">
      <w:pPr>
        <w:pStyle w:val="ListParagraph"/>
        <w:rPr>
          <w:del w:id="4551" w:author="Fatima Maria Pillosu" w:date="2021-02-16T13:46:00Z"/>
          <w:sz w:val="28"/>
          <w:szCs w:val="28"/>
          <w:rPrChange w:id="4552" w:author="Fatima Maria Pillosu" w:date="2021-02-18T15:33:00Z">
            <w:rPr>
              <w:del w:id="4553" w:author="Fatima Maria Pillosu" w:date="2021-02-16T13:46:00Z"/>
              <w:rFonts w:cs="Times New Roman"/>
              <w:noProof/>
              <w:szCs w:val="24"/>
            </w:rPr>
          </w:rPrChange>
        </w:rPr>
        <w:pPrChange w:id="4554" w:author="Fatima Maria Pillosu" w:date="2021-02-22T14:31:00Z">
          <w:pPr>
            <w:widowControl w:val="0"/>
            <w:autoSpaceDE w:val="0"/>
            <w:autoSpaceDN w:val="0"/>
            <w:adjustRightInd w:val="0"/>
            <w:spacing w:line="360" w:lineRule="auto"/>
            <w:ind w:left="480" w:hanging="480"/>
          </w:pPr>
        </w:pPrChange>
      </w:pPr>
      <w:del w:id="4555" w:author="Fatima Maria Pillosu" w:date="2021-02-16T13:46:00Z">
        <w:r w:rsidRPr="0047345F" w:rsidDel="00E54A8B">
          <w:rPr>
            <w:sz w:val="28"/>
            <w:szCs w:val="28"/>
            <w:rPrChange w:id="4556" w:author="Fatima Maria Pillosu" w:date="2021-02-18T15:33:00Z">
              <w:rPr>
                <w:rFonts w:cs="Times New Roman"/>
                <w:noProof/>
                <w:szCs w:val="24"/>
              </w:rPr>
            </w:rPrChange>
          </w:rPr>
          <w:delText xml:space="preserve">LeClerc, J., and S. Joslyn, 2015: The cry wolf effect and weather-related decision making. </w:delText>
        </w:r>
        <w:r w:rsidRPr="0047345F" w:rsidDel="00E54A8B">
          <w:rPr>
            <w:sz w:val="28"/>
            <w:szCs w:val="28"/>
            <w:rPrChange w:id="4557" w:author="Fatima Maria Pillosu" w:date="2021-02-18T15:33:00Z">
              <w:rPr>
                <w:rFonts w:cs="Times New Roman"/>
                <w:i/>
                <w:iCs/>
                <w:noProof/>
                <w:szCs w:val="24"/>
              </w:rPr>
            </w:rPrChange>
          </w:rPr>
          <w:delText>Risk Anal.</w:delText>
        </w:r>
        <w:r w:rsidRPr="0047345F" w:rsidDel="00E54A8B">
          <w:rPr>
            <w:sz w:val="28"/>
            <w:szCs w:val="28"/>
            <w:rPrChange w:id="4558" w:author="Fatima Maria Pillosu" w:date="2021-02-18T15:33:00Z">
              <w:rPr>
                <w:rFonts w:cs="Times New Roman"/>
                <w:noProof/>
                <w:szCs w:val="24"/>
              </w:rPr>
            </w:rPrChange>
          </w:rPr>
          <w:delText xml:space="preserve">, </w:delText>
        </w:r>
        <w:r w:rsidRPr="0047345F" w:rsidDel="00E54A8B">
          <w:rPr>
            <w:sz w:val="28"/>
            <w:szCs w:val="28"/>
            <w:rPrChange w:id="4559" w:author="Fatima Maria Pillosu" w:date="2021-02-18T15:33:00Z">
              <w:rPr>
                <w:rFonts w:cs="Times New Roman"/>
                <w:b/>
                <w:bCs/>
                <w:noProof/>
                <w:szCs w:val="24"/>
              </w:rPr>
            </w:rPrChange>
          </w:rPr>
          <w:delText>35</w:delText>
        </w:r>
        <w:r w:rsidRPr="0047345F" w:rsidDel="00E54A8B">
          <w:rPr>
            <w:sz w:val="28"/>
            <w:szCs w:val="28"/>
            <w:rPrChange w:id="4560" w:author="Fatima Maria Pillosu" w:date="2021-02-18T15:33:00Z">
              <w:rPr>
                <w:rFonts w:cs="Times New Roman"/>
                <w:noProof/>
                <w:szCs w:val="24"/>
              </w:rPr>
            </w:rPrChange>
          </w:rPr>
          <w:delText>, 385–395, https://doi.org/10.1111/risa.12336.</w:delText>
        </w:r>
      </w:del>
    </w:p>
    <w:p w14:paraId="5FFB15D4" w14:textId="5F243992" w:rsidR="00550A9B" w:rsidRPr="0047345F" w:rsidDel="00E54A8B" w:rsidRDefault="00550A9B">
      <w:pPr>
        <w:pStyle w:val="ListParagraph"/>
        <w:rPr>
          <w:del w:id="4561" w:author="Fatima Maria Pillosu" w:date="2021-02-16T13:46:00Z"/>
          <w:sz w:val="28"/>
          <w:szCs w:val="28"/>
          <w:rPrChange w:id="4562" w:author="Fatima Maria Pillosu" w:date="2021-02-18T15:33:00Z">
            <w:rPr>
              <w:del w:id="4563" w:author="Fatima Maria Pillosu" w:date="2021-02-16T13:46:00Z"/>
              <w:rFonts w:cs="Times New Roman"/>
              <w:noProof/>
              <w:szCs w:val="24"/>
            </w:rPr>
          </w:rPrChange>
        </w:rPr>
        <w:pPrChange w:id="4564" w:author="Fatima Maria Pillosu" w:date="2021-02-22T14:31:00Z">
          <w:pPr>
            <w:widowControl w:val="0"/>
            <w:autoSpaceDE w:val="0"/>
            <w:autoSpaceDN w:val="0"/>
            <w:adjustRightInd w:val="0"/>
            <w:spacing w:line="360" w:lineRule="auto"/>
            <w:ind w:left="480" w:hanging="480"/>
          </w:pPr>
        </w:pPrChange>
      </w:pPr>
      <w:del w:id="4565" w:author="Fatima Maria Pillosu" w:date="2021-02-16T13:46:00Z">
        <w:r w:rsidRPr="0047345F" w:rsidDel="00E54A8B">
          <w:rPr>
            <w:sz w:val="28"/>
            <w:szCs w:val="28"/>
            <w:rPrChange w:id="4566" w:author="Fatima Maria Pillosu" w:date="2021-02-18T15:33:00Z">
              <w:rPr>
                <w:rFonts w:cs="Times New Roman"/>
                <w:noProof/>
                <w:szCs w:val="24"/>
              </w:rPr>
            </w:rPrChange>
          </w:rPr>
          <w:delText xml:space="preserve">Lorenz, E. N., 1963: Deterministic Nonperiodic Flow. </w:delText>
        </w:r>
        <w:r w:rsidRPr="0047345F" w:rsidDel="00E54A8B">
          <w:rPr>
            <w:sz w:val="28"/>
            <w:szCs w:val="28"/>
            <w:rPrChange w:id="4567" w:author="Fatima Maria Pillosu" w:date="2021-02-18T15:33:00Z">
              <w:rPr>
                <w:rFonts w:cs="Times New Roman"/>
                <w:i/>
                <w:iCs/>
                <w:noProof/>
                <w:szCs w:val="24"/>
              </w:rPr>
            </w:rPrChange>
          </w:rPr>
          <w:delText>J. Atmos. Sci.</w:delText>
        </w:r>
        <w:r w:rsidRPr="0047345F" w:rsidDel="00E54A8B">
          <w:rPr>
            <w:sz w:val="28"/>
            <w:szCs w:val="28"/>
            <w:rPrChange w:id="4568" w:author="Fatima Maria Pillosu" w:date="2021-02-18T15:33:00Z">
              <w:rPr>
                <w:rFonts w:cs="Times New Roman"/>
                <w:noProof/>
                <w:szCs w:val="24"/>
              </w:rPr>
            </w:rPrChange>
          </w:rPr>
          <w:delText xml:space="preserve">, </w:delText>
        </w:r>
        <w:r w:rsidRPr="0047345F" w:rsidDel="00E54A8B">
          <w:rPr>
            <w:sz w:val="28"/>
            <w:szCs w:val="28"/>
            <w:rPrChange w:id="4569" w:author="Fatima Maria Pillosu" w:date="2021-02-18T15:33:00Z">
              <w:rPr>
                <w:rFonts w:cs="Times New Roman"/>
                <w:b/>
                <w:bCs/>
                <w:noProof/>
                <w:szCs w:val="24"/>
              </w:rPr>
            </w:rPrChange>
          </w:rPr>
          <w:delText>20</w:delText>
        </w:r>
        <w:r w:rsidRPr="0047345F" w:rsidDel="00E54A8B">
          <w:rPr>
            <w:sz w:val="28"/>
            <w:szCs w:val="28"/>
            <w:rPrChange w:id="4570" w:author="Fatima Maria Pillosu" w:date="2021-02-18T15:33:00Z">
              <w:rPr>
                <w:rFonts w:cs="Times New Roman"/>
                <w:noProof/>
                <w:szCs w:val="24"/>
              </w:rPr>
            </w:rPrChange>
          </w:rPr>
          <w:delText>, 130–141, https://doi.org/10.1175/1520-0469(1963)020&lt;0130:dnf&gt;2.0.co;2.</w:delText>
        </w:r>
      </w:del>
    </w:p>
    <w:p w14:paraId="3E8150B7" w14:textId="6CAFC72A" w:rsidR="00550A9B" w:rsidRPr="0047345F" w:rsidDel="00E54A8B" w:rsidRDefault="00550A9B">
      <w:pPr>
        <w:pStyle w:val="ListParagraph"/>
        <w:rPr>
          <w:del w:id="4571" w:author="Fatima Maria Pillosu" w:date="2021-02-16T13:46:00Z"/>
          <w:sz w:val="28"/>
          <w:szCs w:val="28"/>
          <w:rPrChange w:id="4572" w:author="Fatima Maria Pillosu" w:date="2021-02-18T15:33:00Z">
            <w:rPr>
              <w:del w:id="4573" w:author="Fatima Maria Pillosu" w:date="2021-02-16T13:46:00Z"/>
              <w:rFonts w:cs="Times New Roman"/>
              <w:noProof/>
              <w:szCs w:val="24"/>
            </w:rPr>
          </w:rPrChange>
        </w:rPr>
        <w:pPrChange w:id="4574" w:author="Fatima Maria Pillosu" w:date="2021-02-22T14:31:00Z">
          <w:pPr>
            <w:widowControl w:val="0"/>
            <w:autoSpaceDE w:val="0"/>
            <w:autoSpaceDN w:val="0"/>
            <w:adjustRightInd w:val="0"/>
            <w:spacing w:line="360" w:lineRule="auto"/>
            <w:ind w:left="480" w:hanging="480"/>
          </w:pPr>
        </w:pPrChange>
      </w:pPr>
      <w:del w:id="4575" w:author="Fatima Maria Pillosu" w:date="2021-02-16T13:46:00Z">
        <w:r w:rsidRPr="0047345F" w:rsidDel="00E54A8B">
          <w:rPr>
            <w:sz w:val="28"/>
            <w:szCs w:val="28"/>
            <w:rPrChange w:id="4576" w:author="Fatima Maria Pillosu" w:date="2021-02-18T15:33:00Z">
              <w:rPr>
                <w:rFonts w:cs="Times New Roman"/>
                <w:noProof/>
                <w:szCs w:val="24"/>
              </w:rPr>
            </w:rPrChange>
          </w:rPr>
          <w:delText xml:space="preserve">Losee, J. E., and S. Joslyn, 2018: The need to trust: How features of the forecasted weather influence forecast trust. </w:delText>
        </w:r>
        <w:r w:rsidRPr="0047345F" w:rsidDel="00E54A8B">
          <w:rPr>
            <w:sz w:val="28"/>
            <w:szCs w:val="28"/>
            <w:rPrChange w:id="4577" w:author="Fatima Maria Pillosu" w:date="2021-02-18T15:33:00Z">
              <w:rPr>
                <w:rFonts w:cs="Times New Roman"/>
                <w:i/>
                <w:iCs/>
                <w:noProof/>
                <w:szCs w:val="24"/>
              </w:rPr>
            </w:rPrChange>
          </w:rPr>
          <w:delText>Int. J. Disaster Risk Reduct.</w:delText>
        </w:r>
        <w:r w:rsidRPr="0047345F" w:rsidDel="00E54A8B">
          <w:rPr>
            <w:sz w:val="28"/>
            <w:szCs w:val="28"/>
            <w:rPrChange w:id="4578" w:author="Fatima Maria Pillosu" w:date="2021-02-18T15:33:00Z">
              <w:rPr>
                <w:rFonts w:cs="Times New Roman"/>
                <w:noProof/>
                <w:szCs w:val="24"/>
              </w:rPr>
            </w:rPrChange>
          </w:rPr>
          <w:delText xml:space="preserve">, </w:delText>
        </w:r>
        <w:r w:rsidRPr="0047345F" w:rsidDel="00E54A8B">
          <w:rPr>
            <w:sz w:val="28"/>
            <w:szCs w:val="28"/>
            <w:rPrChange w:id="4579" w:author="Fatima Maria Pillosu" w:date="2021-02-18T15:33:00Z">
              <w:rPr>
                <w:rFonts w:cs="Times New Roman"/>
                <w:b/>
                <w:bCs/>
                <w:noProof/>
                <w:szCs w:val="24"/>
              </w:rPr>
            </w:rPrChange>
          </w:rPr>
          <w:delText>30</w:delText>
        </w:r>
        <w:r w:rsidRPr="0047345F" w:rsidDel="00E54A8B">
          <w:rPr>
            <w:sz w:val="28"/>
            <w:szCs w:val="28"/>
            <w:rPrChange w:id="4580" w:author="Fatima Maria Pillosu" w:date="2021-02-18T15:33:00Z">
              <w:rPr>
                <w:rFonts w:cs="Times New Roman"/>
                <w:noProof/>
                <w:szCs w:val="24"/>
              </w:rPr>
            </w:rPrChange>
          </w:rPr>
          <w:delText>, 95–104, https://doi.org/10.1016/j.ijdrr.2018.02.032.</w:delText>
        </w:r>
      </w:del>
    </w:p>
    <w:p w14:paraId="02024923" w14:textId="70E3A4F0" w:rsidR="00550A9B" w:rsidRPr="0047345F" w:rsidDel="00E54A8B" w:rsidRDefault="00550A9B">
      <w:pPr>
        <w:pStyle w:val="ListParagraph"/>
        <w:rPr>
          <w:del w:id="4581" w:author="Fatima Maria Pillosu" w:date="2021-02-16T13:46:00Z"/>
          <w:sz w:val="28"/>
          <w:szCs w:val="28"/>
          <w:rPrChange w:id="4582" w:author="Fatima Maria Pillosu" w:date="2021-02-18T15:33:00Z">
            <w:rPr>
              <w:del w:id="4583" w:author="Fatima Maria Pillosu" w:date="2021-02-16T13:46:00Z"/>
              <w:rFonts w:cs="Times New Roman"/>
              <w:noProof/>
              <w:szCs w:val="24"/>
            </w:rPr>
          </w:rPrChange>
        </w:rPr>
        <w:pPrChange w:id="4584" w:author="Fatima Maria Pillosu" w:date="2021-02-22T14:31:00Z">
          <w:pPr>
            <w:widowControl w:val="0"/>
            <w:autoSpaceDE w:val="0"/>
            <w:autoSpaceDN w:val="0"/>
            <w:adjustRightInd w:val="0"/>
            <w:spacing w:line="360" w:lineRule="auto"/>
            <w:ind w:left="480" w:hanging="480"/>
          </w:pPr>
        </w:pPrChange>
      </w:pPr>
      <w:del w:id="4585" w:author="Fatima Maria Pillosu" w:date="2021-02-16T13:46:00Z">
        <w:r w:rsidRPr="0047345F" w:rsidDel="00E54A8B">
          <w:rPr>
            <w:sz w:val="28"/>
            <w:szCs w:val="28"/>
            <w:rPrChange w:id="4586" w:author="Fatima Maria Pillosu" w:date="2021-02-18T15:33:00Z">
              <w:rPr>
                <w:rFonts w:cs="Times New Roman"/>
                <w:noProof/>
                <w:szCs w:val="24"/>
              </w:rPr>
            </w:rPrChange>
          </w:rPr>
          <w:delText xml:space="preserve">Morss, R. E., J. L. Demuth, and J. K. Lazo, 2008: Communicating Uncertainty in Weather Forecasts: A Survey of the U.S. Public. </w:delText>
        </w:r>
        <w:r w:rsidRPr="0047345F" w:rsidDel="00E54A8B">
          <w:rPr>
            <w:sz w:val="28"/>
            <w:szCs w:val="28"/>
            <w:rPrChange w:id="4587" w:author="Fatima Maria Pillosu" w:date="2021-02-18T15:33:00Z">
              <w:rPr>
                <w:rFonts w:cs="Times New Roman"/>
                <w:i/>
                <w:iCs/>
                <w:noProof/>
                <w:szCs w:val="24"/>
              </w:rPr>
            </w:rPrChange>
          </w:rPr>
          <w:delText>Weather Forecast.</w:delText>
        </w:r>
        <w:r w:rsidRPr="0047345F" w:rsidDel="00E54A8B">
          <w:rPr>
            <w:sz w:val="28"/>
            <w:szCs w:val="28"/>
            <w:rPrChange w:id="4588" w:author="Fatima Maria Pillosu" w:date="2021-02-18T15:33:00Z">
              <w:rPr>
                <w:rFonts w:cs="Times New Roman"/>
                <w:noProof/>
                <w:szCs w:val="24"/>
              </w:rPr>
            </w:rPrChange>
          </w:rPr>
          <w:delText xml:space="preserve">, </w:delText>
        </w:r>
        <w:r w:rsidRPr="0047345F" w:rsidDel="00E54A8B">
          <w:rPr>
            <w:sz w:val="28"/>
            <w:szCs w:val="28"/>
            <w:rPrChange w:id="4589" w:author="Fatima Maria Pillosu" w:date="2021-02-18T15:33:00Z">
              <w:rPr>
                <w:rFonts w:cs="Times New Roman"/>
                <w:b/>
                <w:bCs/>
                <w:noProof/>
                <w:szCs w:val="24"/>
              </w:rPr>
            </w:rPrChange>
          </w:rPr>
          <w:delText>23</w:delText>
        </w:r>
        <w:r w:rsidRPr="0047345F" w:rsidDel="00E54A8B">
          <w:rPr>
            <w:sz w:val="28"/>
            <w:szCs w:val="28"/>
            <w:rPrChange w:id="4590" w:author="Fatima Maria Pillosu" w:date="2021-02-18T15:33:00Z">
              <w:rPr>
                <w:rFonts w:cs="Times New Roman"/>
                <w:noProof/>
                <w:szCs w:val="24"/>
              </w:rPr>
            </w:rPrChange>
          </w:rPr>
          <w:delText>, 974–991, https://doi.org/10.1175/2008WAF2007088.1.</w:delText>
        </w:r>
      </w:del>
    </w:p>
    <w:p w14:paraId="2CBC7039" w14:textId="56808648" w:rsidR="00550A9B" w:rsidRPr="0047345F" w:rsidDel="00E54A8B" w:rsidRDefault="00550A9B">
      <w:pPr>
        <w:pStyle w:val="ListParagraph"/>
        <w:rPr>
          <w:del w:id="4591" w:author="Fatima Maria Pillosu" w:date="2021-02-16T13:46:00Z"/>
          <w:sz w:val="28"/>
          <w:szCs w:val="28"/>
          <w:rPrChange w:id="4592" w:author="Fatima Maria Pillosu" w:date="2021-02-18T15:33:00Z">
            <w:rPr>
              <w:del w:id="4593" w:author="Fatima Maria Pillosu" w:date="2021-02-16T13:46:00Z"/>
              <w:rFonts w:cs="Times New Roman"/>
              <w:noProof/>
              <w:szCs w:val="24"/>
            </w:rPr>
          </w:rPrChange>
        </w:rPr>
        <w:pPrChange w:id="4594" w:author="Fatima Maria Pillosu" w:date="2021-02-22T14:31:00Z">
          <w:pPr>
            <w:widowControl w:val="0"/>
            <w:autoSpaceDE w:val="0"/>
            <w:autoSpaceDN w:val="0"/>
            <w:adjustRightInd w:val="0"/>
            <w:spacing w:line="360" w:lineRule="auto"/>
            <w:ind w:left="480" w:hanging="480"/>
          </w:pPr>
        </w:pPrChange>
      </w:pPr>
      <w:del w:id="4595" w:author="Fatima Maria Pillosu" w:date="2021-02-16T13:46:00Z">
        <w:r w:rsidRPr="0047345F" w:rsidDel="00E54A8B">
          <w:rPr>
            <w:sz w:val="28"/>
            <w:szCs w:val="28"/>
            <w:rPrChange w:id="4596" w:author="Fatima Maria Pillosu" w:date="2021-02-18T15:33:00Z">
              <w:rPr>
                <w:rFonts w:cs="Times New Roman"/>
                <w:noProof/>
                <w:szCs w:val="24"/>
              </w:rPr>
            </w:rPrChange>
          </w:rPr>
          <w:delText xml:space="preserve">——, J. K. Lazo, and J. L. Demuth, 2010: Examining the use of weather forecasts in decision scenarios: Results from a us survey with implications for uncertainty communication. </w:delText>
        </w:r>
        <w:r w:rsidRPr="0047345F" w:rsidDel="00E54A8B">
          <w:rPr>
            <w:sz w:val="28"/>
            <w:szCs w:val="28"/>
            <w:rPrChange w:id="4597" w:author="Fatima Maria Pillosu" w:date="2021-02-18T15:33:00Z">
              <w:rPr>
                <w:rFonts w:cs="Times New Roman"/>
                <w:i/>
                <w:iCs/>
                <w:noProof/>
                <w:szCs w:val="24"/>
              </w:rPr>
            </w:rPrChange>
          </w:rPr>
          <w:delText>Meteorol. Appl.</w:delText>
        </w:r>
        <w:r w:rsidRPr="0047345F" w:rsidDel="00E54A8B">
          <w:rPr>
            <w:sz w:val="28"/>
            <w:szCs w:val="28"/>
            <w:rPrChange w:id="4598" w:author="Fatima Maria Pillosu" w:date="2021-02-18T15:33:00Z">
              <w:rPr>
                <w:rFonts w:cs="Times New Roman"/>
                <w:noProof/>
                <w:szCs w:val="24"/>
              </w:rPr>
            </w:rPrChange>
          </w:rPr>
          <w:delText xml:space="preserve">, </w:delText>
        </w:r>
        <w:r w:rsidRPr="0047345F" w:rsidDel="00E54A8B">
          <w:rPr>
            <w:sz w:val="28"/>
            <w:szCs w:val="28"/>
            <w:rPrChange w:id="4599" w:author="Fatima Maria Pillosu" w:date="2021-02-18T15:33:00Z">
              <w:rPr>
                <w:rFonts w:cs="Times New Roman"/>
                <w:b/>
                <w:bCs/>
                <w:noProof/>
                <w:szCs w:val="24"/>
              </w:rPr>
            </w:rPrChange>
          </w:rPr>
          <w:delText>17</w:delText>
        </w:r>
        <w:r w:rsidRPr="0047345F" w:rsidDel="00E54A8B">
          <w:rPr>
            <w:sz w:val="28"/>
            <w:szCs w:val="28"/>
            <w:rPrChange w:id="4600" w:author="Fatima Maria Pillosu" w:date="2021-02-18T15:33:00Z">
              <w:rPr>
                <w:rFonts w:cs="Times New Roman"/>
                <w:noProof/>
                <w:szCs w:val="24"/>
              </w:rPr>
            </w:rPrChange>
          </w:rPr>
          <w:delText>, 149–162, https://doi.org/10.1002/met.196.</w:delText>
        </w:r>
      </w:del>
    </w:p>
    <w:p w14:paraId="542A1080" w14:textId="7FD7A050" w:rsidR="00550A9B" w:rsidRPr="0047345F" w:rsidDel="00E54A8B" w:rsidRDefault="00550A9B">
      <w:pPr>
        <w:pStyle w:val="ListParagraph"/>
        <w:rPr>
          <w:del w:id="4601" w:author="Fatima Maria Pillosu" w:date="2021-02-16T13:46:00Z"/>
          <w:sz w:val="28"/>
          <w:szCs w:val="28"/>
          <w:rPrChange w:id="4602" w:author="Fatima Maria Pillosu" w:date="2021-02-18T15:33:00Z">
            <w:rPr>
              <w:del w:id="4603" w:author="Fatima Maria Pillosu" w:date="2021-02-16T13:46:00Z"/>
              <w:rFonts w:cs="Times New Roman"/>
              <w:noProof/>
              <w:szCs w:val="24"/>
            </w:rPr>
          </w:rPrChange>
        </w:rPr>
        <w:pPrChange w:id="4604" w:author="Fatima Maria Pillosu" w:date="2021-02-22T14:31:00Z">
          <w:pPr>
            <w:widowControl w:val="0"/>
            <w:autoSpaceDE w:val="0"/>
            <w:autoSpaceDN w:val="0"/>
            <w:adjustRightInd w:val="0"/>
            <w:spacing w:line="360" w:lineRule="auto"/>
            <w:ind w:left="480" w:hanging="480"/>
          </w:pPr>
        </w:pPrChange>
      </w:pPr>
      <w:del w:id="4605" w:author="Fatima Maria Pillosu" w:date="2021-02-16T13:46:00Z">
        <w:r w:rsidRPr="0047345F" w:rsidDel="00E54A8B">
          <w:rPr>
            <w:sz w:val="28"/>
            <w:szCs w:val="28"/>
            <w:rPrChange w:id="4606" w:author="Fatima Maria Pillosu" w:date="2021-02-18T15:33:00Z">
              <w:rPr>
                <w:rFonts w:cs="Times New Roman"/>
                <w:noProof/>
                <w:szCs w:val="24"/>
              </w:rPr>
            </w:rPrChange>
          </w:rPr>
          <w:delText xml:space="preserve">Morss, R. E., K. J. Mulder, J. K. Lazo, and J. L. Demuth, 2016: How do people perceive, understand, and anticipate responding to flash flood risks and warnings? Results from a public survey in Boulder, Colorado, USA. </w:delText>
        </w:r>
        <w:r w:rsidRPr="0047345F" w:rsidDel="00E54A8B">
          <w:rPr>
            <w:sz w:val="28"/>
            <w:szCs w:val="28"/>
            <w:rPrChange w:id="4607" w:author="Fatima Maria Pillosu" w:date="2021-02-18T15:33:00Z">
              <w:rPr>
                <w:rFonts w:cs="Times New Roman"/>
                <w:i/>
                <w:iCs/>
                <w:noProof/>
                <w:szCs w:val="24"/>
              </w:rPr>
            </w:rPrChange>
          </w:rPr>
          <w:delText>J. Hydrol.</w:delText>
        </w:r>
        <w:r w:rsidRPr="0047345F" w:rsidDel="00E54A8B">
          <w:rPr>
            <w:sz w:val="28"/>
            <w:szCs w:val="28"/>
            <w:rPrChange w:id="4608" w:author="Fatima Maria Pillosu" w:date="2021-02-18T15:33:00Z">
              <w:rPr>
                <w:rFonts w:cs="Times New Roman"/>
                <w:noProof/>
                <w:szCs w:val="24"/>
              </w:rPr>
            </w:rPrChange>
          </w:rPr>
          <w:delText xml:space="preserve">, </w:delText>
        </w:r>
        <w:r w:rsidRPr="0047345F" w:rsidDel="00E54A8B">
          <w:rPr>
            <w:sz w:val="28"/>
            <w:szCs w:val="28"/>
            <w:rPrChange w:id="4609" w:author="Fatima Maria Pillosu" w:date="2021-02-18T15:33:00Z">
              <w:rPr>
                <w:rFonts w:cs="Times New Roman"/>
                <w:b/>
                <w:bCs/>
                <w:noProof/>
                <w:szCs w:val="24"/>
              </w:rPr>
            </w:rPrChange>
          </w:rPr>
          <w:delText>541</w:delText>
        </w:r>
        <w:r w:rsidRPr="0047345F" w:rsidDel="00E54A8B">
          <w:rPr>
            <w:sz w:val="28"/>
            <w:szCs w:val="28"/>
            <w:rPrChange w:id="4610" w:author="Fatima Maria Pillosu" w:date="2021-02-18T15:33:00Z">
              <w:rPr>
                <w:rFonts w:cs="Times New Roman"/>
                <w:noProof/>
                <w:szCs w:val="24"/>
              </w:rPr>
            </w:rPrChange>
          </w:rPr>
          <w:delText>, 649–664, https://doi.org/https://doi.org/10.1016/j.jhydrol.2015.11.047.</w:delText>
        </w:r>
      </w:del>
    </w:p>
    <w:p w14:paraId="6CC7EE84" w14:textId="58A0B7FA" w:rsidR="00550A9B" w:rsidRPr="0047345F" w:rsidDel="00E54A8B" w:rsidRDefault="00550A9B">
      <w:pPr>
        <w:pStyle w:val="ListParagraph"/>
        <w:rPr>
          <w:del w:id="4611" w:author="Fatima Maria Pillosu" w:date="2021-02-16T13:46:00Z"/>
          <w:sz w:val="28"/>
          <w:szCs w:val="28"/>
          <w:rPrChange w:id="4612" w:author="Fatima Maria Pillosu" w:date="2021-02-18T15:33:00Z">
            <w:rPr>
              <w:del w:id="4613" w:author="Fatima Maria Pillosu" w:date="2021-02-16T13:46:00Z"/>
              <w:rFonts w:cs="Times New Roman"/>
              <w:noProof/>
              <w:szCs w:val="24"/>
            </w:rPr>
          </w:rPrChange>
        </w:rPr>
        <w:pPrChange w:id="4614" w:author="Fatima Maria Pillosu" w:date="2021-02-22T14:31:00Z">
          <w:pPr>
            <w:widowControl w:val="0"/>
            <w:autoSpaceDE w:val="0"/>
            <w:autoSpaceDN w:val="0"/>
            <w:adjustRightInd w:val="0"/>
            <w:spacing w:line="360" w:lineRule="auto"/>
            <w:ind w:left="480" w:hanging="480"/>
          </w:pPr>
        </w:pPrChange>
      </w:pPr>
      <w:del w:id="4615" w:author="Fatima Maria Pillosu" w:date="2021-02-16T13:46:00Z">
        <w:r w:rsidRPr="0047345F" w:rsidDel="00E54A8B">
          <w:rPr>
            <w:sz w:val="28"/>
            <w:szCs w:val="28"/>
            <w:rPrChange w:id="4616" w:author="Fatima Maria Pillosu" w:date="2021-02-18T15:33:00Z">
              <w:rPr>
                <w:rFonts w:cs="Times New Roman"/>
                <w:noProof/>
                <w:szCs w:val="24"/>
              </w:rPr>
            </w:rPrChange>
          </w:rPr>
          <w:delText xml:space="preserve">Morss, R. E., H. Lazrus, and J. L. Demuth, 2018: The “Inter” Within Interdisciplinary Research: Strategies for Building Integration Across Fields. </w:delText>
        </w:r>
        <w:r w:rsidRPr="0047345F" w:rsidDel="00E54A8B">
          <w:rPr>
            <w:sz w:val="28"/>
            <w:szCs w:val="28"/>
            <w:rPrChange w:id="4617" w:author="Fatima Maria Pillosu" w:date="2021-02-18T15:33:00Z">
              <w:rPr>
                <w:rFonts w:cs="Times New Roman"/>
                <w:i/>
                <w:iCs/>
                <w:noProof/>
                <w:szCs w:val="24"/>
              </w:rPr>
            </w:rPrChange>
          </w:rPr>
          <w:delText>Risk Anal.</w:delText>
        </w:r>
        <w:r w:rsidRPr="0047345F" w:rsidDel="00E54A8B">
          <w:rPr>
            <w:sz w:val="28"/>
            <w:szCs w:val="28"/>
            <w:rPrChange w:id="4618" w:author="Fatima Maria Pillosu" w:date="2021-02-18T15:33:00Z">
              <w:rPr>
                <w:rFonts w:cs="Times New Roman"/>
                <w:noProof/>
                <w:szCs w:val="24"/>
              </w:rPr>
            </w:rPrChange>
          </w:rPr>
          <w:delText>, risa.13246, https://doi.org/10.1111/risa.13246.</w:delText>
        </w:r>
      </w:del>
    </w:p>
    <w:p w14:paraId="4D162CFF" w14:textId="0FA7A0AF" w:rsidR="00550A9B" w:rsidRPr="0047345F" w:rsidDel="00E54A8B" w:rsidRDefault="00550A9B">
      <w:pPr>
        <w:pStyle w:val="ListParagraph"/>
        <w:rPr>
          <w:del w:id="4619" w:author="Fatima Maria Pillosu" w:date="2021-02-16T13:46:00Z"/>
          <w:sz w:val="28"/>
          <w:szCs w:val="28"/>
          <w:rPrChange w:id="4620" w:author="Fatima Maria Pillosu" w:date="2021-02-18T15:33:00Z">
            <w:rPr>
              <w:del w:id="4621" w:author="Fatima Maria Pillosu" w:date="2021-02-16T13:46:00Z"/>
              <w:rFonts w:cs="Times New Roman"/>
              <w:noProof/>
              <w:szCs w:val="24"/>
            </w:rPr>
          </w:rPrChange>
        </w:rPr>
        <w:pPrChange w:id="4622" w:author="Fatima Maria Pillosu" w:date="2021-02-22T14:31:00Z">
          <w:pPr>
            <w:widowControl w:val="0"/>
            <w:autoSpaceDE w:val="0"/>
            <w:autoSpaceDN w:val="0"/>
            <w:adjustRightInd w:val="0"/>
            <w:spacing w:line="360" w:lineRule="auto"/>
            <w:ind w:left="480" w:hanging="480"/>
          </w:pPr>
        </w:pPrChange>
      </w:pPr>
      <w:del w:id="4623" w:author="Fatima Maria Pillosu" w:date="2021-02-16T13:46:00Z">
        <w:r w:rsidRPr="0047345F" w:rsidDel="00E54A8B">
          <w:rPr>
            <w:sz w:val="28"/>
            <w:szCs w:val="28"/>
            <w:rPrChange w:id="4624" w:author="Fatima Maria Pillosu" w:date="2021-02-18T15:33:00Z">
              <w:rPr>
                <w:rFonts w:cs="Times New Roman"/>
                <w:noProof/>
                <w:szCs w:val="24"/>
              </w:rPr>
            </w:rPrChange>
          </w:rPr>
          <w:delText xml:space="preserve">Novak, D. R., D. R. Bright, and M. J. Brennan, 2008: Operational forecaster uncertainty needs and future roles. </w:delText>
        </w:r>
        <w:r w:rsidRPr="0047345F" w:rsidDel="00E54A8B">
          <w:rPr>
            <w:sz w:val="28"/>
            <w:szCs w:val="28"/>
            <w:rPrChange w:id="4625" w:author="Fatima Maria Pillosu" w:date="2021-02-18T15:33:00Z">
              <w:rPr>
                <w:rFonts w:cs="Times New Roman"/>
                <w:i/>
                <w:iCs/>
                <w:noProof/>
                <w:szCs w:val="24"/>
              </w:rPr>
            </w:rPrChange>
          </w:rPr>
          <w:delText>Weather Forecast.</w:delText>
        </w:r>
        <w:r w:rsidRPr="0047345F" w:rsidDel="00E54A8B">
          <w:rPr>
            <w:sz w:val="28"/>
            <w:szCs w:val="28"/>
            <w:rPrChange w:id="4626" w:author="Fatima Maria Pillosu" w:date="2021-02-18T15:33:00Z">
              <w:rPr>
                <w:rFonts w:cs="Times New Roman"/>
                <w:noProof/>
                <w:szCs w:val="24"/>
              </w:rPr>
            </w:rPrChange>
          </w:rPr>
          <w:delText xml:space="preserve">, </w:delText>
        </w:r>
        <w:r w:rsidRPr="0047345F" w:rsidDel="00E54A8B">
          <w:rPr>
            <w:sz w:val="28"/>
            <w:szCs w:val="28"/>
            <w:rPrChange w:id="4627" w:author="Fatima Maria Pillosu" w:date="2021-02-18T15:33:00Z">
              <w:rPr>
                <w:rFonts w:cs="Times New Roman"/>
                <w:b/>
                <w:bCs/>
                <w:noProof/>
                <w:szCs w:val="24"/>
              </w:rPr>
            </w:rPrChange>
          </w:rPr>
          <w:delText>23</w:delText>
        </w:r>
        <w:r w:rsidRPr="0047345F" w:rsidDel="00E54A8B">
          <w:rPr>
            <w:sz w:val="28"/>
            <w:szCs w:val="28"/>
            <w:rPrChange w:id="4628" w:author="Fatima Maria Pillosu" w:date="2021-02-18T15:33:00Z">
              <w:rPr>
                <w:rFonts w:cs="Times New Roman"/>
                <w:noProof/>
                <w:szCs w:val="24"/>
              </w:rPr>
            </w:rPrChange>
          </w:rPr>
          <w:delText>, 1069–1084, https://doi.org/10.1175/2008WAF2222142.1.</w:delText>
        </w:r>
      </w:del>
    </w:p>
    <w:p w14:paraId="66C913F7" w14:textId="6CF46269" w:rsidR="00550A9B" w:rsidRPr="0047345F" w:rsidDel="00E54A8B" w:rsidRDefault="00550A9B">
      <w:pPr>
        <w:pStyle w:val="ListParagraph"/>
        <w:rPr>
          <w:del w:id="4629" w:author="Fatima Maria Pillosu" w:date="2021-02-16T13:46:00Z"/>
          <w:sz w:val="28"/>
          <w:szCs w:val="28"/>
          <w:rPrChange w:id="4630" w:author="Fatima Maria Pillosu" w:date="2021-02-18T15:33:00Z">
            <w:rPr>
              <w:del w:id="4631" w:author="Fatima Maria Pillosu" w:date="2021-02-16T13:46:00Z"/>
              <w:rFonts w:cs="Times New Roman"/>
              <w:noProof/>
              <w:szCs w:val="24"/>
            </w:rPr>
          </w:rPrChange>
        </w:rPr>
        <w:pPrChange w:id="4632" w:author="Fatima Maria Pillosu" w:date="2021-02-22T14:31:00Z">
          <w:pPr>
            <w:widowControl w:val="0"/>
            <w:autoSpaceDE w:val="0"/>
            <w:autoSpaceDN w:val="0"/>
            <w:adjustRightInd w:val="0"/>
            <w:spacing w:line="360" w:lineRule="auto"/>
            <w:ind w:left="480" w:hanging="480"/>
          </w:pPr>
        </w:pPrChange>
      </w:pPr>
      <w:del w:id="4633" w:author="Fatima Maria Pillosu" w:date="2021-02-16T13:46:00Z">
        <w:r w:rsidRPr="0047345F" w:rsidDel="00E54A8B">
          <w:rPr>
            <w:sz w:val="28"/>
            <w:szCs w:val="28"/>
            <w:rPrChange w:id="4634" w:author="Fatima Maria Pillosu" w:date="2021-02-18T15:33:00Z">
              <w:rPr>
                <w:rFonts w:cs="Times New Roman"/>
                <w:noProof/>
                <w:szCs w:val="24"/>
              </w:rPr>
            </w:rPrChange>
          </w:rPr>
          <w:delText xml:space="preserve">Pillosu, F., and T. Hewson, 2018: Collaboration with Ecuador related to extreme rainfall and flood risk. </w:delText>
        </w:r>
        <w:r w:rsidRPr="0047345F" w:rsidDel="00E54A8B">
          <w:rPr>
            <w:sz w:val="28"/>
            <w:szCs w:val="28"/>
            <w:rPrChange w:id="4635" w:author="Fatima Maria Pillosu" w:date="2021-02-18T15:33:00Z">
              <w:rPr>
                <w:rFonts w:cs="Times New Roman"/>
                <w:i/>
                <w:iCs/>
                <w:noProof/>
                <w:szCs w:val="24"/>
              </w:rPr>
            </w:rPrChange>
          </w:rPr>
          <w:delText>ECMWF InFocus</w:delText>
        </w:r>
        <w:r w:rsidRPr="0047345F" w:rsidDel="00E54A8B">
          <w:rPr>
            <w:sz w:val="28"/>
            <w:szCs w:val="28"/>
            <w:rPrChange w:id="4636" w:author="Fatima Maria Pillosu" w:date="2021-02-18T15:33:00Z">
              <w:rPr>
                <w:rFonts w:cs="Times New Roman"/>
                <w:noProof/>
                <w:szCs w:val="24"/>
              </w:rPr>
            </w:rPrChange>
          </w:rPr>
          <w:delText>,. https://www.ecmwf.int/en/about/media-centre/focus/new-collaborative-agreement-between-ecmwf-and-ecuador-related-extreme-rainfall-and-flood-risk.</w:delText>
        </w:r>
      </w:del>
    </w:p>
    <w:p w14:paraId="4B0FE90F" w14:textId="6FF6AA4D" w:rsidR="00550A9B" w:rsidRPr="0047345F" w:rsidDel="00E54A8B" w:rsidRDefault="00550A9B">
      <w:pPr>
        <w:pStyle w:val="ListParagraph"/>
        <w:rPr>
          <w:del w:id="4637" w:author="Fatima Maria Pillosu" w:date="2021-02-16T13:46:00Z"/>
          <w:sz w:val="28"/>
          <w:szCs w:val="28"/>
          <w:rPrChange w:id="4638" w:author="Fatima Maria Pillosu" w:date="2021-02-18T15:33:00Z">
            <w:rPr>
              <w:del w:id="4639" w:author="Fatima Maria Pillosu" w:date="2021-02-16T13:46:00Z"/>
              <w:rFonts w:cs="Times New Roman"/>
              <w:noProof/>
              <w:szCs w:val="24"/>
            </w:rPr>
          </w:rPrChange>
        </w:rPr>
        <w:pPrChange w:id="4640" w:author="Fatima Maria Pillosu" w:date="2021-02-22T14:31:00Z">
          <w:pPr>
            <w:widowControl w:val="0"/>
            <w:autoSpaceDE w:val="0"/>
            <w:autoSpaceDN w:val="0"/>
            <w:adjustRightInd w:val="0"/>
            <w:spacing w:line="360" w:lineRule="auto"/>
            <w:ind w:left="480" w:hanging="480"/>
          </w:pPr>
        </w:pPrChange>
      </w:pPr>
      <w:del w:id="4641" w:author="Fatima Maria Pillosu" w:date="2021-02-16T13:46:00Z">
        <w:r w:rsidRPr="0047345F" w:rsidDel="00E54A8B">
          <w:rPr>
            <w:sz w:val="28"/>
            <w:szCs w:val="28"/>
            <w:rPrChange w:id="4642" w:author="Fatima Maria Pillosu" w:date="2021-02-18T15:33:00Z">
              <w:rPr>
                <w:rFonts w:cs="Times New Roman"/>
                <w:noProof/>
                <w:szCs w:val="24"/>
              </w:rPr>
            </w:rPrChange>
          </w:rPr>
          <w:delText xml:space="preserve">——, U. Modigliani, L. Magnusson, M. B. Calvelo, L. Sterponi, M. H. Ramos, and P. Valderrama, 2017: ECMWF supports flood disaster response in Peru. </w:delText>
        </w:r>
        <w:r w:rsidRPr="0047345F" w:rsidDel="00E54A8B">
          <w:rPr>
            <w:sz w:val="28"/>
            <w:szCs w:val="28"/>
            <w:rPrChange w:id="4643" w:author="Fatima Maria Pillosu" w:date="2021-02-18T15:33:00Z">
              <w:rPr>
                <w:rFonts w:cs="Times New Roman"/>
                <w:i/>
                <w:iCs/>
                <w:noProof/>
                <w:szCs w:val="24"/>
              </w:rPr>
            </w:rPrChange>
          </w:rPr>
          <w:delText>ECMWF Newsl.</w:delText>
        </w:r>
        <w:r w:rsidRPr="0047345F" w:rsidDel="00E54A8B">
          <w:rPr>
            <w:sz w:val="28"/>
            <w:szCs w:val="28"/>
            <w:rPrChange w:id="4644" w:author="Fatima Maria Pillosu" w:date="2021-02-18T15:33:00Z">
              <w:rPr>
                <w:rFonts w:cs="Times New Roman"/>
                <w:noProof/>
                <w:szCs w:val="24"/>
              </w:rPr>
            </w:rPrChange>
          </w:rPr>
          <w:delText xml:space="preserve">, </w:delText>
        </w:r>
        <w:r w:rsidRPr="0047345F" w:rsidDel="00E54A8B">
          <w:rPr>
            <w:sz w:val="28"/>
            <w:szCs w:val="28"/>
            <w:rPrChange w:id="4645" w:author="Fatima Maria Pillosu" w:date="2021-02-18T15:33:00Z">
              <w:rPr>
                <w:rFonts w:cs="Times New Roman"/>
                <w:b/>
                <w:bCs/>
                <w:noProof/>
                <w:szCs w:val="24"/>
              </w:rPr>
            </w:rPrChange>
          </w:rPr>
          <w:delText>152</w:delText>
        </w:r>
        <w:r w:rsidRPr="0047345F" w:rsidDel="00E54A8B">
          <w:rPr>
            <w:sz w:val="28"/>
            <w:szCs w:val="28"/>
            <w:rPrChange w:id="4646" w:author="Fatima Maria Pillosu" w:date="2021-02-18T15:33:00Z">
              <w:rPr>
                <w:rFonts w:cs="Times New Roman"/>
                <w:noProof/>
                <w:szCs w:val="24"/>
              </w:rPr>
            </w:rPrChange>
          </w:rPr>
          <w:delText>.</w:delText>
        </w:r>
      </w:del>
    </w:p>
    <w:p w14:paraId="3C6CC7BB" w14:textId="3D71A640" w:rsidR="00550A9B" w:rsidRPr="0047345F" w:rsidDel="00E54A8B" w:rsidRDefault="00550A9B">
      <w:pPr>
        <w:pStyle w:val="ListParagraph"/>
        <w:rPr>
          <w:del w:id="4647" w:author="Fatima Maria Pillosu" w:date="2021-02-16T13:46:00Z"/>
          <w:sz w:val="28"/>
          <w:szCs w:val="28"/>
          <w:rPrChange w:id="4648" w:author="Fatima Maria Pillosu" w:date="2021-02-18T15:33:00Z">
            <w:rPr>
              <w:del w:id="4649" w:author="Fatima Maria Pillosu" w:date="2021-02-16T13:46:00Z"/>
              <w:rFonts w:cs="Times New Roman"/>
              <w:noProof/>
              <w:szCs w:val="24"/>
            </w:rPr>
          </w:rPrChange>
        </w:rPr>
        <w:pPrChange w:id="4650" w:author="Fatima Maria Pillosu" w:date="2021-02-22T14:31:00Z">
          <w:pPr>
            <w:widowControl w:val="0"/>
            <w:autoSpaceDE w:val="0"/>
            <w:autoSpaceDN w:val="0"/>
            <w:adjustRightInd w:val="0"/>
            <w:spacing w:line="360" w:lineRule="auto"/>
            <w:ind w:left="480" w:hanging="480"/>
          </w:pPr>
        </w:pPrChange>
      </w:pPr>
      <w:del w:id="4651" w:author="Fatima Maria Pillosu" w:date="2021-02-16T13:46:00Z">
        <w:r w:rsidRPr="0047345F" w:rsidDel="00E54A8B">
          <w:rPr>
            <w:sz w:val="28"/>
            <w:szCs w:val="28"/>
            <w:rPrChange w:id="4652" w:author="Fatima Maria Pillosu" w:date="2021-02-18T15:33:00Z">
              <w:rPr>
                <w:rFonts w:cs="Times New Roman"/>
                <w:noProof/>
                <w:szCs w:val="24"/>
              </w:rPr>
            </w:rPrChange>
          </w:rPr>
          <w:delText xml:space="preserve">Romine, G. S., C. S. Schwartz, J. Berner, K. R. Fossell, C. Snyder, J. L. Anderson, and M. L. Weisman, 2014: Representing forecast error in a convection-permitting ensemble system. </w:delText>
        </w:r>
        <w:r w:rsidRPr="0047345F" w:rsidDel="00E54A8B">
          <w:rPr>
            <w:sz w:val="28"/>
            <w:szCs w:val="28"/>
            <w:rPrChange w:id="4653" w:author="Fatima Maria Pillosu" w:date="2021-02-18T15:33:00Z">
              <w:rPr>
                <w:rFonts w:cs="Times New Roman"/>
                <w:i/>
                <w:iCs/>
                <w:noProof/>
                <w:szCs w:val="24"/>
              </w:rPr>
            </w:rPrChange>
          </w:rPr>
          <w:delText>Mon. Weather Rev.</w:delText>
        </w:r>
        <w:r w:rsidRPr="0047345F" w:rsidDel="00E54A8B">
          <w:rPr>
            <w:sz w:val="28"/>
            <w:szCs w:val="28"/>
            <w:rPrChange w:id="4654" w:author="Fatima Maria Pillosu" w:date="2021-02-18T15:33:00Z">
              <w:rPr>
                <w:rFonts w:cs="Times New Roman"/>
                <w:noProof/>
                <w:szCs w:val="24"/>
              </w:rPr>
            </w:rPrChange>
          </w:rPr>
          <w:delText xml:space="preserve">, </w:delText>
        </w:r>
        <w:r w:rsidRPr="0047345F" w:rsidDel="00E54A8B">
          <w:rPr>
            <w:sz w:val="28"/>
            <w:szCs w:val="28"/>
            <w:rPrChange w:id="4655" w:author="Fatima Maria Pillosu" w:date="2021-02-18T15:33:00Z">
              <w:rPr>
                <w:rFonts w:cs="Times New Roman"/>
                <w:b/>
                <w:bCs/>
                <w:noProof/>
                <w:szCs w:val="24"/>
              </w:rPr>
            </w:rPrChange>
          </w:rPr>
          <w:delText>142</w:delText>
        </w:r>
        <w:r w:rsidRPr="0047345F" w:rsidDel="00E54A8B">
          <w:rPr>
            <w:sz w:val="28"/>
            <w:szCs w:val="28"/>
            <w:rPrChange w:id="4656" w:author="Fatima Maria Pillosu" w:date="2021-02-18T15:33:00Z">
              <w:rPr>
                <w:rFonts w:cs="Times New Roman"/>
                <w:noProof/>
                <w:szCs w:val="24"/>
              </w:rPr>
            </w:rPrChange>
          </w:rPr>
          <w:delText>, 4519–4541, https://doi.org/10.1175/MWR-D-14-00100.1.</w:delText>
        </w:r>
      </w:del>
    </w:p>
    <w:p w14:paraId="34371E43" w14:textId="3EFAD058" w:rsidR="00550A9B" w:rsidRPr="0047345F" w:rsidDel="00E54A8B" w:rsidRDefault="00550A9B">
      <w:pPr>
        <w:pStyle w:val="ListParagraph"/>
        <w:rPr>
          <w:del w:id="4657" w:author="Fatima Maria Pillosu" w:date="2021-02-16T13:46:00Z"/>
          <w:sz w:val="28"/>
          <w:szCs w:val="28"/>
          <w:rPrChange w:id="4658" w:author="Fatima Maria Pillosu" w:date="2021-02-18T15:33:00Z">
            <w:rPr>
              <w:del w:id="4659" w:author="Fatima Maria Pillosu" w:date="2021-02-16T13:46:00Z"/>
              <w:rFonts w:cs="Times New Roman"/>
              <w:noProof/>
              <w:szCs w:val="24"/>
            </w:rPr>
          </w:rPrChange>
        </w:rPr>
        <w:pPrChange w:id="4660" w:author="Fatima Maria Pillosu" w:date="2021-02-22T14:31:00Z">
          <w:pPr>
            <w:widowControl w:val="0"/>
            <w:autoSpaceDE w:val="0"/>
            <w:autoSpaceDN w:val="0"/>
            <w:adjustRightInd w:val="0"/>
            <w:spacing w:line="360" w:lineRule="auto"/>
            <w:ind w:left="480" w:hanging="480"/>
          </w:pPr>
        </w:pPrChange>
      </w:pPr>
      <w:del w:id="4661" w:author="Fatima Maria Pillosu" w:date="2021-02-16T13:46:00Z">
        <w:r w:rsidRPr="0047345F" w:rsidDel="00E54A8B">
          <w:rPr>
            <w:sz w:val="28"/>
            <w:szCs w:val="28"/>
            <w:rPrChange w:id="4662" w:author="Fatima Maria Pillosu" w:date="2021-02-18T15:33:00Z">
              <w:rPr>
                <w:rFonts w:cs="Times New Roman"/>
                <w:noProof/>
                <w:szCs w:val="24"/>
              </w:rPr>
            </w:rPrChange>
          </w:rPr>
          <w:delText xml:space="preserve">de Roo, A., and Coauthors, 2011: Quality control, validation and user feedback of the European Flood Alert System (EFAS). </w:delText>
        </w:r>
        <w:r w:rsidRPr="0047345F" w:rsidDel="00E54A8B">
          <w:rPr>
            <w:sz w:val="28"/>
            <w:szCs w:val="28"/>
            <w:rPrChange w:id="4663" w:author="Fatima Maria Pillosu" w:date="2021-02-18T15:33:00Z">
              <w:rPr>
                <w:rFonts w:cs="Times New Roman"/>
                <w:i/>
                <w:iCs/>
                <w:noProof/>
                <w:szCs w:val="24"/>
              </w:rPr>
            </w:rPrChange>
          </w:rPr>
          <w:delText>Int. J. Digit. Earth</w:delText>
        </w:r>
        <w:r w:rsidRPr="0047345F" w:rsidDel="00E54A8B">
          <w:rPr>
            <w:sz w:val="28"/>
            <w:szCs w:val="28"/>
            <w:rPrChange w:id="4664" w:author="Fatima Maria Pillosu" w:date="2021-02-18T15:33:00Z">
              <w:rPr>
                <w:rFonts w:cs="Times New Roman"/>
                <w:noProof/>
                <w:szCs w:val="24"/>
              </w:rPr>
            </w:rPrChange>
          </w:rPr>
          <w:delText xml:space="preserve">, </w:delText>
        </w:r>
        <w:r w:rsidRPr="0047345F" w:rsidDel="00E54A8B">
          <w:rPr>
            <w:sz w:val="28"/>
            <w:szCs w:val="28"/>
            <w:rPrChange w:id="4665" w:author="Fatima Maria Pillosu" w:date="2021-02-18T15:33:00Z">
              <w:rPr>
                <w:rFonts w:cs="Times New Roman"/>
                <w:b/>
                <w:bCs/>
                <w:noProof/>
                <w:szCs w:val="24"/>
              </w:rPr>
            </w:rPrChange>
          </w:rPr>
          <w:delText>4</w:delText>
        </w:r>
        <w:r w:rsidRPr="0047345F" w:rsidDel="00E54A8B">
          <w:rPr>
            <w:sz w:val="28"/>
            <w:szCs w:val="28"/>
            <w:rPrChange w:id="4666" w:author="Fatima Maria Pillosu" w:date="2021-02-18T15:33:00Z">
              <w:rPr>
                <w:rFonts w:cs="Times New Roman"/>
                <w:noProof/>
                <w:szCs w:val="24"/>
              </w:rPr>
            </w:rPrChange>
          </w:rPr>
          <w:delText>, 77–90, https://doi.org/10.1080/17538947.2010.510302.</w:delText>
        </w:r>
      </w:del>
    </w:p>
    <w:p w14:paraId="4190B533" w14:textId="59785326" w:rsidR="00550A9B" w:rsidRPr="0047345F" w:rsidDel="00E54A8B" w:rsidRDefault="00550A9B">
      <w:pPr>
        <w:pStyle w:val="ListParagraph"/>
        <w:rPr>
          <w:del w:id="4667" w:author="Fatima Maria Pillosu" w:date="2021-02-16T13:46:00Z"/>
          <w:sz w:val="28"/>
          <w:szCs w:val="28"/>
          <w:rPrChange w:id="4668" w:author="Fatima Maria Pillosu" w:date="2021-02-18T15:33:00Z">
            <w:rPr>
              <w:del w:id="4669" w:author="Fatima Maria Pillosu" w:date="2021-02-16T13:46:00Z"/>
              <w:rFonts w:cs="Times New Roman"/>
              <w:noProof/>
              <w:szCs w:val="24"/>
            </w:rPr>
          </w:rPrChange>
        </w:rPr>
        <w:pPrChange w:id="4670" w:author="Fatima Maria Pillosu" w:date="2021-02-22T14:31:00Z">
          <w:pPr>
            <w:widowControl w:val="0"/>
            <w:autoSpaceDE w:val="0"/>
            <w:autoSpaceDN w:val="0"/>
            <w:adjustRightInd w:val="0"/>
            <w:spacing w:line="360" w:lineRule="auto"/>
            <w:ind w:left="480" w:hanging="480"/>
          </w:pPr>
        </w:pPrChange>
      </w:pPr>
      <w:del w:id="4671" w:author="Fatima Maria Pillosu" w:date="2021-02-16T13:46:00Z">
        <w:r w:rsidRPr="0047345F" w:rsidDel="00E54A8B">
          <w:rPr>
            <w:sz w:val="28"/>
            <w:szCs w:val="28"/>
            <w:rPrChange w:id="4672" w:author="Fatima Maria Pillosu" w:date="2021-02-18T15:33:00Z">
              <w:rPr>
                <w:rFonts w:cs="Times New Roman"/>
                <w:noProof/>
                <w:szCs w:val="24"/>
              </w:rPr>
            </w:rPrChange>
          </w:rPr>
          <w:delText xml:space="preserve">Ruti, P. M., and Coauthors, 2020: Advancing research for seamless earth system prediction. </w:delText>
        </w:r>
        <w:r w:rsidRPr="0047345F" w:rsidDel="00E54A8B">
          <w:rPr>
            <w:sz w:val="28"/>
            <w:szCs w:val="28"/>
            <w:rPrChange w:id="4673" w:author="Fatima Maria Pillosu" w:date="2021-02-18T15:33:00Z">
              <w:rPr>
                <w:rFonts w:cs="Times New Roman"/>
                <w:i/>
                <w:iCs/>
                <w:noProof/>
                <w:szCs w:val="24"/>
              </w:rPr>
            </w:rPrChange>
          </w:rPr>
          <w:delText>Bull. Am. Meteorol. Soc.</w:delText>
        </w:r>
        <w:r w:rsidRPr="0047345F" w:rsidDel="00E54A8B">
          <w:rPr>
            <w:sz w:val="28"/>
            <w:szCs w:val="28"/>
            <w:rPrChange w:id="4674" w:author="Fatima Maria Pillosu" w:date="2021-02-18T15:33:00Z">
              <w:rPr>
                <w:rFonts w:cs="Times New Roman"/>
                <w:noProof/>
                <w:szCs w:val="24"/>
              </w:rPr>
            </w:rPrChange>
          </w:rPr>
          <w:delText xml:space="preserve">, </w:delText>
        </w:r>
        <w:r w:rsidRPr="0047345F" w:rsidDel="00E54A8B">
          <w:rPr>
            <w:sz w:val="28"/>
            <w:szCs w:val="28"/>
            <w:rPrChange w:id="4675" w:author="Fatima Maria Pillosu" w:date="2021-02-18T15:33:00Z">
              <w:rPr>
                <w:rFonts w:cs="Times New Roman"/>
                <w:b/>
                <w:bCs/>
                <w:noProof/>
                <w:szCs w:val="24"/>
              </w:rPr>
            </w:rPrChange>
          </w:rPr>
          <w:delText>101</w:delText>
        </w:r>
        <w:r w:rsidRPr="0047345F" w:rsidDel="00E54A8B">
          <w:rPr>
            <w:sz w:val="28"/>
            <w:szCs w:val="28"/>
            <w:rPrChange w:id="4676" w:author="Fatima Maria Pillosu" w:date="2021-02-18T15:33:00Z">
              <w:rPr>
                <w:rFonts w:cs="Times New Roman"/>
                <w:noProof/>
                <w:szCs w:val="24"/>
              </w:rPr>
            </w:rPrChange>
          </w:rPr>
          <w:delText>, E23–E35, https://doi.org/10.1175/BAMS-D-17-0302.1.</w:delText>
        </w:r>
      </w:del>
    </w:p>
    <w:p w14:paraId="67843C98" w14:textId="07CC3FB0" w:rsidR="00550A9B" w:rsidRPr="0047345F" w:rsidDel="00E54A8B" w:rsidRDefault="00550A9B">
      <w:pPr>
        <w:pStyle w:val="ListParagraph"/>
        <w:rPr>
          <w:del w:id="4677" w:author="Fatima Maria Pillosu" w:date="2021-02-16T13:46:00Z"/>
          <w:sz w:val="28"/>
          <w:szCs w:val="28"/>
          <w:rPrChange w:id="4678" w:author="Fatima Maria Pillosu" w:date="2021-02-18T15:33:00Z">
            <w:rPr>
              <w:del w:id="4679" w:author="Fatima Maria Pillosu" w:date="2021-02-16T13:46:00Z"/>
              <w:rFonts w:cs="Times New Roman"/>
              <w:noProof/>
              <w:szCs w:val="24"/>
            </w:rPr>
          </w:rPrChange>
        </w:rPr>
        <w:pPrChange w:id="4680" w:author="Fatima Maria Pillosu" w:date="2021-02-22T14:31:00Z">
          <w:pPr>
            <w:widowControl w:val="0"/>
            <w:autoSpaceDE w:val="0"/>
            <w:autoSpaceDN w:val="0"/>
            <w:adjustRightInd w:val="0"/>
            <w:spacing w:line="360" w:lineRule="auto"/>
            <w:ind w:left="480" w:hanging="480"/>
          </w:pPr>
        </w:pPrChange>
      </w:pPr>
      <w:del w:id="4681" w:author="Fatima Maria Pillosu" w:date="2021-02-16T13:46:00Z">
        <w:r w:rsidRPr="0047345F" w:rsidDel="00E54A8B">
          <w:rPr>
            <w:sz w:val="28"/>
            <w:szCs w:val="28"/>
            <w:rPrChange w:id="4682" w:author="Fatima Maria Pillosu" w:date="2021-02-18T15:33:00Z">
              <w:rPr>
                <w:rFonts w:cs="Times New Roman"/>
                <w:noProof/>
                <w:szCs w:val="24"/>
              </w:rPr>
            </w:rPrChange>
          </w:rPr>
          <w:delText xml:space="preserve">Sills, D. M. L., 2009: On the MSC forecasters forums and the future role of the human forecaster. </w:delText>
        </w:r>
        <w:r w:rsidRPr="0047345F" w:rsidDel="00E54A8B">
          <w:rPr>
            <w:sz w:val="28"/>
            <w:szCs w:val="28"/>
            <w:rPrChange w:id="4683" w:author="Fatima Maria Pillosu" w:date="2021-02-18T15:33:00Z">
              <w:rPr>
                <w:rFonts w:cs="Times New Roman"/>
                <w:i/>
                <w:iCs/>
                <w:noProof/>
                <w:szCs w:val="24"/>
              </w:rPr>
            </w:rPrChange>
          </w:rPr>
          <w:delText>Bull. Am. Meteorol. Soc.</w:delText>
        </w:r>
        <w:r w:rsidRPr="0047345F" w:rsidDel="00E54A8B">
          <w:rPr>
            <w:sz w:val="28"/>
            <w:szCs w:val="28"/>
            <w:rPrChange w:id="4684" w:author="Fatima Maria Pillosu" w:date="2021-02-18T15:33:00Z">
              <w:rPr>
                <w:rFonts w:cs="Times New Roman"/>
                <w:noProof/>
                <w:szCs w:val="24"/>
              </w:rPr>
            </w:rPrChange>
          </w:rPr>
          <w:delText xml:space="preserve">, </w:delText>
        </w:r>
        <w:r w:rsidRPr="0047345F" w:rsidDel="00E54A8B">
          <w:rPr>
            <w:sz w:val="28"/>
            <w:szCs w:val="28"/>
            <w:rPrChange w:id="4685" w:author="Fatima Maria Pillosu" w:date="2021-02-18T15:33:00Z">
              <w:rPr>
                <w:rFonts w:cs="Times New Roman"/>
                <w:b/>
                <w:bCs/>
                <w:noProof/>
                <w:szCs w:val="24"/>
              </w:rPr>
            </w:rPrChange>
          </w:rPr>
          <w:delText>90</w:delText>
        </w:r>
        <w:r w:rsidRPr="0047345F" w:rsidDel="00E54A8B">
          <w:rPr>
            <w:sz w:val="28"/>
            <w:szCs w:val="28"/>
            <w:rPrChange w:id="4686" w:author="Fatima Maria Pillosu" w:date="2021-02-18T15:33:00Z">
              <w:rPr>
                <w:rFonts w:cs="Times New Roman"/>
                <w:noProof/>
                <w:szCs w:val="24"/>
              </w:rPr>
            </w:rPrChange>
          </w:rPr>
          <w:delText>, 619–627, https://doi.org/10.1175/2008BAMS2657.1.</w:delText>
        </w:r>
      </w:del>
    </w:p>
    <w:p w14:paraId="57156F9B" w14:textId="1AB96BA9" w:rsidR="00550A9B" w:rsidRPr="0047345F" w:rsidDel="00E54A8B" w:rsidRDefault="00550A9B">
      <w:pPr>
        <w:pStyle w:val="ListParagraph"/>
        <w:rPr>
          <w:del w:id="4687" w:author="Fatima Maria Pillosu" w:date="2021-02-16T13:46:00Z"/>
          <w:sz w:val="28"/>
          <w:szCs w:val="28"/>
          <w:rPrChange w:id="4688" w:author="Fatima Maria Pillosu" w:date="2021-02-18T15:33:00Z">
            <w:rPr>
              <w:del w:id="4689" w:author="Fatima Maria Pillosu" w:date="2021-02-16T13:46:00Z"/>
              <w:rFonts w:cs="Times New Roman"/>
              <w:noProof/>
              <w:szCs w:val="24"/>
            </w:rPr>
          </w:rPrChange>
        </w:rPr>
        <w:pPrChange w:id="4690" w:author="Fatima Maria Pillosu" w:date="2021-02-22T14:31:00Z">
          <w:pPr>
            <w:widowControl w:val="0"/>
            <w:autoSpaceDE w:val="0"/>
            <w:autoSpaceDN w:val="0"/>
            <w:adjustRightInd w:val="0"/>
            <w:spacing w:line="360" w:lineRule="auto"/>
            <w:ind w:left="480" w:hanging="480"/>
          </w:pPr>
        </w:pPrChange>
      </w:pPr>
      <w:del w:id="4691" w:author="Fatima Maria Pillosu" w:date="2021-02-16T13:46:00Z">
        <w:r w:rsidRPr="0047345F" w:rsidDel="00E54A8B">
          <w:rPr>
            <w:sz w:val="28"/>
            <w:szCs w:val="28"/>
            <w:rPrChange w:id="4692" w:author="Fatima Maria Pillosu" w:date="2021-02-18T15:33:00Z">
              <w:rPr>
                <w:rFonts w:cs="Times New Roman"/>
                <w:noProof/>
                <w:szCs w:val="24"/>
              </w:rPr>
            </w:rPrChange>
          </w:rPr>
          <w:delText xml:space="preserve">Taylor, A. L., T. Kox, and D. Johnston, 2018: Communicating high impact weather: Improving warnings and decision making processes. </w:delText>
        </w:r>
        <w:r w:rsidRPr="0047345F" w:rsidDel="00E54A8B">
          <w:rPr>
            <w:sz w:val="28"/>
            <w:szCs w:val="28"/>
            <w:rPrChange w:id="4693" w:author="Fatima Maria Pillosu" w:date="2021-02-18T15:33:00Z">
              <w:rPr>
                <w:rFonts w:cs="Times New Roman"/>
                <w:i/>
                <w:iCs/>
                <w:noProof/>
                <w:szCs w:val="24"/>
              </w:rPr>
            </w:rPrChange>
          </w:rPr>
          <w:delText>Int. J. Disaster Risk Reduct.</w:delText>
        </w:r>
        <w:r w:rsidRPr="0047345F" w:rsidDel="00E54A8B">
          <w:rPr>
            <w:sz w:val="28"/>
            <w:szCs w:val="28"/>
            <w:rPrChange w:id="4694" w:author="Fatima Maria Pillosu" w:date="2021-02-18T15:33:00Z">
              <w:rPr>
                <w:rFonts w:cs="Times New Roman"/>
                <w:noProof/>
                <w:szCs w:val="24"/>
              </w:rPr>
            </w:rPrChange>
          </w:rPr>
          <w:delText xml:space="preserve">, </w:delText>
        </w:r>
        <w:r w:rsidRPr="0047345F" w:rsidDel="00E54A8B">
          <w:rPr>
            <w:sz w:val="28"/>
            <w:szCs w:val="28"/>
            <w:rPrChange w:id="4695" w:author="Fatima Maria Pillosu" w:date="2021-02-18T15:33:00Z">
              <w:rPr>
                <w:rFonts w:cs="Times New Roman"/>
                <w:b/>
                <w:bCs/>
                <w:noProof/>
                <w:szCs w:val="24"/>
              </w:rPr>
            </w:rPrChange>
          </w:rPr>
          <w:delText>30</w:delText>
        </w:r>
        <w:r w:rsidRPr="0047345F" w:rsidDel="00E54A8B">
          <w:rPr>
            <w:sz w:val="28"/>
            <w:szCs w:val="28"/>
            <w:rPrChange w:id="4696" w:author="Fatima Maria Pillosu" w:date="2021-02-18T15:33:00Z">
              <w:rPr>
                <w:rFonts w:cs="Times New Roman"/>
                <w:noProof/>
                <w:szCs w:val="24"/>
              </w:rPr>
            </w:rPrChange>
          </w:rPr>
          <w:delText>, 1–4, https://doi.org/10.1016/j.ijdrr.2018.04.002.</w:delText>
        </w:r>
      </w:del>
    </w:p>
    <w:p w14:paraId="6C6765B9" w14:textId="2126CFEF" w:rsidR="00550A9B" w:rsidRPr="0047345F" w:rsidDel="00E54A8B" w:rsidRDefault="00550A9B">
      <w:pPr>
        <w:pStyle w:val="ListParagraph"/>
        <w:rPr>
          <w:del w:id="4697" w:author="Fatima Maria Pillosu" w:date="2021-02-16T13:46:00Z"/>
          <w:sz w:val="28"/>
          <w:szCs w:val="28"/>
          <w:rPrChange w:id="4698" w:author="Fatima Maria Pillosu" w:date="2021-02-18T15:33:00Z">
            <w:rPr>
              <w:del w:id="4699" w:author="Fatima Maria Pillosu" w:date="2021-02-16T13:46:00Z"/>
              <w:rFonts w:cs="Times New Roman"/>
              <w:noProof/>
              <w:szCs w:val="24"/>
            </w:rPr>
          </w:rPrChange>
        </w:rPr>
        <w:pPrChange w:id="4700" w:author="Fatima Maria Pillosu" w:date="2021-02-22T14:31:00Z">
          <w:pPr>
            <w:widowControl w:val="0"/>
            <w:autoSpaceDE w:val="0"/>
            <w:autoSpaceDN w:val="0"/>
            <w:adjustRightInd w:val="0"/>
            <w:spacing w:line="360" w:lineRule="auto"/>
            <w:ind w:left="480" w:hanging="480"/>
          </w:pPr>
        </w:pPrChange>
      </w:pPr>
      <w:del w:id="4701" w:author="Fatima Maria Pillosu" w:date="2021-02-16T13:46:00Z">
        <w:r w:rsidRPr="0047345F" w:rsidDel="00E54A8B">
          <w:rPr>
            <w:sz w:val="28"/>
            <w:szCs w:val="28"/>
            <w:rPrChange w:id="4702" w:author="Fatima Maria Pillosu" w:date="2021-02-18T15:33:00Z">
              <w:rPr>
                <w:rFonts w:cs="Times New Roman"/>
                <w:noProof/>
                <w:szCs w:val="24"/>
              </w:rPr>
            </w:rPrChange>
          </w:rPr>
          <w:delText xml:space="preserve">UNDRR, 2015: </w:delText>
        </w:r>
        <w:r w:rsidRPr="0047345F" w:rsidDel="00E54A8B">
          <w:rPr>
            <w:sz w:val="28"/>
            <w:szCs w:val="28"/>
            <w:rPrChange w:id="4703" w:author="Fatima Maria Pillosu" w:date="2021-02-18T15:33:00Z">
              <w:rPr>
                <w:rFonts w:cs="Times New Roman"/>
                <w:i/>
                <w:iCs/>
                <w:noProof/>
                <w:szCs w:val="24"/>
              </w:rPr>
            </w:rPrChange>
          </w:rPr>
          <w:delText>Sendai Framework for Disaster Risk Reduction 2015 - 2030</w:delText>
        </w:r>
        <w:r w:rsidRPr="0047345F" w:rsidDel="00E54A8B">
          <w:rPr>
            <w:sz w:val="28"/>
            <w:szCs w:val="28"/>
            <w:rPrChange w:id="4704" w:author="Fatima Maria Pillosu" w:date="2021-02-18T15:33:00Z">
              <w:rPr>
                <w:rFonts w:cs="Times New Roman"/>
                <w:noProof/>
                <w:szCs w:val="24"/>
              </w:rPr>
            </w:rPrChange>
          </w:rPr>
          <w:delText>. https://www.preventionweb.net/files/43291_sendaiframeworkfordrren.pdf.</w:delText>
        </w:r>
      </w:del>
    </w:p>
    <w:p w14:paraId="55B650EF" w14:textId="091F668F" w:rsidR="00550A9B" w:rsidRPr="0047345F" w:rsidDel="00E54A8B" w:rsidRDefault="00550A9B">
      <w:pPr>
        <w:pStyle w:val="ListParagraph"/>
        <w:rPr>
          <w:del w:id="4705" w:author="Fatima Maria Pillosu" w:date="2021-02-16T13:46:00Z"/>
          <w:sz w:val="28"/>
          <w:szCs w:val="28"/>
          <w:rPrChange w:id="4706" w:author="Fatima Maria Pillosu" w:date="2021-02-18T15:33:00Z">
            <w:rPr>
              <w:del w:id="4707" w:author="Fatima Maria Pillosu" w:date="2021-02-16T13:46:00Z"/>
              <w:rFonts w:cs="Times New Roman"/>
              <w:noProof/>
              <w:szCs w:val="24"/>
            </w:rPr>
          </w:rPrChange>
        </w:rPr>
        <w:pPrChange w:id="4708" w:author="Fatima Maria Pillosu" w:date="2021-02-22T14:31:00Z">
          <w:pPr>
            <w:widowControl w:val="0"/>
            <w:autoSpaceDE w:val="0"/>
            <w:autoSpaceDN w:val="0"/>
            <w:adjustRightInd w:val="0"/>
            <w:spacing w:line="360" w:lineRule="auto"/>
            <w:ind w:left="480" w:hanging="480"/>
          </w:pPr>
        </w:pPrChange>
      </w:pPr>
      <w:del w:id="4709" w:author="Fatima Maria Pillosu" w:date="2021-02-16T13:46:00Z">
        <w:r w:rsidRPr="0047345F" w:rsidDel="00E54A8B">
          <w:rPr>
            <w:sz w:val="28"/>
            <w:szCs w:val="28"/>
            <w:rPrChange w:id="4710" w:author="Fatima Maria Pillosu" w:date="2021-02-18T15:33:00Z">
              <w:rPr>
                <w:rFonts w:cs="Times New Roman"/>
                <w:noProof/>
                <w:szCs w:val="24"/>
              </w:rPr>
            </w:rPrChange>
          </w:rPr>
          <w:delText xml:space="preserve">——, 2020: </w:delText>
        </w:r>
        <w:r w:rsidRPr="0047345F" w:rsidDel="00E54A8B">
          <w:rPr>
            <w:sz w:val="28"/>
            <w:szCs w:val="28"/>
            <w:rPrChange w:id="4711" w:author="Fatima Maria Pillosu" w:date="2021-02-18T15:33:00Z">
              <w:rPr>
                <w:rFonts w:cs="Times New Roman"/>
                <w:i/>
                <w:iCs/>
                <w:noProof/>
                <w:szCs w:val="24"/>
              </w:rPr>
            </w:rPrChange>
          </w:rPr>
          <w:delText>The human cost of disasters: an overview of the last 20 years 2000-2019</w:delText>
        </w:r>
        <w:r w:rsidRPr="0047345F" w:rsidDel="00E54A8B">
          <w:rPr>
            <w:sz w:val="28"/>
            <w:szCs w:val="28"/>
            <w:rPrChange w:id="4712" w:author="Fatima Maria Pillosu" w:date="2021-02-18T15:33:00Z">
              <w:rPr>
                <w:rFonts w:cs="Times New Roman"/>
                <w:noProof/>
                <w:szCs w:val="24"/>
              </w:rPr>
            </w:rPrChange>
          </w:rPr>
          <w:delText>. 29 pp. https://www.undrr.org/sites/default/files/inline-files/Human Cost of Disasters 2000-2019 FINAL.pdf.</w:delText>
        </w:r>
      </w:del>
    </w:p>
    <w:p w14:paraId="4E4BBBDD" w14:textId="4F7B582E" w:rsidR="00550A9B" w:rsidRPr="0047345F" w:rsidDel="00E54A8B" w:rsidRDefault="00550A9B">
      <w:pPr>
        <w:pStyle w:val="ListParagraph"/>
        <w:rPr>
          <w:del w:id="4713" w:author="Fatima Maria Pillosu" w:date="2021-02-16T13:46:00Z"/>
          <w:sz w:val="28"/>
          <w:szCs w:val="28"/>
          <w:rPrChange w:id="4714" w:author="Fatima Maria Pillosu" w:date="2021-02-18T15:33:00Z">
            <w:rPr>
              <w:del w:id="4715" w:author="Fatima Maria Pillosu" w:date="2021-02-16T13:46:00Z"/>
              <w:rFonts w:cs="Times New Roman"/>
              <w:noProof/>
              <w:szCs w:val="24"/>
            </w:rPr>
          </w:rPrChange>
        </w:rPr>
        <w:pPrChange w:id="4716" w:author="Fatima Maria Pillosu" w:date="2021-02-22T14:31:00Z">
          <w:pPr>
            <w:widowControl w:val="0"/>
            <w:autoSpaceDE w:val="0"/>
            <w:autoSpaceDN w:val="0"/>
            <w:adjustRightInd w:val="0"/>
            <w:spacing w:line="360" w:lineRule="auto"/>
            <w:ind w:left="480" w:hanging="480"/>
          </w:pPr>
        </w:pPrChange>
      </w:pPr>
      <w:del w:id="4717" w:author="Fatima Maria Pillosu" w:date="2021-02-16T13:46:00Z">
        <w:r w:rsidRPr="0047345F" w:rsidDel="00E54A8B">
          <w:rPr>
            <w:sz w:val="28"/>
            <w:szCs w:val="28"/>
            <w:rPrChange w:id="4718" w:author="Fatima Maria Pillosu" w:date="2021-02-18T15:33:00Z">
              <w:rPr>
                <w:rFonts w:cs="Times New Roman"/>
                <w:noProof/>
                <w:szCs w:val="24"/>
              </w:rPr>
            </w:rPrChange>
          </w:rPr>
          <w:delText xml:space="preserve">Ward, P. J., and Coauthors, 2020: Review article: Natural hazard risk assessments at the global scale. </w:delText>
        </w:r>
        <w:r w:rsidRPr="0047345F" w:rsidDel="00E54A8B">
          <w:rPr>
            <w:sz w:val="28"/>
            <w:szCs w:val="28"/>
            <w:rPrChange w:id="4719" w:author="Fatima Maria Pillosu" w:date="2021-02-18T15:33:00Z">
              <w:rPr>
                <w:rFonts w:cs="Times New Roman"/>
                <w:i/>
                <w:iCs/>
                <w:noProof/>
                <w:szCs w:val="24"/>
              </w:rPr>
            </w:rPrChange>
          </w:rPr>
          <w:delText>Nat. Hazards Earth Syst. Sci.</w:delText>
        </w:r>
        <w:r w:rsidRPr="0047345F" w:rsidDel="00E54A8B">
          <w:rPr>
            <w:sz w:val="28"/>
            <w:szCs w:val="28"/>
            <w:rPrChange w:id="4720" w:author="Fatima Maria Pillosu" w:date="2021-02-18T15:33:00Z">
              <w:rPr>
                <w:rFonts w:cs="Times New Roman"/>
                <w:noProof/>
                <w:szCs w:val="24"/>
              </w:rPr>
            </w:rPrChange>
          </w:rPr>
          <w:delText xml:space="preserve">, </w:delText>
        </w:r>
        <w:r w:rsidRPr="0047345F" w:rsidDel="00E54A8B">
          <w:rPr>
            <w:sz w:val="28"/>
            <w:szCs w:val="28"/>
            <w:rPrChange w:id="4721" w:author="Fatima Maria Pillosu" w:date="2021-02-18T15:33:00Z">
              <w:rPr>
                <w:rFonts w:cs="Times New Roman"/>
                <w:b/>
                <w:bCs/>
                <w:noProof/>
                <w:szCs w:val="24"/>
              </w:rPr>
            </w:rPrChange>
          </w:rPr>
          <w:delText>20</w:delText>
        </w:r>
        <w:r w:rsidRPr="0047345F" w:rsidDel="00E54A8B">
          <w:rPr>
            <w:sz w:val="28"/>
            <w:szCs w:val="28"/>
            <w:rPrChange w:id="4722" w:author="Fatima Maria Pillosu" w:date="2021-02-18T15:33:00Z">
              <w:rPr>
                <w:rFonts w:cs="Times New Roman"/>
                <w:noProof/>
                <w:szCs w:val="24"/>
              </w:rPr>
            </w:rPrChange>
          </w:rPr>
          <w:delText>, 1069–1096, https://doi.org/10.5194/nhess-20-1069-2020.</w:delText>
        </w:r>
      </w:del>
    </w:p>
    <w:p w14:paraId="4A72DB5C" w14:textId="325EC3FD" w:rsidR="00550A9B" w:rsidRPr="0047345F" w:rsidDel="00E54A8B" w:rsidRDefault="00550A9B">
      <w:pPr>
        <w:pStyle w:val="ListParagraph"/>
        <w:rPr>
          <w:del w:id="4723" w:author="Fatima Maria Pillosu" w:date="2021-02-16T13:46:00Z"/>
          <w:sz w:val="28"/>
          <w:szCs w:val="28"/>
          <w:rPrChange w:id="4724" w:author="Fatima Maria Pillosu" w:date="2021-02-18T15:33:00Z">
            <w:rPr>
              <w:del w:id="4725" w:author="Fatima Maria Pillosu" w:date="2021-02-16T13:46:00Z"/>
              <w:rFonts w:cs="Times New Roman"/>
              <w:noProof/>
              <w:szCs w:val="24"/>
            </w:rPr>
          </w:rPrChange>
        </w:rPr>
        <w:pPrChange w:id="4726" w:author="Fatima Maria Pillosu" w:date="2021-02-22T14:31:00Z">
          <w:pPr>
            <w:widowControl w:val="0"/>
            <w:autoSpaceDE w:val="0"/>
            <w:autoSpaceDN w:val="0"/>
            <w:adjustRightInd w:val="0"/>
            <w:spacing w:line="360" w:lineRule="auto"/>
            <w:ind w:left="480" w:hanging="480"/>
          </w:pPr>
        </w:pPrChange>
      </w:pPr>
      <w:del w:id="4727" w:author="Fatima Maria Pillosu" w:date="2021-02-16T13:46:00Z">
        <w:r w:rsidRPr="0047345F" w:rsidDel="00E54A8B">
          <w:rPr>
            <w:sz w:val="28"/>
            <w:szCs w:val="28"/>
            <w:rPrChange w:id="4728" w:author="Fatima Maria Pillosu" w:date="2021-02-18T15:33:00Z">
              <w:rPr>
                <w:rFonts w:cs="Times New Roman"/>
                <w:noProof/>
                <w:szCs w:val="24"/>
              </w:rPr>
            </w:rPrChange>
          </w:rPr>
          <w:delText xml:space="preserve">Wilson, K. A., P. L. Heinselman, P. S. Skinner, J. J. Choate, and K. E. Klockow-McClain, 2019: Meteorologists’ interpretations of storm-scale ensemble-based forecast guidance. </w:delText>
        </w:r>
        <w:r w:rsidRPr="0047345F" w:rsidDel="00E54A8B">
          <w:rPr>
            <w:sz w:val="28"/>
            <w:szCs w:val="28"/>
            <w:rPrChange w:id="4729" w:author="Fatima Maria Pillosu" w:date="2021-02-18T15:33:00Z">
              <w:rPr>
                <w:rFonts w:cs="Times New Roman"/>
                <w:i/>
                <w:iCs/>
                <w:noProof/>
                <w:szCs w:val="24"/>
              </w:rPr>
            </w:rPrChange>
          </w:rPr>
          <w:delText>Weather. Clim. Soc.</w:delText>
        </w:r>
        <w:r w:rsidRPr="0047345F" w:rsidDel="00E54A8B">
          <w:rPr>
            <w:sz w:val="28"/>
            <w:szCs w:val="28"/>
            <w:rPrChange w:id="4730" w:author="Fatima Maria Pillosu" w:date="2021-02-18T15:33:00Z">
              <w:rPr>
                <w:rFonts w:cs="Times New Roman"/>
                <w:noProof/>
                <w:szCs w:val="24"/>
              </w:rPr>
            </w:rPrChange>
          </w:rPr>
          <w:delText xml:space="preserve">, </w:delText>
        </w:r>
        <w:r w:rsidRPr="0047345F" w:rsidDel="00E54A8B">
          <w:rPr>
            <w:sz w:val="28"/>
            <w:szCs w:val="28"/>
            <w:rPrChange w:id="4731" w:author="Fatima Maria Pillosu" w:date="2021-02-18T15:33:00Z">
              <w:rPr>
                <w:rFonts w:cs="Times New Roman"/>
                <w:b/>
                <w:bCs/>
                <w:noProof/>
                <w:szCs w:val="24"/>
              </w:rPr>
            </w:rPrChange>
          </w:rPr>
          <w:delText>11</w:delText>
        </w:r>
        <w:r w:rsidRPr="0047345F" w:rsidDel="00E54A8B">
          <w:rPr>
            <w:sz w:val="28"/>
            <w:szCs w:val="28"/>
            <w:rPrChange w:id="4732" w:author="Fatima Maria Pillosu" w:date="2021-02-18T15:33:00Z">
              <w:rPr>
                <w:rFonts w:cs="Times New Roman"/>
                <w:noProof/>
                <w:szCs w:val="24"/>
              </w:rPr>
            </w:rPrChange>
          </w:rPr>
          <w:delText>, 337–354, https://doi.org/10.1175/WCAS-D-18-0084.1.</w:delText>
        </w:r>
      </w:del>
    </w:p>
    <w:p w14:paraId="33563C9A" w14:textId="1B19FD70" w:rsidR="00550A9B" w:rsidRPr="0047345F" w:rsidDel="00E54A8B" w:rsidRDefault="00550A9B">
      <w:pPr>
        <w:pStyle w:val="ListParagraph"/>
        <w:rPr>
          <w:del w:id="4733" w:author="Fatima Maria Pillosu" w:date="2021-02-16T13:46:00Z"/>
          <w:sz w:val="28"/>
          <w:szCs w:val="28"/>
          <w:rPrChange w:id="4734" w:author="Fatima Maria Pillosu" w:date="2021-02-18T15:33:00Z">
            <w:rPr>
              <w:del w:id="4735" w:author="Fatima Maria Pillosu" w:date="2021-02-16T13:46:00Z"/>
              <w:rFonts w:cs="Times New Roman"/>
              <w:noProof/>
              <w:szCs w:val="24"/>
            </w:rPr>
          </w:rPrChange>
        </w:rPr>
        <w:pPrChange w:id="4736" w:author="Fatima Maria Pillosu" w:date="2021-02-22T14:31:00Z">
          <w:pPr>
            <w:widowControl w:val="0"/>
            <w:autoSpaceDE w:val="0"/>
            <w:autoSpaceDN w:val="0"/>
            <w:adjustRightInd w:val="0"/>
            <w:spacing w:line="360" w:lineRule="auto"/>
            <w:ind w:left="480" w:hanging="480"/>
          </w:pPr>
        </w:pPrChange>
      </w:pPr>
      <w:del w:id="4737" w:author="Fatima Maria Pillosu" w:date="2021-02-16T13:46:00Z">
        <w:r w:rsidRPr="0047345F" w:rsidDel="00E54A8B">
          <w:rPr>
            <w:sz w:val="28"/>
            <w:szCs w:val="28"/>
            <w:rPrChange w:id="4738" w:author="Fatima Maria Pillosu" w:date="2021-02-18T15:33:00Z">
              <w:rPr>
                <w:rFonts w:cs="Times New Roman"/>
                <w:noProof/>
                <w:szCs w:val="24"/>
              </w:rPr>
            </w:rPrChange>
          </w:rPr>
          <w:delText xml:space="preserve">WMO, 2017: HIWeather: A 10-year research project. </w:delText>
        </w:r>
        <w:r w:rsidRPr="0047345F" w:rsidDel="00E54A8B">
          <w:rPr>
            <w:sz w:val="28"/>
            <w:szCs w:val="28"/>
            <w:rPrChange w:id="4739" w:author="Fatima Maria Pillosu" w:date="2021-02-18T15:33:00Z">
              <w:rPr>
                <w:rFonts w:cs="Times New Roman"/>
                <w:i/>
                <w:iCs/>
                <w:noProof/>
                <w:szCs w:val="24"/>
              </w:rPr>
            </w:rPrChange>
          </w:rPr>
          <w:delText>World Meteorological Organization Bulletin (Weather ready, Climate smart - Supporting the 2030 Agenda for Sustainable Development)</w:delText>
        </w:r>
        <w:r w:rsidRPr="0047345F" w:rsidDel="00E54A8B">
          <w:rPr>
            <w:sz w:val="28"/>
            <w:szCs w:val="28"/>
            <w:rPrChange w:id="4740" w:author="Fatima Maria Pillosu" w:date="2021-02-18T15:33:00Z">
              <w:rPr>
                <w:rFonts w:cs="Times New Roman"/>
                <w:noProof/>
                <w:szCs w:val="24"/>
              </w:rPr>
            </w:rPrChange>
          </w:rPr>
          <w:delText>, Vol. 66 of, 45–47.</w:delText>
        </w:r>
      </w:del>
    </w:p>
    <w:p w14:paraId="0E5FB42B" w14:textId="49DBE2A3" w:rsidR="00550A9B" w:rsidRPr="0047345F" w:rsidDel="00E54A8B" w:rsidRDefault="00550A9B">
      <w:pPr>
        <w:pStyle w:val="ListParagraph"/>
        <w:rPr>
          <w:del w:id="4741" w:author="Fatima Maria Pillosu" w:date="2021-02-16T13:46:00Z"/>
          <w:sz w:val="28"/>
          <w:szCs w:val="28"/>
          <w:rPrChange w:id="4742" w:author="Fatima Maria Pillosu" w:date="2021-02-18T15:33:00Z">
            <w:rPr>
              <w:del w:id="4743" w:author="Fatima Maria Pillosu" w:date="2021-02-16T13:46:00Z"/>
              <w:rFonts w:cs="Times New Roman"/>
              <w:noProof/>
              <w:szCs w:val="24"/>
            </w:rPr>
          </w:rPrChange>
        </w:rPr>
        <w:pPrChange w:id="4744" w:author="Fatima Maria Pillosu" w:date="2021-02-22T14:31:00Z">
          <w:pPr>
            <w:widowControl w:val="0"/>
            <w:autoSpaceDE w:val="0"/>
            <w:autoSpaceDN w:val="0"/>
            <w:adjustRightInd w:val="0"/>
            <w:spacing w:line="360" w:lineRule="auto"/>
            <w:ind w:left="480" w:hanging="480"/>
          </w:pPr>
        </w:pPrChange>
      </w:pPr>
      <w:del w:id="4745" w:author="Fatima Maria Pillosu" w:date="2021-02-16T13:46:00Z">
        <w:r w:rsidRPr="0047345F" w:rsidDel="00E54A8B">
          <w:rPr>
            <w:sz w:val="28"/>
            <w:szCs w:val="28"/>
            <w:rPrChange w:id="4746" w:author="Fatima Maria Pillosu" w:date="2021-02-18T15:33:00Z">
              <w:rPr>
                <w:rFonts w:cs="Times New Roman"/>
                <w:noProof/>
                <w:szCs w:val="24"/>
              </w:rPr>
            </w:rPrChange>
          </w:rPr>
          <w:delText xml:space="preserve">Wu, W., R. Emerton, Q. Duan, A. W. Wood, F. Wetterhall, and D. E. Robertson, 2020: Ensemble flood forecasting: Current status and future opportunities. </w:delText>
        </w:r>
        <w:r w:rsidRPr="0047345F" w:rsidDel="00E54A8B">
          <w:rPr>
            <w:sz w:val="28"/>
            <w:szCs w:val="28"/>
            <w:rPrChange w:id="4747" w:author="Fatima Maria Pillosu" w:date="2021-02-18T15:33:00Z">
              <w:rPr>
                <w:rFonts w:cs="Times New Roman"/>
                <w:i/>
                <w:iCs/>
                <w:noProof/>
                <w:szCs w:val="24"/>
              </w:rPr>
            </w:rPrChange>
          </w:rPr>
          <w:delText>Wiley Interdiscip. Rev. Water</w:delText>
        </w:r>
        <w:r w:rsidRPr="0047345F" w:rsidDel="00E54A8B">
          <w:rPr>
            <w:sz w:val="28"/>
            <w:szCs w:val="28"/>
            <w:rPrChange w:id="4748" w:author="Fatima Maria Pillosu" w:date="2021-02-18T15:33:00Z">
              <w:rPr>
                <w:rFonts w:cs="Times New Roman"/>
                <w:noProof/>
                <w:szCs w:val="24"/>
              </w:rPr>
            </w:rPrChange>
          </w:rPr>
          <w:delText>, https://doi.org/10.1002/wat2.1432.</w:delText>
        </w:r>
      </w:del>
    </w:p>
    <w:p w14:paraId="088F8F65" w14:textId="7FFA2F6E" w:rsidR="00550A9B" w:rsidRPr="0047345F" w:rsidDel="00E54A8B" w:rsidRDefault="00550A9B">
      <w:pPr>
        <w:pStyle w:val="ListParagraph"/>
        <w:rPr>
          <w:del w:id="4749" w:author="Fatima Maria Pillosu" w:date="2021-02-16T13:46:00Z"/>
          <w:sz w:val="28"/>
          <w:szCs w:val="28"/>
          <w:rPrChange w:id="4750" w:author="Fatima Maria Pillosu" w:date="2021-02-18T15:33:00Z">
            <w:rPr>
              <w:del w:id="4751" w:author="Fatima Maria Pillosu" w:date="2021-02-16T13:46:00Z"/>
              <w:rFonts w:cs="Times New Roman"/>
              <w:noProof/>
              <w:szCs w:val="24"/>
            </w:rPr>
          </w:rPrChange>
        </w:rPr>
        <w:pPrChange w:id="4752" w:author="Fatima Maria Pillosu" w:date="2021-02-22T14:31:00Z">
          <w:pPr>
            <w:widowControl w:val="0"/>
            <w:autoSpaceDE w:val="0"/>
            <w:autoSpaceDN w:val="0"/>
            <w:adjustRightInd w:val="0"/>
            <w:spacing w:line="360" w:lineRule="auto"/>
            <w:ind w:left="480" w:hanging="480"/>
          </w:pPr>
        </w:pPrChange>
      </w:pPr>
      <w:del w:id="4753" w:author="Fatima Maria Pillosu" w:date="2021-02-16T13:46:00Z">
        <w:r w:rsidRPr="0047345F" w:rsidDel="00E54A8B">
          <w:rPr>
            <w:sz w:val="28"/>
            <w:szCs w:val="28"/>
            <w:rPrChange w:id="4754" w:author="Fatima Maria Pillosu" w:date="2021-02-18T15:33:00Z">
              <w:rPr>
                <w:rFonts w:cs="Times New Roman"/>
                <w:noProof/>
                <w:szCs w:val="24"/>
              </w:rPr>
            </w:rPrChange>
          </w:rPr>
          <w:delText xml:space="preserve">Zeman, C., N. P. Wedi, P. D. Dueben, N. Ban, and C. Schär, 2021: Model intercomparison of COSMO 5.0 and IFS 45r1 at kilometer-scale grid spacing. </w:delText>
        </w:r>
        <w:r w:rsidRPr="0047345F" w:rsidDel="00E54A8B">
          <w:rPr>
            <w:sz w:val="28"/>
            <w:szCs w:val="28"/>
            <w:rPrChange w:id="4755" w:author="Fatima Maria Pillosu" w:date="2021-02-18T15:33:00Z">
              <w:rPr>
                <w:rFonts w:cs="Times New Roman"/>
                <w:i/>
                <w:iCs/>
                <w:noProof/>
                <w:szCs w:val="24"/>
              </w:rPr>
            </w:rPrChange>
          </w:rPr>
          <w:delText>Geosci. Model Dev. [preprint]</w:delText>
        </w:r>
        <w:r w:rsidRPr="0047345F" w:rsidDel="00E54A8B">
          <w:rPr>
            <w:sz w:val="28"/>
            <w:szCs w:val="28"/>
            <w:rPrChange w:id="4756" w:author="Fatima Maria Pillosu" w:date="2021-02-18T15:33:00Z">
              <w:rPr>
                <w:rFonts w:cs="Times New Roman"/>
                <w:noProof/>
                <w:szCs w:val="24"/>
              </w:rPr>
            </w:rPrChange>
          </w:rPr>
          <w:delText>, https://doi.org/https://doi.org/10.5194/gmd-2021-31.</w:delText>
        </w:r>
      </w:del>
    </w:p>
    <w:p w14:paraId="067CCAE5" w14:textId="4A8DF2C3" w:rsidR="00550A9B" w:rsidRPr="0047345F" w:rsidDel="00E54A8B" w:rsidRDefault="00550A9B">
      <w:pPr>
        <w:pStyle w:val="ListParagraph"/>
        <w:rPr>
          <w:del w:id="4757" w:author="Fatima Maria Pillosu" w:date="2021-02-16T13:46:00Z"/>
          <w:sz w:val="28"/>
          <w:szCs w:val="28"/>
          <w:rPrChange w:id="4758" w:author="Fatima Maria Pillosu" w:date="2021-02-18T15:33:00Z">
            <w:rPr>
              <w:del w:id="4759" w:author="Fatima Maria Pillosu" w:date="2021-02-16T13:46:00Z"/>
              <w:rFonts w:cs="Times New Roman"/>
              <w:noProof/>
            </w:rPr>
          </w:rPrChange>
        </w:rPr>
        <w:pPrChange w:id="4760" w:author="Fatima Maria Pillosu" w:date="2021-02-22T14:31:00Z">
          <w:pPr>
            <w:widowControl w:val="0"/>
            <w:autoSpaceDE w:val="0"/>
            <w:autoSpaceDN w:val="0"/>
            <w:adjustRightInd w:val="0"/>
            <w:spacing w:line="360" w:lineRule="auto"/>
            <w:ind w:left="480" w:hanging="480"/>
          </w:pPr>
        </w:pPrChange>
      </w:pPr>
      <w:del w:id="4761" w:author="Fatima Maria Pillosu" w:date="2021-02-16T13:46:00Z">
        <w:r w:rsidRPr="0047345F" w:rsidDel="00E54A8B">
          <w:rPr>
            <w:sz w:val="28"/>
            <w:szCs w:val="28"/>
            <w:rPrChange w:id="4762" w:author="Fatima Maria Pillosu" w:date="2021-02-18T15:33:00Z">
              <w:rPr>
                <w:rFonts w:cs="Times New Roman"/>
                <w:noProof/>
                <w:szCs w:val="24"/>
              </w:rPr>
            </w:rPrChange>
          </w:rPr>
          <w:delText xml:space="preserve">Zhang, Q., and Coauthors, 2019: Increasing the value of weather-related warnings. </w:delText>
        </w:r>
        <w:r w:rsidRPr="0047345F" w:rsidDel="00E54A8B">
          <w:rPr>
            <w:sz w:val="28"/>
            <w:szCs w:val="28"/>
            <w:rPrChange w:id="4763" w:author="Fatima Maria Pillosu" w:date="2021-02-18T15:33:00Z">
              <w:rPr>
                <w:rFonts w:cs="Times New Roman"/>
                <w:i/>
                <w:iCs/>
                <w:noProof/>
                <w:szCs w:val="24"/>
              </w:rPr>
            </w:rPrChange>
          </w:rPr>
          <w:delText>Sci. Bull.</w:delText>
        </w:r>
        <w:r w:rsidRPr="0047345F" w:rsidDel="00E54A8B">
          <w:rPr>
            <w:sz w:val="28"/>
            <w:szCs w:val="28"/>
            <w:rPrChange w:id="4764" w:author="Fatima Maria Pillosu" w:date="2021-02-18T15:33:00Z">
              <w:rPr>
                <w:rFonts w:cs="Times New Roman"/>
                <w:noProof/>
                <w:szCs w:val="24"/>
              </w:rPr>
            </w:rPrChange>
          </w:rPr>
          <w:delText xml:space="preserve">, </w:delText>
        </w:r>
        <w:r w:rsidRPr="0047345F" w:rsidDel="00E54A8B">
          <w:rPr>
            <w:sz w:val="28"/>
            <w:szCs w:val="28"/>
            <w:rPrChange w:id="4765" w:author="Fatima Maria Pillosu" w:date="2021-02-18T15:33:00Z">
              <w:rPr>
                <w:rFonts w:cs="Times New Roman"/>
                <w:b/>
                <w:bCs/>
                <w:noProof/>
                <w:szCs w:val="24"/>
              </w:rPr>
            </w:rPrChange>
          </w:rPr>
          <w:delText>64</w:delText>
        </w:r>
        <w:r w:rsidRPr="0047345F" w:rsidDel="00E54A8B">
          <w:rPr>
            <w:sz w:val="28"/>
            <w:szCs w:val="28"/>
            <w:rPrChange w:id="4766" w:author="Fatima Maria Pillosu" w:date="2021-02-18T15:33:00Z">
              <w:rPr>
                <w:rFonts w:cs="Times New Roman"/>
                <w:noProof/>
                <w:szCs w:val="24"/>
              </w:rPr>
            </w:rPrChange>
          </w:rPr>
          <w:delText>, 647–649, https://doi.org/10.1016/j.scib.2019.04.003.</w:delText>
        </w:r>
      </w:del>
    </w:p>
    <w:p w14:paraId="6C2066D0" w14:textId="42A70CB7" w:rsidR="00426C06" w:rsidRPr="00026E90" w:rsidRDefault="00426C06">
      <w:pPr>
        <w:pStyle w:val="ListParagraph"/>
        <w:rPr>
          <w:szCs w:val="24"/>
        </w:rPr>
        <w:pPrChange w:id="4767" w:author="Fatima Maria Pillosu" w:date="2021-02-22T14:31:00Z">
          <w:pPr>
            <w:spacing w:line="240" w:lineRule="auto"/>
          </w:pPr>
        </w:pPrChange>
      </w:pPr>
      <w:del w:id="4768" w:author="Fatima Maria Pillosu" w:date="2021-02-16T13:46:00Z">
        <w:r w:rsidRPr="0047345F" w:rsidDel="00E54A8B">
          <w:rPr>
            <w:sz w:val="28"/>
            <w:szCs w:val="28"/>
            <w:rPrChange w:id="4769" w:author="Fatima Maria Pillosu" w:date="2021-02-18T15:33:00Z">
              <w:rPr>
                <w:szCs w:val="24"/>
              </w:rPr>
            </w:rPrChange>
          </w:rPr>
          <w:fldChar w:fldCharType="end"/>
        </w:r>
      </w:del>
    </w:p>
    <w:sectPr w:rsidR="00426C06" w:rsidRPr="00026E90" w:rsidSect="00F66924">
      <w:pgSz w:w="11906" w:h="16838"/>
      <w:pgMar w:top="1418" w:right="1418" w:bottom="1418" w:left="1418" w:header="709" w:footer="709" w:gutter="0"/>
      <w:lnNumType w:countBy="1" w:restart="continuous"/>
      <w:cols w:space="708"/>
      <w:docGrid w:linePitch="360"/>
      <w:sectPrChange w:id="4770" w:author="Fatima Pillosu" w:date="2021-02-15T09:11:00Z">
        <w:sectPr w:rsidR="00426C06" w:rsidRPr="00026E90" w:rsidSect="00F66924">
          <w:pgMar w:top="1418" w:right="1701" w:bottom="1418" w:left="1701" w:header="709" w:footer="709"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5" w:author="Christel Prudhomme" w:date="2021-02-18T16:52:00Z" w:initials="CP">
    <w:p w14:paraId="757032B2" w14:textId="2D5FB613" w:rsidR="009D0849" w:rsidRDefault="009D0849">
      <w:pPr>
        <w:pStyle w:val="CommentText"/>
      </w:pPr>
      <w:r>
        <w:rPr>
          <w:rStyle w:val="CommentReference"/>
        </w:rPr>
        <w:annotationRef/>
      </w:r>
      <w:r>
        <w:t>do you really need them all?</w:t>
      </w:r>
    </w:p>
  </w:comment>
  <w:comment w:id="266" w:author="Fatima Pillosu" w:date="2021-03-17T11:57:00Z" w:initials="FMP">
    <w:p w14:paraId="006CBBF9" w14:textId="15B563D6" w:rsidR="009D0849" w:rsidRDefault="009D0849">
      <w:pPr>
        <w:pStyle w:val="CommentText"/>
      </w:pPr>
      <w:r>
        <w:rPr>
          <w:rStyle w:val="CommentReference"/>
        </w:rPr>
        <w:annotationRef/>
      </w:r>
      <w:r>
        <w:t>Is it that bad having all those references? I can delete the oldest, would it be ok?</w:t>
      </w:r>
    </w:p>
  </w:comment>
  <w:comment w:id="280" w:author="Christel Prudhomme" w:date="2021-02-18T16:53:00Z" w:initials="CP">
    <w:p w14:paraId="396B9C81" w14:textId="51D981A0" w:rsidR="009D0849" w:rsidRDefault="009D0849">
      <w:pPr>
        <w:pStyle w:val="CommentText"/>
      </w:pPr>
      <w:r>
        <w:rPr>
          <w:rStyle w:val="CommentReference"/>
        </w:rPr>
        <w:annotationRef/>
      </w:r>
      <w:r>
        <w:t>same as before</w:t>
      </w:r>
    </w:p>
  </w:comment>
  <w:comment w:id="281" w:author="Fatima Pillosu" w:date="2021-03-17T11:58:00Z" w:initials="FMP">
    <w:p w14:paraId="1030F979" w14:textId="03A6D50E" w:rsidR="009D0849" w:rsidRDefault="009D0849">
      <w:pPr>
        <w:pStyle w:val="CommentText"/>
      </w:pPr>
      <w:r>
        <w:rPr>
          <w:rStyle w:val="CommentReference"/>
        </w:rPr>
        <w:annotationRef/>
      </w:r>
      <w:r>
        <w:t>as before</w:t>
      </w:r>
    </w:p>
  </w:comment>
  <w:comment w:id="1471" w:author="Christel Prudhomme" w:date="2021-02-18T17:00:00Z" w:initials="CP">
    <w:p w14:paraId="7327C550" w14:textId="41BC117C" w:rsidR="009D0849" w:rsidRDefault="009D0849">
      <w:pPr>
        <w:pStyle w:val="CommentText"/>
      </w:pPr>
      <w:r>
        <w:rPr>
          <w:rStyle w:val="CommentReference"/>
        </w:rPr>
        <w:annotationRef/>
      </w:r>
      <w:r>
        <w:t>this is different from what you state earlier</w:t>
      </w:r>
    </w:p>
  </w:comment>
  <w:comment w:id="1472" w:author="Hannah Cloke" w:date="2021-02-18T19:22:00Z" w:initials="HC">
    <w:p w14:paraId="2A42144E" w14:textId="043CCC64" w:rsidR="009D0849" w:rsidRDefault="009D0849">
      <w:pPr>
        <w:pStyle w:val="CommentText"/>
      </w:pPr>
      <w:r>
        <w:rPr>
          <w:rStyle w:val="CommentReference"/>
        </w:rPr>
        <w:annotationRef/>
      </w:r>
      <w:r>
        <w:t>yes agree – be consistent</w:t>
      </w:r>
    </w:p>
  </w:comment>
  <w:comment w:id="1503" w:author="Christel Prudhomme" w:date="2021-02-18T17:01:00Z" w:initials="CP">
    <w:p w14:paraId="2838FBB5" w14:textId="2AB8E1D8" w:rsidR="009D0849" w:rsidRDefault="009D0849">
      <w:pPr>
        <w:pStyle w:val="CommentText"/>
      </w:pPr>
      <w:r>
        <w:rPr>
          <w:rStyle w:val="CommentReference"/>
        </w:rPr>
        <w:annotationRef/>
      </w:r>
      <w:r>
        <w:t>It is too difficult to define. I suggest you avoid usefulness and focus on easiness of interpretation instead</w:t>
      </w:r>
    </w:p>
  </w:comment>
  <w:comment w:id="1504" w:author="Hannah Cloke" w:date="2021-02-18T19:22:00Z" w:initials="HC">
    <w:p w14:paraId="4B2201FC" w14:textId="35D6C709" w:rsidR="009D0849" w:rsidRDefault="009D0849">
      <w:pPr>
        <w:pStyle w:val="CommentText"/>
      </w:pPr>
      <w:r>
        <w:rPr>
          <w:rStyle w:val="CommentReference"/>
        </w:rPr>
        <w:annotationRef/>
      </w:r>
      <w:r>
        <w:t>No I don’t think so actually, becvuase it is about the perception of usefulness not the usefulness per se ??</w:t>
      </w:r>
    </w:p>
  </w:comment>
  <w:comment w:id="1558" w:author="Hannah Cloke" w:date="2021-02-18T19:24:00Z" w:initials="HC">
    <w:p w14:paraId="7B25FEEC" w14:textId="0D1AE8AD" w:rsidR="009D0849" w:rsidRDefault="009D0849">
      <w:pPr>
        <w:pStyle w:val="CommentText"/>
      </w:pPr>
      <w:r>
        <w:rPr>
          <w:rStyle w:val="CommentReference"/>
        </w:rPr>
        <w:annotationRef/>
      </w:r>
      <w:r>
        <w:t>For who?</w:t>
      </w:r>
    </w:p>
  </w:comment>
  <w:comment w:id="1561" w:author="Christel Prudhomme" w:date="2021-02-18T17:02:00Z" w:initials="CP">
    <w:p w14:paraId="22FAC7B2" w14:textId="16D0A234" w:rsidR="009D0849" w:rsidRDefault="009D0849">
      <w:pPr>
        <w:pStyle w:val="CommentText"/>
      </w:pPr>
      <w:r>
        <w:rPr>
          <w:rStyle w:val="CommentReference"/>
        </w:rPr>
        <w:annotationRef/>
      </w:r>
      <w:r>
        <w:t>not very clear</w:t>
      </w:r>
    </w:p>
  </w:comment>
  <w:comment w:id="1562" w:author="Hannah Cloke" w:date="2021-02-18T19:25:00Z" w:initials="HC">
    <w:p w14:paraId="3DB9A96F" w14:textId="0A672605" w:rsidR="009D0849" w:rsidRDefault="009D0849">
      <w:pPr>
        <w:pStyle w:val="CommentText"/>
      </w:pPr>
      <w:r>
        <w:rPr>
          <w:rStyle w:val="CommentReference"/>
        </w:rPr>
        <w:annotationRef/>
      </w:r>
      <w:r>
        <w:t>agree this paragraph needs rethinking – what is it you want to say? Say it out loud first in no more than 10 words…..</w:t>
      </w:r>
    </w:p>
  </w:comment>
  <w:comment w:id="1564" w:author="Hannah Cloke" w:date="2021-02-18T19:23:00Z" w:initials="HC">
    <w:p w14:paraId="65590692" w14:textId="2A27E93B" w:rsidR="009D0849" w:rsidRDefault="009D0849">
      <w:pPr>
        <w:pStyle w:val="CommentText"/>
      </w:pPr>
      <w:r>
        <w:rPr>
          <w:rStyle w:val="CommentReference"/>
        </w:rPr>
        <w:annotationRef/>
      </w:r>
      <w:r>
        <w:t>what is at point 1 and point 2? Just say it in words</w:t>
      </w:r>
    </w:p>
  </w:comment>
  <w:comment w:id="1554" w:author="Christel Prudhomme" w:date="2021-02-18T17:02:00Z" w:initials="CP">
    <w:p w14:paraId="701EA8BF" w14:textId="6593E6CE" w:rsidR="009D0849" w:rsidRDefault="009D0849">
      <w:pPr>
        <w:pStyle w:val="CommentText"/>
      </w:pPr>
      <w:r>
        <w:rPr>
          <w:rStyle w:val="CommentReference"/>
        </w:rPr>
        <w:annotationRef/>
      </w:r>
      <w:r>
        <w:t>I am not sure what is the point of this paragraph. For me it does not bring anything .</w:t>
      </w:r>
    </w:p>
  </w:comment>
  <w:comment w:id="1694" w:author="Christel Prudhomme" w:date="2021-02-18T17:10:00Z" w:initials="CP">
    <w:p w14:paraId="4CEFC343" w14:textId="49D98AAF" w:rsidR="009D0849" w:rsidRDefault="009D0849">
      <w:pPr>
        <w:pStyle w:val="CommentText"/>
      </w:pPr>
      <w:r>
        <w:rPr>
          <w:rStyle w:val="CommentReference"/>
        </w:rPr>
        <w:annotationRef/>
      </w:r>
      <w:r>
        <w:t xml:space="preserve">I find this really clear and nicely written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83" w:author="Christel Prudhomme" w:date="2021-02-18T17:48:00Z" w:initials="CP">
    <w:p w14:paraId="4C95D4CE" w14:textId="11AC84AA" w:rsidR="009D0849" w:rsidRDefault="009D0849">
      <w:pPr>
        <w:pStyle w:val="CommentText"/>
      </w:pPr>
      <w:r>
        <w:rPr>
          <w:rStyle w:val="CommentReference"/>
        </w:rPr>
        <w:annotationRef/>
      </w:r>
      <w:r>
        <w:t>I think it needs to be sharpen with more information on what was actually expected and done. I would not be able to do the same thing at all as I still don’t know what was done…</w:t>
      </w:r>
    </w:p>
    <w:p w14:paraId="226A3611" w14:textId="37BCC0F3" w:rsidR="009D0849" w:rsidRDefault="009D0849">
      <w:pPr>
        <w:pStyle w:val="CommentText"/>
      </w:pPr>
    </w:p>
    <w:p w14:paraId="5F43089C" w14:textId="4AB2CD0F" w:rsidR="009D0849" w:rsidRDefault="009D0849">
      <w:pPr>
        <w:pStyle w:val="CommentText"/>
      </w:pPr>
      <w:r>
        <w:t>Maybe you need to have a 1 sections:</w:t>
      </w:r>
    </w:p>
    <w:p w14:paraId="48718C85" w14:textId="040139D5" w:rsidR="009D0849" w:rsidRDefault="009D0849">
      <w:pPr>
        <w:pStyle w:val="CommentText"/>
      </w:pPr>
      <w:r>
        <w:t>- participants</w:t>
      </w:r>
    </w:p>
    <w:p w14:paraId="3E14561A" w14:textId="2EDE8FEA" w:rsidR="009D0849" w:rsidRDefault="009D0849">
      <w:pPr>
        <w:pStyle w:val="CommentText"/>
      </w:pPr>
      <w:r>
        <w:t>- experiment design (2 phases; emails/ telecon; etc…)</w:t>
      </w:r>
    </w:p>
    <w:p w14:paraId="2B43D78E" w14:textId="10F94AE0" w:rsidR="009D0849" w:rsidRDefault="009D0849">
      <w:pPr>
        <w:pStyle w:val="CommentText"/>
      </w:pPr>
      <w:r>
        <w:t>- analysis (what did you ask participants, what did you do to analyse the responses, etc…)</w:t>
      </w:r>
    </w:p>
    <w:p w14:paraId="71E14514" w14:textId="77777777" w:rsidR="009D0849" w:rsidRDefault="009D0849">
      <w:pPr>
        <w:pStyle w:val="CommentText"/>
      </w:pPr>
    </w:p>
    <w:p w14:paraId="5BDC9214" w14:textId="1E460B1B" w:rsidR="009D0849" w:rsidRDefault="009D0849">
      <w:pPr>
        <w:pStyle w:val="CommentText"/>
      </w:pPr>
      <w:r>
        <w:t>And please remove all your limitation text and put in in discussion!</w:t>
      </w:r>
    </w:p>
    <w:p w14:paraId="0DEE8E10" w14:textId="14249E60" w:rsidR="009D0849" w:rsidRDefault="009D0849">
      <w:pPr>
        <w:pStyle w:val="CommentText"/>
      </w:pPr>
    </w:p>
  </w:comment>
  <w:comment w:id="2484" w:author="Hannah Cloke" w:date="2021-02-18T19:28:00Z" w:initials="HC">
    <w:p w14:paraId="42510902" w14:textId="30A8E8B4" w:rsidR="009D0849" w:rsidRDefault="009D0849">
      <w:pPr>
        <w:pStyle w:val="CommentText"/>
      </w:pPr>
      <w:r>
        <w:rPr>
          <w:rStyle w:val="CommentReference"/>
        </w:rPr>
        <w:annotationRef/>
      </w:r>
      <w:r>
        <w:t>Yes - agreed</w:t>
      </w:r>
    </w:p>
  </w:comment>
  <w:comment w:id="2615" w:author="Hannah Cloke" w:date="2021-02-18T19:30:00Z" w:initials="HC">
    <w:p w14:paraId="220CFEC0" w14:textId="17EDD203" w:rsidR="009D0849" w:rsidRDefault="009D0849">
      <w:pPr>
        <w:pStyle w:val="CommentText"/>
      </w:pPr>
      <w:r>
        <w:rPr>
          <w:rStyle w:val="CommentReference"/>
        </w:rPr>
        <w:annotationRef/>
      </w:r>
      <w:r>
        <w:t>If you say year this can be confused 12 months via til end of calendar year – so easier to stick with months</w:t>
      </w:r>
    </w:p>
  </w:comment>
  <w:comment w:id="2667" w:author="Fatima Maria" w:date="2021-02-24T10:54:00Z" w:initials="FM">
    <w:p w14:paraId="1ACC1368" w14:textId="42158D3B" w:rsidR="009D0849" w:rsidRDefault="009D0849">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0C2E8023" w14:textId="77777777" w:rsidR="009D0849" w:rsidRDefault="009D0849">
      <w:pPr>
        <w:pStyle w:val="CommentText"/>
      </w:pPr>
      <w:r>
        <w:t>I just removed the “negative” parts, and keep the reason why I took this approach, without saying I did not take another one.</w:t>
      </w:r>
    </w:p>
    <w:p w14:paraId="2CD2D5B6" w14:textId="0A4867A6" w:rsidR="009D0849" w:rsidRDefault="009D0849" w:rsidP="007800E8">
      <w:pPr>
        <w:pStyle w:val="CommentText"/>
      </w:pPr>
      <w:r>
        <w:t>What do you think?</w:t>
      </w:r>
    </w:p>
  </w:comment>
  <w:comment w:id="2693" w:author="Christel Prudhomme" w:date="2021-02-18T17:31:00Z" w:initials="CP">
    <w:p w14:paraId="11163F63" w14:textId="7A930744" w:rsidR="009D0849" w:rsidRDefault="009D0849">
      <w:pPr>
        <w:pStyle w:val="CommentText"/>
      </w:pPr>
      <w:r>
        <w:rPr>
          <w:rStyle w:val="CommentReference"/>
        </w:rPr>
        <w:annotationRef/>
      </w:r>
      <w:r>
        <w:t>see above my concern about this perceived usefulness</w:t>
      </w:r>
    </w:p>
  </w:comment>
  <w:comment w:id="2694" w:author="Hannah Cloke" w:date="2021-02-18T19:37:00Z" w:initials="HC">
    <w:p w14:paraId="56A60158" w14:textId="4E956092" w:rsidR="009D0849" w:rsidRDefault="009D0849">
      <w:pPr>
        <w:pStyle w:val="CommentText"/>
      </w:pPr>
      <w:r>
        <w:rPr>
          <w:rStyle w:val="CommentReference"/>
        </w:rPr>
        <w:annotationRef/>
      </w:r>
      <w:r>
        <w:t>I like perception of utility – but it does need defining and perhaps better referencing in the beginning in order to provide the relevant context</w:t>
      </w:r>
    </w:p>
  </w:comment>
  <w:comment w:id="2695" w:author="Fatima Maria" w:date="2021-02-24T09:56:00Z" w:initials="FM">
    <w:p w14:paraId="38299DB9" w14:textId="060AF2DA" w:rsidR="009D0849" w:rsidRDefault="009D0849" w:rsidP="00DA17FD">
      <w:pPr>
        <w:pStyle w:val="CommentText"/>
        <w:ind w:firstLine="0"/>
      </w:pPr>
      <w:r>
        <w:rPr>
          <w:rStyle w:val="CommentReference"/>
        </w:rPr>
        <w:annotationRef/>
      </w:r>
      <w:r>
        <w:t>Where and how I define the “perceived usefulness”. I mean, how “usefulness” would normally be measured?</w:t>
      </w:r>
    </w:p>
  </w:comment>
  <w:comment w:id="2705" w:author="Christel Prudhomme" w:date="2021-02-18T17:32:00Z" w:initials="CP">
    <w:p w14:paraId="68FF53B6" w14:textId="64B37296" w:rsidR="009D0849" w:rsidRDefault="009D0849">
      <w:pPr>
        <w:pStyle w:val="CommentText"/>
      </w:pPr>
      <w:r>
        <w:rPr>
          <w:rStyle w:val="CommentReference"/>
        </w:rPr>
        <w:annotationRef/>
      </w:r>
      <w:r>
        <w:t>of what?</w:t>
      </w:r>
    </w:p>
  </w:comment>
  <w:comment w:id="2776" w:author="Christel Prudhomme" w:date="2021-02-18T17:37:00Z" w:initials="CP">
    <w:p w14:paraId="3A34BF93" w14:textId="1EAA3C07" w:rsidR="009D0849" w:rsidRDefault="009D0849">
      <w:pPr>
        <w:pStyle w:val="CommentText"/>
      </w:pPr>
      <w:r>
        <w:rPr>
          <w:rStyle w:val="CommentReference"/>
        </w:rPr>
        <w:annotationRef/>
      </w:r>
      <w:r>
        <w:t>so you still have not said what was analysed nor how. I guess through emails?</w:t>
      </w:r>
    </w:p>
  </w:comment>
  <w:comment w:id="2833" w:author="Fatima Maria" w:date="2021-02-24T11:26:00Z" w:initials="FM">
    <w:p w14:paraId="26F9DE17" w14:textId="77777777" w:rsidR="009D0849" w:rsidRDefault="009D0849">
      <w:pPr>
        <w:pStyle w:val="CommentText"/>
      </w:pPr>
      <w:r>
        <w:rPr>
          <w:rStyle w:val="CommentReference"/>
        </w:rPr>
        <w:annotationRef/>
      </w:r>
      <w:r>
        <w:t>The same comment that I did before. I removed the implications of this choice, but I kept the reason for taking this approach.</w:t>
      </w:r>
    </w:p>
    <w:p w14:paraId="50F2FBB2" w14:textId="6A0D841E" w:rsidR="009D0849" w:rsidRDefault="009D0849">
      <w:pPr>
        <w:pStyle w:val="CommentText"/>
      </w:pPr>
      <w:r>
        <w:t>What do you think.</w:t>
      </w:r>
    </w:p>
  </w:comment>
  <w:comment w:id="2933" w:author="Christel Prudhomme" w:date="2021-02-18T17:40:00Z" w:initials="CP">
    <w:p w14:paraId="0389DF12" w14:textId="47B05C12" w:rsidR="009D0849" w:rsidRDefault="009D0849">
      <w:pPr>
        <w:pStyle w:val="CommentText"/>
      </w:pPr>
      <w:r>
        <w:rPr>
          <w:rStyle w:val="CommentReference"/>
        </w:rPr>
        <w:annotationRef/>
      </w:r>
      <w:r>
        <w:t>I think this should be in the discussion: was the approach taken affective? What were the advantages/ limitations? etc…</w:t>
      </w:r>
    </w:p>
  </w:comment>
  <w:comment w:id="2934" w:author="Hannah Cloke" w:date="2021-02-18T19:41:00Z" w:initials="HC">
    <w:p w14:paraId="3B55858C" w14:textId="77777777" w:rsidR="009D0849" w:rsidRDefault="009D0849">
      <w:pPr>
        <w:pStyle w:val="CommentText"/>
      </w:pPr>
      <w:r>
        <w:rPr>
          <w:rStyle w:val="CommentReference"/>
        </w:rPr>
        <w:annotationRef/>
      </w:r>
      <w:r>
        <w:t>Of course the rationale for the selection of this interview method should be in the methods</w:t>
      </w:r>
    </w:p>
    <w:p w14:paraId="4A97A47F" w14:textId="77777777" w:rsidR="009D0849" w:rsidRDefault="009D0849">
      <w:pPr>
        <w:pStyle w:val="CommentText"/>
      </w:pPr>
      <w:r>
        <w:t>The implications for this method on the results found can be discussed in the discussion</w:t>
      </w:r>
    </w:p>
    <w:p w14:paraId="0C296713" w14:textId="58913258" w:rsidR="009D0849" w:rsidRDefault="009D0849">
      <w:pPr>
        <w:pStyle w:val="CommentText"/>
      </w:pPr>
      <w:r>
        <w:t>There are two different points here</w:t>
      </w:r>
    </w:p>
  </w:comment>
  <w:comment w:id="3112" w:author="Christel Prudhomme" w:date="2021-02-18T17:48:00Z" w:initials="CP">
    <w:p w14:paraId="4C42E77E" w14:textId="6469BD1A" w:rsidR="009D0849" w:rsidRDefault="009D0849">
      <w:pPr>
        <w:pStyle w:val="CommentText"/>
      </w:pPr>
      <w:r>
        <w:rPr>
          <w:rStyle w:val="CommentReference"/>
        </w:rPr>
        <w:annotationRef/>
      </w:r>
      <w:r>
        <w:t>on which data?</w:t>
      </w:r>
    </w:p>
  </w:comment>
  <w:comment w:id="3135" w:author="Christel Prudhomme" w:date="2021-02-18T17:28:00Z" w:initials="CP">
    <w:p w14:paraId="053E5E59" w14:textId="77777777" w:rsidR="009D0849" w:rsidRDefault="009D0849" w:rsidP="000C5CD1">
      <w:pPr>
        <w:pStyle w:val="CommentText"/>
      </w:pPr>
      <w:r>
        <w:rPr>
          <w:rStyle w:val="CommentReference"/>
        </w:rPr>
        <w:annotationRef/>
      </w:r>
      <w:r>
        <w:t>it is still not clear to me what you asked them to do.</w:t>
      </w:r>
    </w:p>
    <w:p w14:paraId="44B6404B" w14:textId="77777777" w:rsidR="009D0849" w:rsidRDefault="009D0849" w:rsidP="000C5CD1">
      <w:pPr>
        <w:pStyle w:val="CommentText"/>
      </w:pPr>
      <w:r>
        <w:t>I would keep it to what was asked ()and not to mention what was not asked and why…), but make it more explicit: for every heavy rainfall event, provide a forecast interpretation based on ecPoint rainfall? Did they have to log something else?</w:t>
      </w:r>
    </w:p>
  </w:comment>
  <w:comment w:id="3136" w:author="Hannah Cloke" w:date="2021-02-18T19:33:00Z" w:initials="HC">
    <w:p w14:paraId="1ECD4D6C" w14:textId="77777777" w:rsidR="009D0849" w:rsidRDefault="009D0849" w:rsidP="000C5CD1">
      <w:pPr>
        <w:pStyle w:val="CommentText"/>
      </w:pPr>
      <w:r>
        <w:rPr>
          <w:rStyle w:val="CommentReference"/>
        </w:rPr>
        <w:annotationRef/>
      </w:r>
      <w:r>
        <w:t xml:space="preserve">Yes I would agree that it could not be repeated right now because I don’t have enough information. Imagine you want someone to come along and ask exactly what you did to another centre….. what is the instruction manual – can you make it like the self directions for taking a covid test…. Make it idiot proof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032B2" w15:done="0"/>
  <w15:commentEx w15:paraId="006CBBF9" w15:paraIdParent="757032B2" w15:done="0"/>
  <w15:commentEx w15:paraId="396B9C81" w15:done="0"/>
  <w15:commentEx w15:paraId="1030F979" w15:paraIdParent="396B9C81" w15:done="0"/>
  <w15:commentEx w15:paraId="7327C550" w15:done="0"/>
  <w15:commentEx w15:paraId="2A42144E" w15:paraIdParent="7327C550" w15:done="0"/>
  <w15:commentEx w15:paraId="2838FBB5" w15:done="0"/>
  <w15:commentEx w15:paraId="4B2201FC" w15:paraIdParent="2838FBB5" w15:done="0"/>
  <w15:commentEx w15:paraId="7B25FEEC" w15:done="0"/>
  <w15:commentEx w15:paraId="22FAC7B2" w15:done="0"/>
  <w15:commentEx w15:paraId="3DB9A96F" w15:paraIdParent="22FAC7B2" w15:done="0"/>
  <w15:commentEx w15:paraId="65590692" w15:done="0"/>
  <w15:commentEx w15:paraId="701EA8BF" w15:done="0"/>
  <w15:commentEx w15:paraId="4CEFC343" w15:done="0"/>
  <w15:commentEx w15:paraId="0DEE8E10" w15:done="0"/>
  <w15:commentEx w15:paraId="42510902" w15:paraIdParent="0DEE8E10" w15:done="0"/>
  <w15:commentEx w15:paraId="220CFEC0" w15:done="0"/>
  <w15:commentEx w15:paraId="2CD2D5B6" w15:done="0"/>
  <w15:commentEx w15:paraId="11163F63" w15:done="0"/>
  <w15:commentEx w15:paraId="56A60158" w15:paraIdParent="11163F63" w15:done="0"/>
  <w15:commentEx w15:paraId="38299DB9" w15:paraIdParent="11163F63" w15:done="0"/>
  <w15:commentEx w15:paraId="68FF53B6" w15:done="0"/>
  <w15:commentEx w15:paraId="3A34BF93" w15:done="0"/>
  <w15:commentEx w15:paraId="50F2FBB2" w15:done="0"/>
  <w15:commentEx w15:paraId="0389DF12" w15:done="0"/>
  <w15:commentEx w15:paraId="0C296713" w15:paraIdParent="0389DF12" w15:done="0"/>
  <w15:commentEx w15:paraId="4C42E77E" w15:done="0"/>
  <w15:commentEx w15:paraId="44B6404B" w15:done="0"/>
  <w15:commentEx w15:paraId="1ECD4D6C" w15:paraIdParent="44B640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6D14" w16cex:dateUtc="2021-03-17T11:57:00Z"/>
  <w16cex:commentExtensible w16cex:durableId="23FC6D49" w16cex:dateUtc="2021-03-17T11:58:00Z"/>
  <w16cex:commentExtensible w16cex:durableId="23D93CDA" w16cex:dateUtc="2021-02-18T19:22:00Z"/>
  <w16cex:commentExtensible w16cex:durableId="23D93CED" w16cex:dateUtc="2021-02-18T19:22:00Z"/>
  <w16cex:commentExtensible w16cex:durableId="23D93D66" w16cex:dateUtc="2021-02-18T19:24:00Z"/>
  <w16cex:commentExtensible w16cex:durableId="23D93DA8" w16cex:dateUtc="2021-02-18T19:25:00Z"/>
  <w16cex:commentExtensible w16cex:durableId="23D93D1D" w16cex:dateUtc="2021-02-18T19:23:00Z"/>
  <w16cex:commentExtensible w16cex:durableId="23D93E64" w16cex:dateUtc="2021-02-18T19:28:00Z"/>
  <w16cex:commentExtensible w16cex:durableId="23D93EDD" w16cex:dateUtc="2021-02-18T19:30:00Z"/>
  <w16cex:commentExtensible w16cex:durableId="23E0AEC8" w16cex:dateUtc="2021-02-24T10:54:00Z"/>
  <w16cex:commentExtensible w16cex:durableId="23D94097" w16cex:dateUtc="2021-02-18T19:37:00Z"/>
  <w16cex:commentExtensible w16cex:durableId="23E0A157" w16cex:dateUtc="2021-02-24T09:56:00Z"/>
  <w16cex:commentExtensible w16cex:durableId="23E0B680" w16cex:dateUtc="2021-02-24T11:26:00Z"/>
  <w16cex:commentExtensible w16cex:durableId="23D9416D" w16cex:dateUtc="2021-02-18T19:41:00Z"/>
  <w16cex:commentExtensible w16cex:durableId="23DE1CFD" w16cex:dateUtc="2021-02-18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032B2" w16cid:durableId="23D919C0"/>
  <w16cid:commentId w16cid:paraId="006CBBF9" w16cid:durableId="23FC6D14"/>
  <w16cid:commentId w16cid:paraId="396B9C81" w16cid:durableId="23D91A0C"/>
  <w16cid:commentId w16cid:paraId="1030F979" w16cid:durableId="23FC6D49"/>
  <w16cid:commentId w16cid:paraId="7327C550" w16cid:durableId="23D91BCB"/>
  <w16cid:commentId w16cid:paraId="2A42144E" w16cid:durableId="23D93CDA"/>
  <w16cid:commentId w16cid:paraId="2838FBB5" w16cid:durableId="23D91BED"/>
  <w16cid:commentId w16cid:paraId="4B2201FC" w16cid:durableId="23D93CED"/>
  <w16cid:commentId w16cid:paraId="7B25FEEC" w16cid:durableId="23D93D66"/>
  <w16cid:commentId w16cid:paraId="22FAC7B2" w16cid:durableId="23D91C2A"/>
  <w16cid:commentId w16cid:paraId="3DB9A96F" w16cid:durableId="23D93DA8"/>
  <w16cid:commentId w16cid:paraId="65590692" w16cid:durableId="23D93D1D"/>
  <w16cid:commentId w16cid:paraId="701EA8BF" w16cid:durableId="23D91C41"/>
  <w16cid:commentId w16cid:paraId="4CEFC343" w16cid:durableId="23D91E12"/>
  <w16cid:commentId w16cid:paraId="0DEE8E10" w16cid:durableId="23D926ED"/>
  <w16cid:commentId w16cid:paraId="42510902" w16cid:durableId="23D93E64"/>
  <w16cid:commentId w16cid:paraId="220CFEC0" w16cid:durableId="23D93EDD"/>
  <w16cid:commentId w16cid:paraId="2CD2D5B6" w16cid:durableId="23E0AEC8"/>
  <w16cid:commentId w16cid:paraId="11163F63" w16cid:durableId="23D9230A"/>
  <w16cid:commentId w16cid:paraId="56A60158" w16cid:durableId="23D94097"/>
  <w16cid:commentId w16cid:paraId="38299DB9" w16cid:durableId="23E0A157"/>
  <w16cid:commentId w16cid:paraId="68FF53B6" w16cid:durableId="23D92321"/>
  <w16cid:commentId w16cid:paraId="3A34BF93" w16cid:durableId="23D9243C"/>
  <w16cid:commentId w16cid:paraId="50F2FBB2" w16cid:durableId="23E0B680"/>
  <w16cid:commentId w16cid:paraId="0389DF12" w16cid:durableId="23D92522"/>
  <w16cid:commentId w16cid:paraId="0C296713" w16cid:durableId="23D9416D"/>
  <w16cid:commentId w16cid:paraId="4C42E77E" w16cid:durableId="23D926E0"/>
  <w16cid:commentId w16cid:paraId="44B6404B" w16cid:durableId="23DE1CFE"/>
  <w16cid:commentId w16cid:paraId="1ECD4D6C" w16cid:durableId="23DE1C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814AC2" w14:textId="77777777" w:rsidR="0044317F" w:rsidRDefault="0044317F" w:rsidP="00CF2655">
      <w:pPr>
        <w:spacing w:line="240" w:lineRule="auto"/>
      </w:pPr>
      <w:r>
        <w:separator/>
      </w:r>
    </w:p>
  </w:endnote>
  <w:endnote w:type="continuationSeparator" w:id="0">
    <w:p w14:paraId="0122C8EB" w14:textId="77777777" w:rsidR="0044317F" w:rsidRDefault="0044317F" w:rsidP="00CF2655">
      <w:pPr>
        <w:spacing w:line="240" w:lineRule="auto"/>
      </w:pPr>
      <w:r>
        <w:continuationSeparator/>
      </w:r>
    </w:p>
  </w:endnote>
  <w:endnote w:type="continuationNotice" w:id="1">
    <w:p w14:paraId="6436CA42" w14:textId="77777777" w:rsidR="0044317F" w:rsidRDefault="004431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9" w:author="Fatima Pillosu" w:date="2021-02-15T09:02:00Z"/>
  <w:sdt>
    <w:sdtPr>
      <w:id w:val="-1290661325"/>
      <w:docPartObj>
        <w:docPartGallery w:val="Page Numbers (Bottom of Page)"/>
        <w:docPartUnique/>
      </w:docPartObj>
    </w:sdtPr>
    <w:sdtEndPr>
      <w:rPr>
        <w:noProof/>
      </w:rPr>
    </w:sdtEndPr>
    <w:sdtContent>
      <w:customXmlInsRangeEnd w:id="129"/>
      <w:p w14:paraId="64E6CE5E" w14:textId="4918DAA9" w:rsidR="009D0849" w:rsidRDefault="009D0849">
        <w:pPr>
          <w:pStyle w:val="Footer"/>
          <w:rPr>
            <w:ins w:id="130" w:author="Fatima Pillosu" w:date="2021-02-15T09:02:00Z"/>
          </w:rPr>
        </w:pPr>
        <w:ins w:id="131" w:author="Fatima Pillosu" w:date="2021-02-15T09:02:00Z">
          <w:r>
            <w:fldChar w:fldCharType="begin"/>
          </w:r>
          <w:r>
            <w:instrText xml:space="preserve"> PAGE   \* MERGEFORMAT </w:instrText>
          </w:r>
          <w:r>
            <w:fldChar w:fldCharType="separate"/>
          </w:r>
          <w:r>
            <w:rPr>
              <w:noProof/>
            </w:rPr>
            <w:t>2</w:t>
          </w:r>
          <w:r>
            <w:rPr>
              <w:noProof/>
            </w:rPr>
            <w:fldChar w:fldCharType="end"/>
          </w:r>
        </w:ins>
      </w:p>
      <w:customXmlInsRangeStart w:id="132" w:author="Fatima Pillosu" w:date="2021-02-15T09:02:00Z"/>
    </w:sdtContent>
  </w:sdt>
  <w:customXmlInsRangeEnd w:id="132"/>
  <w:p w14:paraId="5E84EE11" w14:textId="77777777" w:rsidR="009D0849" w:rsidRDefault="009D08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FDD91" w14:textId="77777777" w:rsidR="0044317F" w:rsidRDefault="0044317F" w:rsidP="00CF2655">
      <w:pPr>
        <w:spacing w:line="240" w:lineRule="auto"/>
      </w:pPr>
      <w:r>
        <w:separator/>
      </w:r>
    </w:p>
  </w:footnote>
  <w:footnote w:type="continuationSeparator" w:id="0">
    <w:p w14:paraId="057597E9" w14:textId="77777777" w:rsidR="0044317F" w:rsidRDefault="0044317F" w:rsidP="00CF2655">
      <w:pPr>
        <w:spacing w:line="240" w:lineRule="auto"/>
      </w:pPr>
      <w:r>
        <w:continuationSeparator/>
      </w:r>
    </w:p>
  </w:footnote>
  <w:footnote w:type="continuationNotice" w:id="1">
    <w:p w14:paraId="510A9BA3" w14:textId="77777777" w:rsidR="0044317F" w:rsidRDefault="0044317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61C9"/>
    <w:multiLevelType w:val="hybridMultilevel"/>
    <w:tmpl w:val="BF909F8E"/>
    <w:lvl w:ilvl="0" w:tplc="8B0CD990">
      <w:start w:val="1"/>
      <w:numFmt w:val="lowerLetter"/>
      <w:pStyle w:val="Heading2"/>
      <w:lvlText w:val="%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3E68F7"/>
    <w:multiLevelType w:val="hybridMultilevel"/>
    <w:tmpl w:val="152A50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7E50C9"/>
    <w:multiLevelType w:val="hybridMultilevel"/>
    <w:tmpl w:val="9DF09100"/>
    <w:lvl w:ilvl="0" w:tplc="D4D6CE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A4A02"/>
    <w:multiLevelType w:val="hybridMultilevel"/>
    <w:tmpl w:val="EEFA84D6"/>
    <w:lvl w:ilvl="0" w:tplc="07FEFFDC">
      <w:start w:val="1"/>
      <w:numFmt w:val="lowerRoman"/>
      <w:pStyle w:val="Heading3"/>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AE507A"/>
    <w:multiLevelType w:val="hybridMultilevel"/>
    <w:tmpl w:val="37A4D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4605C"/>
    <w:multiLevelType w:val="hybridMultilevel"/>
    <w:tmpl w:val="D1F06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467AF3"/>
    <w:multiLevelType w:val="hybridMultilevel"/>
    <w:tmpl w:val="3110A3E0"/>
    <w:lvl w:ilvl="0" w:tplc="D4BA88D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1E0D62"/>
    <w:multiLevelType w:val="hybridMultilevel"/>
    <w:tmpl w:val="AFFCE50E"/>
    <w:lvl w:ilvl="0" w:tplc="ADE0ED18">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5F3166"/>
    <w:multiLevelType w:val="hybridMultilevel"/>
    <w:tmpl w:val="E2465868"/>
    <w:lvl w:ilvl="0" w:tplc="EBCEE99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355C7E"/>
    <w:multiLevelType w:val="hybridMultilevel"/>
    <w:tmpl w:val="350680C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1" w15:restartNumberingAfterBreak="0">
    <w:nsid w:val="4A2942ED"/>
    <w:multiLevelType w:val="hybridMultilevel"/>
    <w:tmpl w:val="5F56E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D010D"/>
    <w:multiLevelType w:val="hybridMultilevel"/>
    <w:tmpl w:val="8042C92C"/>
    <w:lvl w:ilvl="0" w:tplc="3088370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819A9"/>
    <w:multiLevelType w:val="hybridMultilevel"/>
    <w:tmpl w:val="CD4EC942"/>
    <w:lvl w:ilvl="0" w:tplc="71BA6A20">
      <w:start w:val="1"/>
      <w:numFmt w:val="decimal"/>
      <w:lvlText w:val="%1."/>
      <w:lvlJc w:val="left"/>
      <w:pPr>
        <w:ind w:left="717"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7AA6630"/>
    <w:multiLevelType w:val="hybridMultilevel"/>
    <w:tmpl w:val="3AB0C6A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5"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7B1081"/>
    <w:multiLevelType w:val="hybridMultilevel"/>
    <w:tmpl w:val="B4EC7AA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7E042346"/>
    <w:multiLevelType w:val="hybridMultilevel"/>
    <w:tmpl w:val="BF04969A"/>
    <w:lvl w:ilvl="0" w:tplc="1CB2475A">
      <w:start w:val="1"/>
      <w:numFmt w:val="bullet"/>
      <w:lvlText w:val="•"/>
      <w:lvlJc w:val="left"/>
      <w:pPr>
        <w:tabs>
          <w:tab w:val="num" w:pos="720"/>
        </w:tabs>
        <w:ind w:left="720" w:hanging="360"/>
      </w:pPr>
      <w:rPr>
        <w:rFonts w:ascii="Arial" w:hAnsi="Arial" w:hint="default"/>
      </w:rPr>
    </w:lvl>
    <w:lvl w:ilvl="1" w:tplc="9ED4C97E" w:tentative="1">
      <w:start w:val="1"/>
      <w:numFmt w:val="bullet"/>
      <w:lvlText w:val="•"/>
      <w:lvlJc w:val="left"/>
      <w:pPr>
        <w:tabs>
          <w:tab w:val="num" w:pos="1440"/>
        </w:tabs>
        <w:ind w:left="1440" w:hanging="360"/>
      </w:pPr>
      <w:rPr>
        <w:rFonts w:ascii="Arial" w:hAnsi="Arial" w:hint="default"/>
      </w:rPr>
    </w:lvl>
    <w:lvl w:ilvl="2" w:tplc="A3A2F9AE" w:tentative="1">
      <w:start w:val="1"/>
      <w:numFmt w:val="bullet"/>
      <w:lvlText w:val="•"/>
      <w:lvlJc w:val="left"/>
      <w:pPr>
        <w:tabs>
          <w:tab w:val="num" w:pos="2160"/>
        </w:tabs>
        <w:ind w:left="2160" w:hanging="360"/>
      </w:pPr>
      <w:rPr>
        <w:rFonts w:ascii="Arial" w:hAnsi="Arial" w:hint="default"/>
      </w:rPr>
    </w:lvl>
    <w:lvl w:ilvl="3" w:tplc="12C8E534" w:tentative="1">
      <w:start w:val="1"/>
      <w:numFmt w:val="bullet"/>
      <w:lvlText w:val="•"/>
      <w:lvlJc w:val="left"/>
      <w:pPr>
        <w:tabs>
          <w:tab w:val="num" w:pos="2880"/>
        </w:tabs>
        <w:ind w:left="2880" w:hanging="360"/>
      </w:pPr>
      <w:rPr>
        <w:rFonts w:ascii="Arial" w:hAnsi="Arial" w:hint="default"/>
      </w:rPr>
    </w:lvl>
    <w:lvl w:ilvl="4" w:tplc="B0B6E506" w:tentative="1">
      <w:start w:val="1"/>
      <w:numFmt w:val="bullet"/>
      <w:lvlText w:val="•"/>
      <w:lvlJc w:val="left"/>
      <w:pPr>
        <w:tabs>
          <w:tab w:val="num" w:pos="3600"/>
        </w:tabs>
        <w:ind w:left="3600" w:hanging="360"/>
      </w:pPr>
      <w:rPr>
        <w:rFonts w:ascii="Arial" w:hAnsi="Arial" w:hint="default"/>
      </w:rPr>
    </w:lvl>
    <w:lvl w:ilvl="5" w:tplc="DD40A118" w:tentative="1">
      <w:start w:val="1"/>
      <w:numFmt w:val="bullet"/>
      <w:lvlText w:val="•"/>
      <w:lvlJc w:val="left"/>
      <w:pPr>
        <w:tabs>
          <w:tab w:val="num" w:pos="4320"/>
        </w:tabs>
        <w:ind w:left="4320" w:hanging="360"/>
      </w:pPr>
      <w:rPr>
        <w:rFonts w:ascii="Arial" w:hAnsi="Arial" w:hint="default"/>
      </w:rPr>
    </w:lvl>
    <w:lvl w:ilvl="6" w:tplc="96AA78EE" w:tentative="1">
      <w:start w:val="1"/>
      <w:numFmt w:val="bullet"/>
      <w:lvlText w:val="•"/>
      <w:lvlJc w:val="left"/>
      <w:pPr>
        <w:tabs>
          <w:tab w:val="num" w:pos="5040"/>
        </w:tabs>
        <w:ind w:left="5040" w:hanging="360"/>
      </w:pPr>
      <w:rPr>
        <w:rFonts w:ascii="Arial" w:hAnsi="Arial" w:hint="default"/>
      </w:rPr>
    </w:lvl>
    <w:lvl w:ilvl="7" w:tplc="E31C3F52" w:tentative="1">
      <w:start w:val="1"/>
      <w:numFmt w:val="bullet"/>
      <w:lvlText w:val="•"/>
      <w:lvlJc w:val="left"/>
      <w:pPr>
        <w:tabs>
          <w:tab w:val="num" w:pos="5760"/>
        </w:tabs>
        <w:ind w:left="5760" w:hanging="360"/>
      </w:pPr>
      <w:rPr>
        <w:rFonts w:ascii="Arial" w:hAnsi="Arial" w:hint="default"/>
      </w:rPr>
    </w:lvl>
    <w:lvl w:ilvl="8" w:tplc="8F3C7B94"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2"/>
  </w:num>
  <w:num w:numId="3">
    <w:abstractNumId w:val="0"/>
  </w:num>
  <w:num w:numId="4">
    <w:abstractNumId w:val="4"/>
  </w:num>
  <w:num w:numId="5">
    <w:abstractNumId w:val="11"/>
  </w:num>
  <w:num w:numId="6">
    <w:abstractNumId w:val="5"/>
  </w:num>
  <w:num w:numId="7">
    <w:abstractNumId w:val="15"/>
  </w:num>
  <w:num w:numId="8">
    <w:abstractNumId w:val="18"/>
  </w:num>
  <w:num w:numId="9">
    <w:abstractNumId w:val="14"/>
  </w:num>
  <w:num w:numId="10">
    <w:abstractNumId w:val="8"/>
  </w:num>
  <w:num w:numId="11">
    <w:abstractNumId w:val="9"/>
  </w:num>
  <w:num w:numId="12">
    <w:abstractNumId w:val="7"/>
  </w:num>
  <w:num w:numId="13">
    <w:abstractNumId w:val="12"/>
  </w:num>
  <w:num w:numId="14">
    <w:abstractNumId w:val="16"/>
  </w:num>
  <w:num w:numId="15">
    <w:abstractNumId w:val="17"/>
  </w:num>
  <w:num w:numId="16">
    <w:abstractNumId w:val="0"/>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
  </w:num>
  <w:num w:numId="22">
    <w:abstractNumId w:val="3"/>
  </w:num>
  <w:num w:numId="23">
    <w:abstractNumId w:val="10"/>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0"/>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tima Maria Pillosu">
    <w15:presenceInfo w15:providerId="AD" w15:userId="S::Fatima.Pillosu@ecmwf.int::ff035341-0897-461c-8a78-f8f5d53ad921"/>
  </w15:person>
  <w15:person w15:author="Fatima Pillosu">
    <w15:presenceInfo w15:providerId="Windows Live" w15:userId="a6295d4dc9e22643"/>
  </w15:person>
  <w15:person w15:author="Fatima Maria">
    <w15:presenceInfo w15:providerId="AD" w15:userId="S::Fatima.Pillosu@ecmwf.int::ff035341-0897-461c-8a78-f8f5d53ad921"/>
  </w15:person>
  <w15:person w15:author="Christel Prudhomme">
    <w15:presenceInfo w15:providerId="AD" w15:userId="S::Christel.Prudhomme@ecmwf.int::ac45beae-7560-49ff-9c83-98abe99fbd58"/>
  </w15:person>
  <w15:person w15:author="Hannah Cloke">
    <w15:presenceInfo w15:providerId="AD" w15:userId="S::xw904254@reading.ac.uk::8fe13e06-064f-4cb4-9f87-3b08b9070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3MDcwMTI1NjYzNTBX0lEKTi0uzszPAykwNK4FAMCF/7MtAAAA"/>
  </w:docVars>
  <w:rsids>
    <w:rsidRoot w:val="00D019CF"/>
    <w:rsid w:val="00000284"/>
    <w:rsid w:val="000011E5"/>
    <w:rsid w:val="0000135D"/>
    <w:rsid w:val="000021DA"/>
    <w:rsid w:val="0000239B"/>
    <w:rsid w:val="00003331"/>
    <w:rsid w:val="00003447"/>
    <w:rsid w:val="0000361E"/>
    <w:rsid w:val="000040E7"/>
    <w:rsid w:val="0000425E"/>
    <w:rsid w:val="000051E7"/>
    <w:rsid w:val="000058B7"/>
    <w:rsid w:val="000058D1"/>
    <w:rsid w:val="00006873"/>
    <w:rsid w:val="00006B6B"/>
    <w:rsid w:val="0000765B"/>
    <w:rsid w:val="000113AA"/>
    <w:rsid w:val="00011F47"/>
    <w:rsid w:val="00012909"/>
    <w:rsid w:val="00012D49"/>
    <w:rsid w:val="00013343"/>
    <w:rsid w:val="0001410E"/>
    <w:rsid w:val="000142AA"/>
    <w:rsid w:val="00014515"/>
    <w:rsid w:val="00016182"/>
    <w:rsid w:val="00016DA0"/>
    <w:rsid w:val="00017899"/>
    <w:rsid w:val="00017982"/>
    <w:rsid w:val="000219B5"/>
    <w:rsid w:val="00021F27"/>
    <w:rsid w:val="00022A82"/>
    <w:rsid w:val="00022BE5"/>
    <w:rsid w:val="00022D42"/>
    <w:rsid w:val="0002351C"/>
    <w:rsid w:val="00023584"/>
    <w:rsid w:val="00024470"/>
    <w:rsid w:val="00024D57"/>
    <w:rsid w:val="00025315"/>
    <w:rsid w:val="00025F4E"/>
    <w:rsid w:val="00025FD8"/>
    <w:rsid w:val="00026E90"/>
    <w:rsid w:val="00027DFD"/>
    <w:rsid w:val="00030340"/>
    <w:rsid w:val="00031286"/>
    <w:rsid w:val="00031A58"/>
    <w:rsid w:val="00032377"/>
    <w:rsid w:val="000329B3"/>
    <w:rsid w:val="00032CEB"/>
    <w:rsid w:val="0003364C"/>
    <w:rsid w:val="0003396F"/>
    <w:rsid w:val="00033BD3"/>
    <w:rsid w:val="000349DF"/>
    <w:rsid w:val="00034DC7"/>
    <w:rsid w:val="00035754"/>
    <w:rsid w:val="00035E5C"/>
    <w:rsid w:val="00040D67"/>
    <w:rsid w:val="00041D52"/>
    <w:rsid w:val="0004237B"/>
    <w:rsid w:val="000423AA"/>
    <w:rsid w:val="0004377D"/>
    <w:rsid w:val="00044A1B"/>
    <w:rsid w:val="000469D9"/>
    <w:rsid w:val="00047381"/>
    <w:rsid w:val="0005182F"/>
    <w:rsid w:val="00051990"/>
    <w:rsid w:val="00051C6D"/>
    <w:rsid w:val="00051CB7"/>
    <w:rsid w:val="000529D7"/>
    <w:rsid w:val="00053D8C"/>
    <w:rsid w:val="00055406"/>
    <w:rsid w:val="00055FA3"/>
    <w:rsid w:val="000606B3"/>
    <w:rsid w:val="00060D02"/>
    <w:rsid w:val="000651D9"/>
    <w:rsid w:val="00066291"/>
    <w:rsid w:val="000664BF"/>
    <w:rsid w:val="00066AAF"/>
    <w:rsid w:val="000676BC"/>
    <w:rsid w:val="00067F81"/>
    <w:rsid w:val="000706A3"/>
    <w:rsid w:val="000723B4"/>
    <w:rsid w:val="00072BF0"/>
    <w:rsid w:val="00073148"/>
    <w:rsid w:val="0007347D"/>
    <w:rsid w:val="000735E4"/>
    <w:rsid w:val="00073839"/>
    <w:rsid w:val="000762E7"/>
    <w:rsid w:val="0007648A"/>
    <w:rsid w:val="0007783A"/>
    <w:rsid w:val="0007799B"/>
    <w:rsid w:val="0008152A"/>
    <w:rsid w:val="0008285F"/>
    <w:rsid w:val="00082B1A"/>
    <w:rsid w:val="00083041"/>
    <w:rsid w:val="00084627"/>
    <w:rsid w:val="000851FD"/>
    <w:rsid w:val="00085AFC"/>
    <w:rsid w:val="00090229"/>
    <w:rsid w:val="00091627"/>
    <w:rsid w:val="00091A89"/>
    <w:rsid w:val="00092FED"/>
    <w:rsid w:val="000931ED"/>
    <w:rsid w:val="00093219"/>
    <w:rsid w:val="000935AD"/>
    <w:rsid w:val="0009497F"/>
    <w:rsid w:val="00094A76"/>
    <w:rsid w:val="00094E2F"/>
    <w:rsid w:val="00097714"/>
    <w:rsid w:val="00097C58"/>
    <w:rsid w:val="000A043A"/>
    <w:rsid w:val="000A1004"/>
    <w:rsid w:val="000A127E"/>
    <w:rsid w:val="000A17AC"/>
    <w:rsid w:val="000A198B"/>
    <w:rsid w:val="000A2710"/>
    <w:rsid w:val="000A46F3"/>
    <w:rsid w:val="000A4983"/>
    <w:rsid w:val="000A5309"/>
    <w:rsid w:val="000A6238"/>
    <w:rsid w:val="000A6664"/>
    <w:rsid w:val="000A66F9"/>
    <w:rsid w:val="000B1B62"/>
    <w:rsid w:val="000B247D"/>
    <w:rsid w:val="000B2DE7"/>
    <w:rsid w:val="000B2E0C"/>
    <w:rsid w:val="000B3694"/>
    <w:rsid w:val="000B3C34"/>
    <w:rsid w:val="000B3CD1"/>
    <w:rsid w:val="000B4038"/>
    <w:rsid w:val="000B426C"/>
    <w:rsid w:val="000B47DC"/>
    <w:rsid w:val="000B4B92"/>
    <w:rsid w:val="000B7689"/>
    <w:rsid w:val="000C0A2C"/>
    <w:rsid w:val="000C0E26"/>
    <w:rsid w:val="000C127C"/>
    <w:rsid w:val="000C20D1"/>
    <w:rsid w:val="000C2DA1"/>
    <w:rsid w:val="000C2F09"/>
    <w:rsid w:val="000C3232"/>
    <w:rsid w:val="000C35F2"/>
    <w:rsid w:val="000C3E3B"/>
    <w:rsid w:val="000C5862"/>
    <w:rsid w:val="000C5CD1"/>
    <w:rsid w:val="000C7031"/>
    <w:rsid w:val="000C731B"/>
    <w:rsid w:val="000C7BE5"/>
    <w:rsid w:val="000C7D9E"/>
    <w:rsid w:val="000D0A78"/>
    <w:rsid w:val="000D1510"/>
    <w:rsid w:val="000D2612"/>
    <w:rsid w:val="000D3281"/>
    <w:rsid w:val="000D32B9"/>
    <w:rsid w:val="000D3652"/>
    <w:rsid w:val="000D3EBC"/>
    <w:rsid w:val="000D4935"/>
    <w:rsid w:val="000D5628"/>
    <w:rsid w:val="000D7864"/>
    <w:rsid w:val="000D7D69"/>
    <w:rsid w:val="000E0748"/>
    <w:rsid w:val="000E198B"/>
    <w:rsid w:val="000E27D7"/>
    <w:rsid w:val="000E29AE"/>
    <w:rsid w:val="000E2AD2"/>
    <w:rsid w:val="000E35EE"/>
    <w:rsid w:val="000E3972"/>
    <w:rsid w:val="000E3F86"/>
    <w:rsid w:val="000E79B4"/>
    <w:rsid w:val="000F26FC"/>
    <w:rsid w:val="000F297C"/>
    <w:rsid w:val="000F2D28"/>
    <w:rsid w:val="000F3B2F"/>
    <w:rsid w:val="000F3DD1"/>
    <w:rsid w:val="000F4763"/>
    <w:rsid w:val="000F4AC6"/>
    <w:rsid w:val="000F5DAA"/>
    <w:rsid w:val="0010010D"/>
    <w:rsid w:val="001007C7"/>
    <w:rsid w:val="00100919"/>
    <w:rsid w:val="00100D3A"/>
    <w:rsid w:val="00100F92"/>
    <w:rsid w:val="00101215"/>
    <w:rsid w:val="00101967"/>
    <w:rsid w:val="00103461"/>
    <w:rsid w:val="00103EEF"/>
    <w:rsid w:val="00104087"/>
    <w:rsid w:val="00104990"/>
    <w:rsid w:val="00105243"/>
    <w:rsid w:val="0010582D"/>
    <w:rsid w:val="00105DDC"/>
    <w:rsid w:val="00107479"/>
    <w:rsid w:val="00107B41"/>
    <w:rsid w:val="0011010E"/>
    <w:rsid w:val="001129E4"/>
    <w:rsid w:val="00112B5C"/>
    <w:rsid w:val="00112D5E"/>
    <w:rsid w:val="00113D91"/>
    <w:rsid w:val="0011477F"/>
    <w:rsid w:val="001162D0"/>
    <w:rsid w:val="00116B75"/>
    <w:rsid w:val="001208F2"/>
    <w:rsid w:val="00120A91"/>
    <w:rsid w:val="00120BD0"/>
    <w:rsid w:val="00123248"/>
    <w:rsid w:val="00124112"/>
    <w:rsid w:val="00124E14"/>
    <w:rsid w:val="0012578D"/>
    <w:rsid w:val="00126738"/>
    <w:rsid w:val="00127393"/>
    <w:rsid w:val="00127A39"/>
    <w:rsid w:val="00132787"/>
    <w:rsid w:val="00133ED9"/>
    <w:rsid w:val="00134C0C"/>
    <w:rsid w:val="0013595F"/>
    <w:rsid w:val="001370E9"/>
    <w:rsid w:val="00137D42"/>
    <w:rsid w:val="0014003C"/>
    <w:rsid w:val="00140617"/>
    <w:rsid w:val="001417DA"/>
    <w:rsid w:val="00141A95"/>
    <w:rsid w:val="00141E0E"/>
    <w:rsid w:val="001422B8"/>
    <w:rsid w:val="001426F7"/>
    <w:rsid w:val="00143617"/>
    <w:rsid w:val="001436A4"/>
    <w:rsid w:val="001458A2"/>
    <w:rsid w:val="00146322"/>
    <w:rsid w:val="00150138"/>
    <w:rsid w:val="00150603"/>
    <w:rsid w:val="00151137"/>
    <w:rsid w:val="00151143"/>
    <w:rsid w:val="00152B5D"/>
    <w:rsid w:val="0015494D"/>
    <w:rsid w:val="00154CAD"/>
    <w:rsid w:val="00155827"/>
    <w:rsid w:val="00155941"/>
    <w:rsid w:val="001603C1"/>
    <w:rsid w:val="00160D2F"/>
    <w:rsid w:val="0016178F"/>
    <w:rsid w:val="00162398"/>
    <w:rsid w:val="001650E4"/>
    <w:rsid w:val="0016631E"/>
    <w:rsid w:val="001667E7"/>
    <w:rsid w:val="0017015E"/>
    <w:rsid w:val="00171BB4"/>
    <w:rsid w:val="00171C35"/>
    <w:rsid w:val="00172B5D"/>
    <w:rsid w:val="00173D1F"/>
    <w:rsid w:val="00173DBA"/>
    <w:rsid w:val="001740C9"/>
    <w:rsid w:val="0017465B"/>
    <w:rsid w:val="00175006"/>
    <w:rsid w:val="001754D5"/>
    <w:rsid w:val="00177878"/>
    <w:rsid w:val="00180237"/>
    <w:rsid w:val="00180560"/>
    <w:rsid w:val="001815D5"/>
    <w:rsid w:val="00182345"/>
    <w:rsid w:val="001830DB"/>
    <w:rsid w:val="00183890"/>
    <w:rsid w:val="0018435A"/>
    <w:rsid w:val="00185306"/>
    <w:rsid w:val="00185D8F"/>
    <w:rsid w:val="00186686"/>
    <w:rsid w:val="00187471"/>
    <w:rsid w:val="00187BB8"/>
    <w:rsid w:val="0019033A"/>
    <w:rsid w:val="001905E9"/>
    <w:rsid w:val="001913C0"/>
    <w:rsid w:val="0019143B"/>
    <w:rsid w:val="0019368B"/>
    <w:rsid w:val="0019391C"/>
    <w:rsid w:val="00193E43"/>
    <w:rsid w:val="00194395"/>
    <w:rsid w:val="00194B7A"/>
    <w:rsid w:val="001953F0"/>
    <w:rsid w:val="00196D77"/>
    <w:rsid w:val="00197630"/>
    <w:rsid w:val="001978BB"/>
    <w:rsid w:val="001A12BD"/>
    <w:rsid w:val="001A12F6"/>
    <w:rsid w:val="001A295C"/>
    <w:rsid w:val="001A2DE1"/>
    <w:rsid w:val="001A3064"/>
    <w:rsid w:val="001A3610"/>
    <w:rsid w:val="001A382F"/>
    <w:rsid w:val="001A43E7"/>
    <w:rsid w:val="001A5646"/>
    <w:rsid w:val="001A68CD"/>
    <w:rsid w:val="001A6932"/>
    <w:rsid w:val="001A6A5A"/>
    <w:rsid w:val="001A7C64"/>
    <w:rsid w:val="001A7CA0"/>
    <w:rsid w:val="001B035F"/>
    <w:rsid w:val="001B0CE9"/>
    <w:rsid w:val="001B1648"/>
    <w:rsid w:val="001B287D"/>
    <w:rsid w:val="001B3B14"/>
    <w:rsid w:val="001B3DA3"/>
    <w:rsid w:val="001B4107"/>
    <w:rsid w:val="001B7812"/>
    <w:rsid w:val="001B7B25"/>
    <w:rsid w:val="001C1167"/>
    <w:rsid w:val="001C142E"/>
    <w:rsid w:val="001C240D"/>
    <w:rsid w:val="001C2A28"/>
    <w:rsid w:val="001C2AA9"/>
    <w:rsid w:val="001C300E"/>
    <w:rsid w:val="001C31A8"/>
    <w:rsid w:val="001C482C"/>
    <w:rsid w:val="001C6838"/>
    <w:rsid w:val="001C698A"/>
    <w:rsid w:val="001C7DE0"/>
    <w:rsid w:val="001D08C8"/>
    <w:rsid w:val="001D1C0F"/>
    <w:rsid w:val="001D1E66"/>
    <w:rsid w:val="001D4A8F"/>
    <w:rsid w:val="001D5133"/>
    <w:rsid w:val="001D6E41"/>
    <w:rsid w:val="001E1D58"/>
    <w:rsid w:val="001E1F9B"/>
    <w:rsid w:val="001E26F4"/>
    <w:rsid w:val="001E2824"/>
    <w:rsid w:val="001E3181"/>
    <w:rsid w:val="001E34B3"/>
    <w:rsid w:val="001E577D"/>
    <w:rsid w:val="001F15E6"/>
    <w:rsid w:val="001F28C8"/>
    <w:rsid w:val="001F2CEE"/>
    <w:rsid w:val="001F2DA1"/>
    <w:rsid w:val="001F31A8"/>
    <w:rsid w:val="001F4045"/>
    <w:rsid w:val="001F42EE"/>
    <w:rsid w:val="001F4AD2"/>
    <w:rsid w:val="001F4D62"/>
    <w:rsid w:val="001F4FE5"/>
    <w:rsid w:val="001F6BB8"/>
    <w:rsid w:val="001F743A"/>
    <w:rsid w:val="0020034B"/>
    <w:rsid w:val="002003B7"/>
    <w:rsid w:val="00202DB4"/>
    <w:rsid w:val="0020538D"/>
    <w:rsid w:val="00205C1C"/>
    <w:rsid w:val="00205CAE"/>
    <w:rsid w:val="00205F90"/>
    <w:rsid w:val="00206F6C"/>
    <w:rsid w:val="002073EC"/>
    <w:rsid w:val="00207E2B"/>
    <w:rsid w:val="00207FF0"/>
    <w:rsid w:val="0021034C"/>
    <w:rsid w:val="002103A8"/>
    <w:rsid w:val="00210E5D"/>
    <w:rsid w:val="00211169"/>
    <w:rsid w:val="00211365"/>
    <w:rsid w:val="00211DE5"/>
    <w:rsid w:val="0021200A"/>
    <w:rsid w:val="00212129"/>
    <w:rsid w:val="00212F6B"/>
    <w:rsid w:val="002144B2"/>
    <w:rsid w:val="002170AF"/>
    <w:rsid w:val="002177AC"/>
    <w:rsid w:val="00220C58"/>
    <w:rsid w:val="00220C96"/>
    <w:rsid w:val="00221BB0"/>
    <w:rsid w:val="00222476"/>
    <w:rsid w:val="00222A74"/>
    <w:rsid w:val="002231E4"/>
    <w:rsid w:val="00224F4E"/>
    <w:rsid w:val="002250D8"/>
    <w:rsid w:val="002251B2"/>
    <w:rsid w:val="0022530A"/>
    <w:rsid w:val="00225AF8"/>
    <w:rsid w:val="002270C9"/>
    <w:rsid w:val="002276BA"/>
    <w:rsid w:val="00227785"/>
    <w:rsid w:val="0022780D"/>
    <w:rsid w:val="0023005D"/>
    <w:rsid w:val="0023090B"/>
    <w:rsid w:val="00231BB5"/>
    <w:rsid w:val="00233125"/>
    <w:rsid w:val="00233547"/>
    <w:rsid w:val="002336E1"/>
    <w:rsid w:val="00233E86"/>
    <w:rsid w:val="00236906"/>
    <w:rsid w:val="00237B99"/>
    <w:rsid w:val="002415EF"/>
    <w:rsid w:val="00242C14"/>
    <w:rsid w:val="00243C99"/>
    <w:rsid w:val="00244324"/>
    <w:rsid w:val="00244F0C"/>
    <w:rsid w:val="00245590"/>
    <w:rsid w:val="002477AF"/>
    <w:rsid w:val="0024797D"/>
    <w:rsid w:val="00250F57"/>
    <w:rsid w:val="002511D5"/>
    <w:rsid w:val="00251B75"/>
    <w:rsid w:val="00252573"/>
    <w:rsid w:val="00254190"/>
    <w:rsid w:val="00255464"/>
    <w:rsid w:val="00255498"/>
    <w:rsid w:val="00256402"/>
    <w:rsid w:val="002566D6"/>
    <w:rsid w:val="00256FC7"/>
    <w:rsid w:val="002571F3"/>
    <w:rsid w:val="00260619"/>
    <w:rsid w:val="00261561"/>
    <w:rsid w:val="00263CDA"/>
    <w:rsid w:val="0026415A"/>
    <w:rsid w:val="002648D5"/>
    <w:rsid w:val="00264A83"/>
    <w:rsid w:val="00264B8F"/>
    <w:rsid w:val="00264C7D"/>
    <w:rsid w:val="00265138"/>
    <w:rsid w:val="00265B3C"/>
    <w:rsid w:val="002670CB"/>
    <w:rsid w:val="0026723D"/>
    <w:rsid w:val="00267E33"/>
    <w:rsid w:val="00267EA2"/>
    <w:rsid w:val="00270DDA"/>
    <w:rsid w:val="002716AE"/>
    <w:rsid w:val="00271797"/>
    <w:rsid w:val="002728A0"/>
    <w:rsid w:val="00273052"/>
    <w:rsid w:val="00273DD1"/>
    <w:rsid w:val="0027461A"/>
    <w:rsid w:val="0027770B"/>
    <w:rsid w:val="002779B5"/>
    <w:rsid w:val="00277EF2"/>
    <w:rsid w:val="002804AE"/>
    <w:rsid w:val="00280DB8"/>
    <w:rsid w:val="00281187"/>
    <w:rsid w:val="00281334"/>
    <w:rsid w:val="00282608"/>
    <w:rsid w:val="0028318C"/>
    <w:rsid w:val="0028370C"/>
    <w:rsid w:val="00284105"/>
    <w:rsid w:val="002847CE"/>
    <w:rsid w:val="0028526E"/>
    <w:rsid w:val="0028552F"/>
    <w:rsid w:val="00285736"/>
    <w:rsid w:val="00287C36"/>
    <w:rsid w:val="002907C0"/>
    <w:rsid w:val="00290E2F"/>
    <w:rsid w:val="00291CF6"/>
    <w:rsid w:val="00292730"/>
    <w:rsid w:val="00293CE3"/>
    <w:rsid w:val="00294026"/>
    <w:rsid w:val="00294050"/>
    <w:rsid w:val="002957D6"/>
    <w:rsid w:val="00296677"/>
    <w:rsid w:val="002A063F"/>
    <w:rsid w:val="002A0F08"/>
    <w:rsid w:val="002A1946"/>
    <w:rsid w:val="002A1EE2"/>
    <w:rsid w:val="002A1FD9"/>
    <w:rsid w:val="002A23D3"/>
    <w:rsid w:val="002A518E"/>
    <w:rsid w:val="002A538C"/>
    <w:rsid w:val="002A5801"/>
    <w:rsid w:val="002A5B08"/>
    <w:rsid w:val="002A62A1"/>
    <w:rsid w:val="002A7405"/>
    <w:rsid w:val="002A7ED9"/>
    <w:rsid w:val="002A7FC0"/>
    <w:rsid w:val="002B05BA"/>
    <w:rsid w:val="002B11BC"/>
    <w:rsid w:val="002B150C"/>
    <w:rsid w:val="002B43CE"/>
    <w:rsid w:val="002B44E8"/>
    <w:rsid w:val="002B4600"/>
    <w:rsid w:val="002B480B"/>
    <w:rsid w:val="002B4E74"/>
    <w:rsid w:val="002B4F79"/>
    <w:rsid w:val="002B5419"/>
    <w:rsid w:val="002B6232"/>
    <w:rsid w:val="002B6D1C"/>
    <w:rsid w:val="002B779B"/>
    <w:rsid w:val="002B7CE2"/>
    <w:rsid w:val="002C049D"/>
    <w:rsid w:val="002C08BF"/>
    <w:rsid w:val="002C141E"/>
    <w:rsid w:val="002C4291"/>
    <w:rsid w:val="002C495F"/>
    <w:rsid w:val="002C4C52"/>
    <w:rsid w:val="002C4F91"/>
    <w:rsid w:val="002C5BAA"/>
    <w:rsid w:val="002C5E6E"/>
    <w:rsid w:val="002C6A29"/>
    <w:rsid w:val="002C74D8"/>
    <w:rsid w:val="002D0079"/>
    <w:rsid w:val="002D0311"/>
    <w:rsid w:val="002D0C27"/>
    <w:rsid w:val="002D0ED1"/>
    <w:rsid w:val="002D4EC1"/>
    <w:rsid w:val="002D5B5B"/>
    <w:rsid w:val="002D663A"/>
    <w:rsid w:val="002E199F"/>
    <w:rsid w:val="002E1E24"/>
    <w:rsid w:val="002E21E7"/>
    <w:rsid w:val="002E303A"/>
    <w:rsid w:val="002E36BA"/>
    <w:rsid w:val="002E40EA"/>
    <w:rsid w:val="002E47EE"/>
    <w:rsid w:val="002E4AE2"/>
    <w:rsid w:val="002E4D1B"/>
    <w:rsid w:val="002E53D4"/>
    <w:rsid w:val="002E6EC2"/>
    <w:rsid w:val="002E7310"/>
    <w:rsid w:val="002E73F6"/>
    <w:rsid w:val="002F0DEA"/>
    <w:rsid w:val="002F11F5"/>
    <w:rsid w:val="002F178F"/>
    <w:rsid w:val="002F1F6B"/>
    <w:rsid w:val="002F3719"/>
    <w:rsid w:val="002F4732"/>
    <w:rsid w:val="002F4B7A"/>
    <w:rsid w:val="002F5477"/>
    <w:rsid w:val="002F59EE"/>
    <w:rsid w:val="002F5F5E"/>
    <w:rsid w:val="002F6914"/>
    <w:rsid w:val="002F707D"/>
    <w:rsid w:val="003003B4"/>
    <w:rsid w:val="003016DD"/>
    <w:rsid w:val="00302195"/>
    <w:rsid w:val="00302FB0"/>
    <w:rsid w:val="003031BD"/>
    <w:rsid w:val="00304914"/>
    <w:rsid w:val="00305551"/>
    <w:rsid w:val="00305738"/>
    <w:rsid w:val="00305A7F"/>
    <w:rsid w:val="00305F6E"/>
    <w:rsid w:val="003063D3"/>
    <w:rsid w:val="00307C6F"/>
    <w:rsid w:val="00307D12"/>
    <w:rsid w:val="00310426"/>
    <w:rsid w:val="003116D2"/>
    <w:rsid w:val="0031249C"/>
    <w:rsid w:val="00312D51"/>
    <w:rsid w:val="00313F6B"/>
    <w:rsid w:val="0031479E"/>
    <w:rsid w:val="003148A6"/>
    <w:rsid w:val="00315E6D"/>
    <w:rsid w:val="00316922"/>
    <w:rsid w:val="00317300"/>
    <w:rsid w:val="0032078F"/>
    <w:rsid w:val="00320A79"/>
    <w:rsid w:val="00320B73"/>
    <w:rsid w:val="0032161F"/>
    <w:rsid w:val="0032185C"/>
    <w:rsid w:val="00321AEA"/>
    <w:rsid w:val="00321F44"/>
    <w:rsid w:val="00322362"/>
    <w:rsid w:val="00323484"/>
    <w:rsid w:val="00324821"/>
    <w:rsid w:val="00325735"/>
    <w:rsid w:val="0032599E"/>
    <w:rsid w:val="0032621F"/>
    <w:rsid w:val="003264A4"/>
    <w:rsid w:val="003266B7"/>
    <w:rsid w:val="00326BC7"/>
    <w:rsid w:val="00330F9B"/>
    <w:rsid w:val="003340F2"/>
    <w:rsid w:val="00334CBE"/>
    <w:rsid w:val="00335299"/>
    <w:rsid w:val="003373B1"/>
    <w:rsid w:val="00337568"/>
    <w:rsid w:val="00340038"/>
    <w:rsid w:val="00341E7F"/>
    <w:rsid w:val="00341F21"/>
    <w:rsid w:val="00342374"/>
    <w:rsid w:val="00343587"/>
    <w:rsid w:val="003436B2"/>
    <w:rsid w:val="00343BBC"/>
    <w:rsid w:val="0034528F"/>
    <w:rsid w:val="00345762"/>
    <w:rsid w:val="00345FDA"/>
    <w:rsid w:val="00346CA9"/>
    <w:rsid w:val="003472A4"/>
    <w:rsid w:val="0034753C"/>
    <w:rsid w:val="0034795A"/>
    <w:rsid w:val="00350FCB"/>
    <w:rsid w:val="00351206"/>
    <w:rsid w:val="00351820"/>
    <w:rsid w:val="00351B89"/>
    <w:rsid w:val="003547DF"/>
    <w:rsid w:val="00355B34"/>
    <w:rsid w:val="003573AC"/>
    <w:rsid w:val="00357599"/>
    <w:rsid w:val="0036104C"/>
    <w:rsid w:val="003614F8"/>
    <w:rsid w:val="00361AB3"/>
    <w:rsid w:val="003635DE"/>
    <w:rsid w:val="00363F94"/>
    <w:rsid w:val="00364AF8"/>
    <w:rsid w:val="00364E8E"/>
    <w:rsid w:val="00364FF6"/>
    <w:rsid w:val="00365794"/>
    <w:rsid w:val="003666BD"/>
    <w:rsid w:val="00367415"/>
    <w:rsid w:val="0036771F"/>
    <w:rsid w:val="00367B68"/>
    <w:rsid w:val="00370A0B"/>
    <w:rsid w:val="003720AB"/>
    <w:rsid w:val="00372122"/>
    <w:rsid w:val="00373609"/>
    <w:rsid w:val="003743C1"/>
    <w:rsid w:val="00374531"/>
    <w:rsid w:val="00374719"/>
    <w:rsid w:val="00374924"/>
    <w:rsid w:val="00375129"/>
    <w:rsid w:val="0037536F"/>
    <w:rsid w:val="0037563F"/>
    <w:rsid w:val="003766E7"/>
    <w:rsid w:val="00376F0E"/>
    <w:rsid w:val="0037735D"/>
    <w:rsid w:val="00377985"/>
    <w:rsid w:val="003802BA"/>
    <w:rsid w:val="00380372"/>
    <w:rsid w:val="00380A2C"/>
    <w:rsid w:val="00381439"/>
    <w:rsid w:val="003816B6"/>
    <w:rsid w:val="00381BE8"/>
    <w:rsid w:val="00382B18"/>
    <w:rsid w:val="00382F9B"/>
    <w:rsid w:val="003848BB"/>
    <w:rsid w:val="00384DE7"/>
    <w:rsid w:val="00385612"/>
    <w:rsid w:val="0038596F"/>
    <w:rsid w:val="00386434"/>
    <w:rsid w:val="003902FB"/>
    <w:rsid w:val="00390AC7"/>
    <w:rsid w:val="003936D1"/>
    <w:rsid w:val="003937E1"/>
    <w:rsid w:val="00393F85"/>
    <w:rsid w:val="003945E8"/>
    <w:rsid w:val="003949C3"/>
    <w:rsid w:val="003A0F70"/>
    <w:rsid w:val="003A0FC0"/>
    <w:rsid w:val="003A0FDA"/>
    <w:rsid w:val="003A472A"/>
    <w:rsid w:val="003A4ABB"/>
    <w:rsid w:val="003A5A4A"/>
    <w:rsid w:val="003A798B"/>
    <w:rsid w:val="003B09C7"/>
    <w:rsid w:val="003B1BA8"/>
    <w:rsid w:val="003B1E89"/>
    <w:rsid w:val="003B33E4"/>
    <w:rsid w:val="003B60D4"/>
    <w:rsid w:val="003B7D94"/>
    <w:rsid w:val="003C0274"/>
    <w:rsid w:val="003C2739"/>
    <w:rsid w:val="003C31E8"/>
    <w:rsid w:val="003C3C32"/>
    <w:rsid w:val="003C45DB"/>
    <w:rsid w:val="003C4657"/>
    <w:rsid w:val="003C5615"/>
    <w:rsid w:val="003C578E"/>
    <w:rsid w:val="003C58F2"/>
    <w:rsid w:val="003C6666"/>
    <w:rsid w:val="003C6BF1"/>
    <w:rsid w:val="003C7718"/>
    <w:rsid w:val="003D0153"/>
    <w:rsid w:val="003D08A8"/>
    <w:rsid w:val="003D0CC1"/>
    <w:rsid w:val="003D0E19"/>
    <w:rsid w:val="003D1D03"/>
    <w:rsid w:val="003D2666"/>
    <w:rsid w:val="003D2D8D"/>
    <w:rsid w:val="003D5709"/>
    <w:rsid w:val="003D7381"/>
    <w:rsid w:val="003D7B8A"/>
    <w:rsid w:val="003D7D24"/>
    <w:rsid w:val="003D7F22"/>
    <w:rsid w:val="003D7F53"/>
    <w:rsid w:val="003E1AA2"/>
    <w:rsid w:val="003E1B9D"/>
    <w:rsid w:val="003E1EBD"/>
    <w:rsid w:val="003E2630"/>
    <w:rsid w:val="003E29BA"/>
    <w:rsid w:val="003E2B0A"/>
    <w:rsid w:val="003E2D62"/>
    <w:rsid w:val="003E32BC"/>
    <w:rsid w:val="003E5369"/>
    <w:rsid w:val="003E5A51"/>
    <w:rsid w:val="003E6042"/>
    <w:rsid w:val="003E60AF"/>
    <w:rsid w:val="003E6E82"/>
    <w:rsid w:val="003F0FD9"/>
    <w:rsid w:val="003F2924"/>
    <w:rsid w:val="003F3652"/>
    <w:rsid w:val="003F5288"/>
    <w:rsid w:val="003F6248"/>
    <w:rsid w:val="003F6451"/>
    <w:rsid w:val="003F753E"/>
    <w:rsid w:val="003F78FB"/>
    <w:rsid w:val="00400EFB"/>
    <w:rsid w:val="00400FE1"/>
    <w:rsid w:val="00401270"/>
    <w:rsid w:val="00401909"/>
    <w:rsid w:val="00403DA6"/>
    <w:rsid w:val="0040586E"/>
    <w:rsid w:val="004058BC"/>
    <w:rsid w:val="004062E0"/>
    <w:rsid w:val="004071E4"/>
    <w:rsid w:val="00407B72"/>
    <w:rsid w:val="00410B74"/>
    <w:rsid w:val="00410C09"/>
    <w:rsid w:val="00411119"/>
    <w:rsid w:val="00411BAC"/>
    <w:rsid w:val="0041200D"/>
    <w:rsid w:val="0041367A"/>
    <w:rsid w:val="00414C99"/>
    <w:rsid w:val="00414E38"/>
    <w:rsid w:val="00415B61"/>
    <w:rsid w:val="00417C6C"/>
    <w:rsid w:val="00420D32"/>
    <w:rsid w:val="00421174"/>
    <w:rsid w:val="004213B3"/>
    <w:rsid w:val="00421FDF"/>
    <w:rsid w:val="00422C48"/>
    <w:rsid w:val="004251C9"/>
    <w:rsid w:val="00425266"/>
    <w:rsid w:val="00425272"/>
    <w:rsid w:val="00425B74"/>
    <w:rsid w:val="00425F21"/>
    <w:rsid w:val="00426C06"/>
    <w:rsid w:val="00426F08"/>
    <w:rsid w:val="0042749B"/>
    <w:rsid w:val="00430612"/>
    <w:rsid w:val="004332F6"/>
    <w:rsid w:val="00434E5C"/>
    <w:rsid w:val="0043503F"/>
    <w:rsid w:val="004352A5"/>
    <w:rsid w:val="0043750E"/>
    <w:rsid w:val="00437C99"/>
    <w:rsid w:val="0044317F"/>
    <w:rsid w:val="004441B6"/>
    <w:rsid w:val="004446A8"/>
    <w:rsid w:val="004447A2"/>
    <w:rsid w:val="0044609A"/>
    <w:rsid w:val="0044631E"/>
    <w:rsid w:val="00446713"/>
    <w:rsid w:val="00447FF5"/>
    <w:rsid w:val="00450713"/>
    <w:rsid w:val="00450A4D"/>
    <w:rsid w:val="004513ED"/>
    <w:rsid w:val="004521D9"/>
    <w:rsid w:val="0045259B"/>
    <w:rsid w:val="00453248"/>
    <w:rsid w:val="00453912"/>
    <w:rsid w:val="00454A78"/>
    <w:rsid w:val="00454ADD"/>
    <w:rsid w:val="00454DC8"/>
    <w:rsid w:val="004562D5"/>
    <w:rsid w:val="00457184"/>
    <w:rsid w:val="00457F74"/>
    <w:rsid w:val="004606E4"/>
    <w:rsid w:val="00460B43"/>
    <w:rsid w:val="0046121A"/>
    <w:rsid w:val="0046134A"/>
    <w:rsid w:val="00463257"/>
    <w:rsid w:val="004637C9"/>
    <w:rsid w:val="00463F8C"/>
    <w:rsid w:val="004659CD"/>
    <w:rsid w:val="00465D5E"/>
    <w:rsid w:val="00467F32"/>
    <w:rsid w:val="00470DA1"/>
    <w:rsid w:val="00471540"/>
    <w:rsid w:val="0047220F"/>
    <w:rsid w:val="004722E1"/>
    <w:rsid w:val="00472A4E"/>
    <w:rsid w:val="00472D3A"/>
    <w:rsid w:val="0047345F"/>
    <w:rsid w:val="004736A3"/>
    <w:rsid w:val="00473780"/>
    <w:rsid w:val="00474F0E"/>
    <w:rsid w:val="004758A9"/>
    <w:rsid w:val="00477040"/>
    <w:rsid w:val="00477FF9"/>
    <w:rsid w:val="00480562"/>
    <w:rsid w:val="00480C37"/>
    <w:rsid w:val="00480CF8"/>
    <w:rsid w:val="0048167B"/>
    <w:rsid w:val="00481713"/>
    <w:rsid w:val="004819E8"/>
    <w:rsid w:val="00482CC2"/>
    <w:rsid w:val="004830EF"/>
    <w:rsid w:val="004836E9"/>
    <w:rsid w:val="00484BA9"/>
    <w:rsid w:val="00484EBD"/>
    <w:rsid w:val="00485169"/>
    <w:rsid w:val="00485EC1"/>
    <w:rsid w:val="004860C9"/>
    <w:rsid w:val="0048776A"/>
    <w:rsid w:val="0048788E"/>
    <w:rsid w:val="00491ACC"/>
    <w:rsid w:val="004921CF"/>
    <w:rsid w:val="00492D2A"/>
    <w:rsid w:val="00493307"/>
    <w:rsid w:val="0049385F"/>
    <w:rsid w:val="00494A27"/>
    <w:rsid w:val="00495416"/>
    <w:rsid w:val="0049582F"/>
    <w:rsid w:val="00495842"/>
    <w:rsid w:val="00496A02"/>
    <w:rsid w:val="004971EE"/>
    <w:rsid w:val="0049728E"/>
    <w:rsid w:val="004973DA"/>
    <w:rsid w:val="004A0583"/>
    <w:rsid w:val="004A2343"/>
    <w:rsid w:val="004A26E3"/>
    <w:rsid w:val="004A4254"/>
    <w:rsid w:val="004A5426"/>
    <w:rsid w:val="004A5A37"/>
    <w:rsid w:val="004A5CF8"/>
    <w:rsid w:val="004A60E5"/>
    <w:rsid w:val="004A662E"/>
    <w:rsid w:val="004A6FCB"/>
    <w:rsid w:val="004A719C"/>
    <w:rsid w:val="004A79E9"/>
    <w:rsid w:val="004B0868"/>
    <w:rsid w:val="004B234F"/>
    <w:rsid w:val="004B2836"/>
    <w:rsid w:val="004B2ADD"/>
    <w:rsid w:val="004B4D6B"/>
    <w:rsid w:val="004B4ED5"/>
    <w:rsid w:val="004B5A84"/>
    <w:rsid w:val="004B779A"/>
    <w:rsid w:val="004C1568"/>
    <w:rsid w:val="004C22CF"/>
    <w:rsid w:val="004C2829"/>
    <w:rsid w:val="004C34F2"/>
    <w:rsid w:val="004C505B"/>
    <w:rsid w:val="004C536A"/>
    <w:rsid w:val="004C569D"/>
    <w:rsid w:val="004C5967"/>
    <w:rsid w:val="004C6107"/>
    <w:rsid w:val="004C6E0B"/>
    <w:rsid w:val="004D0332"/>
    <w:rsid w:val="004D0F25"/>
    <w:rsid w:val="004D1DF2"/>
    <w:rsid w:val="004D1E93"/>
    <w:rsid w:val="004D2F11"/>
    <w:rsid w:val="004D4878"/>
    <w:rsid w:val="004D718C"/>
    <w:rsid w:val="004D7433"/>
    <w:rsid w:val="004D7571"/>
    <w:rsid w:val="004D7698"/>
    <w:rsid w:val="004E03FE"/>
    <w:rsid w:val="004E0D52"/>
    <w:rsid w:val="004E19F8"/>
    <w:rsid w:val="004E2FFF"/>
    <w:rsid w:val="004E3B77"/>
    <w:rsid w:val="004E3EBD"/>
    <w:rsid w:val="004E4E4F"/>
    <w:rsid w:val="004E58DC"/>
    <w:rsid w:val="004E5A67"/>
    <w:rsid w:val="004E66D0"/>
    <w:rsid w:val="004E7D6C"/>
    <w:rsid w:val="004F1AB5"/>
    <w:rsid w:val="004F1E65"/>
    <w:rsid w:val="004F24D9"/>
    <w:rsid w:val="004F264D"/>
    <w:rsid w:val="004F2FEC"/>
    <w:rsid w:val="004F340F"/>
    <w:rsid w:val="004F4365"/>
    <w:rsid w:val="004F598C"/>
    <w:rsid w:val="004F5B8E"/>
    <w:rsid w:val="004F5EBC"/>
    <w:rsid w:val="004F6935"/>
    <w:rsid w:val="004F7722"/>
    <w:rsid w:val="004F78F4"/>
    <w:rsid w:val="00500458"/>
    <w:rsid w:val="005017BF"/>
    <w:rsid w:val="00503166"/>
    <w:rsid w:val="005033EE"/>
    <w:rsid w:val="00503831"/>
    <w:rsid w:val="00503C54"/>
    <w:rsid w:val="00503E06"/>
    <w:rsid w:val="00503FDF"/>
    <w:rsid w:val="0050469E"/>
    <w:rsid w:val="00505D25"/>
    <w:rsid w:val="005065D3"/>
    <w:rsid w:val="005071EE"/>
    <w:rsid w:val="00507FFE"/>
    <w:rsid w:val="0051039A"/>
    <w:rsid w:val="0051063A"/>
    <w:rsid w:val="00510FA1"/>
    <w:rsid w:val="00511BC7"/>
    <w:rsid w:val="0051282A"/>
    <w:rsid w:val="00513A00"/>
    <w:rsid w:val="00514B21"/>
    <w:rsid w:val="005155E2"/>
    <w:rsid w:val="00515E14"/>
    <w:rsid w:val="00516794"/>
    <w:rsid w:val="00516AF1"/>
    <w:rsid w:val="00517DC8"/>
    <w:rsid w:val="0052094B"/>
    <w:rsid w:val="00520F47"/>
    <w:rsid w:val="005211F7"/>
    <w:rsid w:val="00521A20"/>
    <w:rsid w:val="00522261"/>
    <w:rsid w:val="005223FC"/>
    <w:rsid w:val="00522789"/>
    <w:rsid w:val="0052376B"/>
    <w:rsid w:val="00523816"/>
    <w:rsid w:val="00526230"/>
    <w:rsid w:val="00526502"/>
    <w:rsid w:val="00526678"/>
    <w:rsid w:val="0052685F"/>
    <w:rsid w:val="00526981"/>
    <w:rsid w:val="00526A7D"/>
    <w:rsid w:val="005276E0"/>
    <w:rsid w:val="00527D65"/>
    <w:rsid w:val="005302DE"/>
    <w:rsid w:val="0053160A"/>
    <w:rsid w:val="005322FC"/>
    <w:rsid w:val="00532897"/>
    <w:rsid w:val="005343DE"/>
    <w:rsid w:val="005347D8"/>
    <w:rsid w:val="005354B2"/>
    <w:rsid w:val="00535583"/>
    <w:rsid w:val="00535D6F"/>
    <w:rsid w:val="0053672D"/>
    <w:rsid w:val="00536AC1"/>
    <w:rsid w:val="0053706D"/>
    <w:rsid w:val="0053745B"/>
    <w:rsid w:val="00540E09"/>
    <w:rsid w:val="00541E0C"/>
    <w:rsid w:val="00542328"/>
    <w:rsid w:val="00542DFB"/>
    <w:rsid w:val="00543EE3"/>
    <w:rsid w:val="00544291"/>
    <w:rsid w:val="00546190"/>
    <w:rsid w:val="00550083"/>
    <w:rsid w:val="00550367"/>
    <w:rsid w:val="005509DA"/>
    <w:rsid w:val="00550A9B"/>
    <w:rsid w:val="00551192"/>
    <w:rsid w:val="00551A67"/>
    <w:rsid w:val="00551D01"/>
    <w:rsid w:val="00553640"/>
    <w:rsid w:val="00553E14"/>
    <w:rsid w:val="0055422A"/>
    <w:rsid w:val="00555067"/>
    <w:rsid w:val="00555753"/>
    <w:rsid w:val="00555F9E"/>
    <w:rsid w:val="005562E6"/>
    <w:rsid w:val="005565AC"/>
    <w:rsid w:val="00556F45"/>
    <w:rsid w:val="00557CEF"/>
    <w:rsid w:val="00562355"/>
    <w:rsid w:val="0056241C"/>
    <w:rsid w:val="00563117"/>
    <w:rsid w:val="005635CA"/>
    <w:rsid w:val="00564034"/>
    <w:rsid w:val="00564D1C"/>
    <w:rsid w:val="00565C11"/>
    <w:rsid w:val="00565F86"/>
    <w:rsid w:val="0056735D"/>
    <w:rsid w:val="00571ED6"/>
    <w:rsid w:val="00571F43"/>
    <w:rsid w:val="005739E6"/>
    <w:rsid w:val="0057474D"/>
    <w:rsid w:val="00574E1A"/>
    <w:rsid w:val="005752E6"/>
    <w:rsid w:val="0057779D"/>
    <w:rsid w:val="005777F8"/>
    <w:rsid w:val="00577B25"/>
    <w:rsid w:val="00580F16"/>
    <w:rsid w:val="00581297"/>
    <w:rsid w:val="00581589"/>
    <w:rsid w:val="00581E88"/>
    <w:rsid w:val="005820C5"/>
    <w:rsid w:val="0058284A"/>
    <w:rsid w:val="00582ADB"/>
    <w:rsid w:val="00584049"/>
    <w:rsid w:val="00584860"/>
    <w:rsid w:val="00584CFD"/>
    <w:rsid w:val="00584EA5"/>
    <w:rsid w:val="005859B7"/>
    <w:rsid w:val="005861C1"/>
    <w:rsid w:val="00586E80"/>
    <w:rsid w:val="0059114A"/>
    <w:rsid w:val="00591161"/>
    <w:rsid w:val="0059179F"/>
    <w:rsid w:val="0059182B"/>
    <w:rsid w:val="00592273"/>
    <w:rsid w:val="00592645"/>
    <w:rsid w:val="00592697"/>
    <w:rsid w:val="005926C3"/>
    <w:rsid w:val="0059279F"/>
    <w:rsid w:val="00593EA3"/>
    <w:rsid w:val="00594C5F"/>
    <w:rsid w:val="00594CA2"/>
    <w:rsid w:val="00595A6C"/>
    <w:rsid w:val="00595C3A"/>
    <w:rsid w:val="005966E4"/>
    <w:rsid w:val="00596DBB"/>
    <w:rsid w:val="00596E66"/>
    <w:rsid w:val="00597803"/>
    <w:rsid w:val="005A0D4D"/>
    <w:rsid w:val="005A154D"/>
    <w:rsid w:val="005A1E3F"/>
    <w:rsid w:val="005A1FD3"/>
    <w:rsid w:val="005A2A22"/>
    <w:rsid w:val="005A3AF8"/>
    <w:rsid w:val="005A3BF8"/>
    <w:rsid w:val="005A4538"/>
    <w:rsid w:val="005A455E"/>
    <w:rsid w:val="005A4BB5"/>
    <w:rsid w:val="005A4BEF"/>
    <w:rsid w:val="005A65AB"/>
    <w:rsid w:val="005A6798"/>
    <w:rsid w:val="005A6931"/>
    <w:rsid w:val="005B0A32"/>
    <w:rsid w:val="005B0CB6"/>
    <w:rsid w:val="005B1C63"/>
    <w:rsid w:val="005B1EA2"/>
    <w:rsid w:val="005B37F7"/>
    <w:rsid w:val="005B3996"/>
    <w:rsid w:val="005B7ED1"/>
    <w:rsid w:val="005C06C7"/>
    <w:rsid w:val="005C41D8"/>
    <w:rsid w:val="005C4B09"/>
    <w:rsid w:val="005C4BCD"/>
    <w:rsid w:val="005C5356"/>
    <w:rsid w:val="005C6770"/>
    <w:rsid w:val="005C721F"/>
    <w:rsid w:val="005C7C71"/>
    <w:rsid w:val="005D065C"/>
    <w:rsid w:val="005D162E"/>
    <w:rsid w:val="005D27A4"/>
    <w:rsid w:val="005D2E05"/>
    <w:rsid w:val="005D348F"/>
    <w:rsid w:val="005D4E78"/>
    <w:rsid w:val="005D5EE7"/>
    <w:rsid w:val="005D6D4A"/>
    <w:rsid w:val="005D7C66"/>
    <w:rsid w:val="005E0FD6"/>
    <w:rsid w:val="005E1AC8"/>
    <w:rsid w:val="005E21D7"/>
    <w:rsid w:val="005E3097"/>
    <w:rsid w:val="005E464F"/>
    <w:rsid w:val="005E4D57"/>
    <w:rsid w:val="005E5999"/>
    <w:rsid w:val="005E5D2F"/>
    <w:rsid w:val="005E691B"/>
    <w:rsid w:val="005E6AFE"/>
    <w:rsid w:val="005F1931"/>
    <w:rsid w:val="005F2317"/>
    <w:rsid w:val="005F24AB"/>
    <w:rsid w:val="005F2A62"/>
    <w:rsid w:val="005F2C4F"/>
    <w:rsid w:val="005F3A36"/>
    <w:rsid w:val="005F671F"/>
    <w:rsid w:val="005F7193"/>
    <w:rsid w:val="005F7547"/>
    <w:rsid w:val="005F768C"/>
    <w:rsid w:val="005F76B0"/>
    <w:rsid w:val="00601347"/>
    <w:rsid w:val="00602FDB"/>
    <w:rsid w:val="00603C81"/>
    <w:rsid w:val="006070F2"/>
    <w:rsid w:val="00607DCC"/>
    <w:rsid w:val="00612352"/>
    <w:rsid w:val="006137DE"/>
    <w:rsid w:val="00614924"/>
    <w:rsid w:val="00614FEF"/>
    <w:rsid w:val="00615381"/>
    <w:rsid w:val="006153D6"/>
    <w:rsid w:val="0061655A"/>
    <w:rsid w:val="00620828"/>
    <w:rsid w:val="00620967"/>
    <w:rsid w:val="00621D25"/>
    <w:rsid w:val="006222E6"/>
    <w:rsid w:val="00623979"/>
    <w:rsid w:val="006239CF"/>
    <w:rsid w:val="00623BFD"/>
    <w:rsid w:val="0062449C"/>
    <w:rsid w:val="006254F4"/>
    <w:rsid w:val="0062593F"/>
    <w:rsid w:val="0062598D"/>
    <w:rsid w:val="00626529"/>
    <w:rsid w:val="006269EC"/>
    <w:rsid w:val="006276C4"/>
    <w:rsid w:val="00627B2B"/>
    <w:rsid w:val="00630EE5"/>
    <w:rsid w:val="00631921"/>
    <w:rsid w:val="00632D7A"/>
    <w:rsid w:val="00632F67"/>
    <w:rsid w:val="00634B55"/>
    <w:rsid w:val="00635BFB"/>
    <w:rsid w:val="00637032"/>
    <w:rsid w:val="006374F3"/>
    <w:rsid w:val="00637600"/>
    <w:rsid w:val="006378E7"/>
    <w:rsid w:val="00637BC8"/>
    <w:rsid w:val="00640082"/>
    <w:rsid w:val="00643EA3"/>
    <w:rsid w:val="0064456D"/>
    <w:rsid w:val="00644A21"/>
    <w:rsid w:val="00646701"/>
    <w:rsid w:val="00647018"/>
    <w:rsid w:val="0064738A"/>
    <w:rsid w:val="00647770"/>
    <w:rsid w:val="0065006C"/>
    <w:rsid w:val="0065186A"/>
    <w:rsid w:val="0065373A"/>
    <w:rsid w:val="00653AEC"/>
    <w:rsid w:val="0065459F"/>
    <w:rsid w:val="00655202"/>
    <w:rsid w:val="0065567F"/>
    <w:rsid w:val="00655A18"/>
    <w:rsid w:val="0065646E"/>
    <w:rsid w:val="006564AF"/>
    <w:rsid w:val="00656CD5"/>
    <w:rsid w:val="0066188E"/>
    <w:rsid w:val="00662EBE"/>
    <w:rsid w:val="006630CB"/>
    <w:rsid w:val="00664D79"/>
    <w:rsid w:val="00666AC1"/>
    <w:rsid w:val="00666BD5"/>
    <w:rsid w:val="006715D9"/>
    <w:rsid w:val="00672744"/>
    <w:rsid w:val="00672D48"/>
    <w:rsid w:val="00674F49"/>
    <w:rsid w:val="00675E00"/>
    <w:rsid w:val="0067615E"/>
    <w:rsid w:val="00676466"/>
    <w:rsid w:val="00676B2A"/>
    <w:rsid w:val="00677127"/>
    <w:rsid w:val="006805B5"/>
    <w:rsid w:val="0068113C"/>
    <w:rsid w:val="00681CCD"/>
    <w:rsid w:val="0068426E"/>
    <w:rsid w:val="00684CFF"/>
    <w:rsid w:val="006867A0"/>
    <w:rsid w:val="00686EB8"/>
    <w:rsid w:val="006873C7"/>
    <w:rsid w:val="00687B7F"/>
    <w:rsid w:val="00687BF2"/>
    <w:rsid w:val="00687EF2"/>
    <w:rsid w:val="00691B02"/>
    <w:rsid w:val="00691EB0"/>
    <w:rsid w:val="00692552"/>
    <w:rsid w:val="00694B4E"/>
    <w:rsid w:val="006957CC"/>
    <w:rsid w:val="0069764E"/>
    <w:rsid w:val="006A0FA5"/>
    <w:rsid w:val="006A2511"/>
    <w:rsid w:val="006A3F6B"/>
    <w:rsid w:val="006A401E"/>
    <w:rsid w:val="006A4B3A"/>
    <w:rsid w:val="006A6305"/>
    <w:rsid w:val="006A787E"/>
    <w:rsid w:val="006A7A92"/>
    <w:rsid w:val="006A7E3A"/>
    <w:rsid w:val="006B0FE1"/>
    <w:rsid w:val="006B1033"/>
    <w:rsid w:val="006B359E"/>
    <w:rsid w:val="006B42DA"/>
    <w:rsid w:val="006B43B7"/>
    <w:rsid w:val="006B43F2"/>
    <w:rsid w:val="006B45AE"/>
    <w:rsid w:val="006B6230"/>
    <w:rsid w:val="006B6B07"/>
    <w:rsid w:val="006B6B52"/>
    <w:rsid w:val="006B7215"/>
    <w:rsid w:val="006B7C8C"/>
    <w:rsid w:val="006C07DE"/>
    <w:rsid w:val="006C0F25"/>
    <w:rsid w:val="006C108B"/>
    <w:rsid w:val="006C19F7"/>
    <w:rsid w:val="006C1E82"/>
    <w:rsid w:val="006C27F5"/>
    <w:rsid w:val="006C2E06"/>
    <w:rsid w:val="006C3D5B"/>
    <w:rsid w:val="006C4029"/>
    <w:rsid w:val="006C7010"/>
    <w:rsid w:val="006C75DF"/>
    <w:rsid w:val="006C7ADD"/>
    <w:rsid w:val="006C7C40"/>
    <w:rsid w:val="006D0CC6"/>
    <w:rsid w:val="006D0D67"/>
    <w:rsid w:val="006D2706"/>
    <w:rsid w:val="006D3614"/>
    <w:rsid w:val="006D3B96"/>
    <w:rsid w:val="006E09EE"/>
    <w:rsid w:val="006E1864"/>
    <w:rsid w:val="006E271D"/>
    <w:rsid w:val="006E2C8B"/>
    <w:rsid w:val="006E3629"/>
    <w:rsid w:val="006E40FB"/>
    <w:rsid w:val="006E5156"/>
    <w:rsid w:val="006E792A"/>
    <w:rsid w:val="006F021C"/>
    <w:rsid w:val="006F028A"/>
    <w:rsid w:val="006F0422"/>
    <w:rsid w:val="006F12CA"/>
    <w:rsid w:val="006F1A34"/>
    <w:rsid w:val="006F302D"/>
    <w:rsid w:val="006F41FD"/>
    <w:rsid w:val="006F4257"/>
    <w:rsid w:val="006F4395"/>
    <w:rsid w:val="006F5393"/>
    <w:rsid w:val="006F59AF"/>
    <w:rsid w:val="006F5F14"/>
    <w:rsid w:val="006F7482"/>
    <w:rsid w:val="00701C7C"/>
    <w:rsid w:val="0070257C"/>
    <w:rsid w:val="00703747"/>
    <w:rsid w:val="00705126"/>
    <w:rsid w:val="00705948"/>
    <w:rsid w:val="007062B9"/>
    <w:rsid w:val="00707C28"/>
    <w:rsid w:val="00711C99"/>
    <w:rsid w:val="00712B6A"/>
    <w:rsid w:val="00713238"/>
    <w:rsid w:val="00713811"/>
    <w:rsid w:val="00713B03"/>
    <w:rsid w:val="007148DA"/>
    <w:rsid w:val="00714F95"/>
    <w:rsid w:val="00715CDB"/>
    <w:rsid w:val="007163D6"/>
    <w:rsid w:val="007166FA"/>
    <w:rsid w:val="00717DDA"/>
    <w:rsid w:val="0072032E"/>
    <w:rsid w:val="00720407"/>
    <w:rsid w:val="00720666"/>
    <w:rsid w:val="00722961"/>
    <w:rsid w:val="00722B75"/>
    <w:rsid w:val="00722D37"/>
    <w:rsid w:val="00723448"/>
    <w:rsid w:val="00723C04"/>
    <w:rsid w:val="00723FA6"/>
    <w:rsid w:val="00724B5E"/>
    <w:rsid w:val="007257B5"/>
    <w:rsid w:val="00725DEF"/>
    <w:rsid w:val="00726FB4"/>
    <w:rsid w:val="0073096A"/>
    <w:rsid w:val="00730A73"/>
    <w:rsid w:val="00730B61"/>
    <w:rsid w:val="00730E06"/>
    <w:rsid w:val="007310AC"/>
    <w:rsid w:val="0073154F"/>
    <w:rsid w:val="007319B2"/>
    <w:rsid w:val="00731F2D"/>
    <w:rsid w:val="00731FC6"/>
    <w:rsid w:val="00732324"/>
    <w:rsid w:val="0073335C"/>
    <w:rsid w:val="00733EF8"/>
    <w:rsid w:val="007345D9"/>
    <w:rsid w:val="00734657"/>
    <w:rsid w:val="0073568F"/>
    <w:rsid w:val="0073575A"/>
    <w:rsid w:val="00735C4A"/>
    <w:rsid w:val="00737D1E"/>
    <w:rsid w:val="00740111"/>
    <w:rsid w:val="00740A24"/>
    <w:rsid w:val="007416A4"/>
    <w:rsid w:val="007416EB"/>
    <w:rsid w:val="00743EC9"/>
    <w:rsid w:val="007440A4"/>
    <w:rsid w:val="007441F2"/>
    <w:rsid w:val="007451B8"/>
    <w:rsid w:val="00745398"/>
    <w:rsid w:val="00747B03"/>
    <w:rsid w:val="0075057D"/>
    <w:rsid w:val="007525B9"/>
    <w:rsid w:val="00752F75"/>
    <w:rsid w:val="007550EA"/>
    <w:rsid w:val="0075517D"/>
    <w:rsid w:val="0075565B"/>
    <w:rsid w:val="00755B15"/>
    <w:rsid w:val="00756161"/>
    <w:rsid w:val="0075617A"/>
    <w:rsid w:val="00757F52"/>
    <w:rsid w:val="007610A3"/>
    <w:rsid w:val="007616F6"/>
    <w:rsid w:val="007633B5"/>
    <w:rsid w:val="00763780"/>
    <w:rsid w:val="007641BC"/>
    <w:rsid w:val="0076484F"/>
    <w:rsid w:val="00764CDA"/>
    <w:rsid w:val="00765DD4"/>
    <w:rsid w:val="00770176"/>
    <w:rsid w:val="00770484"/>
    <w:rsid w:val="0077062E"/>
    <w:rsid w:val="00772F39"/>
    <w:rsid w:val="007735CA"/>
    <w:rsid w:val="00774CDE"/>
    <w:rsid w:val="007758E0"/>
    <w:rsid w:val="00776B2C"/>
    <w:rsid w:val="00777105"/>
    <w:rsid w:val="00777277"/>
    <w:rsid w:val="0077752F"/>
    <w:rsid w:val="007800E8"/>
    <w:rsid w:val="00780219"/>
    <w:rsid w:val="0078117D"/>
    <w:rsid w:val="007812C9"/>
    <w:rsid w:val="00781AA1"/>
    <w:rsid w:val="007820A1"/>
    <w:rsid w:val="007828E2"/>
    <w:rsid w:val="00783B50"/>
    <w:rsid w:val="00783EC6"/>
    <w:rsid w:val="007846ED"/>
    <w:rsid w:val="00784708"/>
    <w:rsid w:val="00785711"/>
    <w:rsid w:val="00786A37"/>
    <w:rsid w:val="00786DC2"/>
    <w:rsid w:val="0078713A"/>
    <w:rsid w:val="00787220"/>
    <w:rsid w:val="00787A63"/>
    <w:rsid w:val="007901B8"/>
    <w:rsid w:val="00790E5D"/>
    <w:rsid w:val="007912EC"/>
    <w:rsid w:val="00791EF7"/>
    <w:rsid w:val="007922BB"/>
    <w:rsid w:val="00792BEE"/>
    <w:rsid w:val="0079338E"/>
    <w:rsid w:val="00793406"/>
    <w:rsid w:val="007935C3"/>
    <w:rsid w:val="007940FE"/>
    <w:rsid w:val="00794456"/>
    <w:rsid w:val="007949B9"/>
    <w:rsid w:val="00795474"/>
    <w:rsid w:val="00795A49"/>
    <w:rsid w:val="0079715A"/>
    <w:rsid w:val="00797700"/>
    <w:rsid w:val="007A2C75"/>
    <w:rsid w:val="007A34E4"/>
    <w:rsid w:val="007A4654"/>
    <w:rsid w:val="007A4881"/>
    <w:rsid w:val="007A5DEE"/>
    <w:rsid w:val="007A6557"/>
    <w:rsid w:val="007A6B45"/>
    <w:rsid w:val="007B1075"/>
    <w:rsid w:val="007B5672"/>
    <w:rsid w:val="007B64BA"/>
    <w:rsid w:val="007B7897"/>
    <w:rsid w:val="007B7ED9"/>
    <w:rsid w:val="007B7F31"/>
    <w:rsid w:val="007C0596"/>
    <w:rsid w:val="007C1257"/>
    <w:rsid w:val="007C1E0C"/>
    <w:rsid w:val="007C2C05"/>
    <w:rsid w:val="007C350A"/>
    <w:rsid w:val="007C42E4"/>
    <w:rsid w:val="007C45A6"/>
    <w:rsid w:val="007C7C54"/>
    <w:rsid w:val="007C7E04"/>
    <w:rsid w:val="007D1269"/>
    <w:rsid w:val="007D2D83"/>
    <w:rsid w:val="007D3334"/>
    <w:rsid w:val="007D408B"/>
    <w:rsid w:val="007D43A9"/>
    <w:rsid w:val="007D566C"/>
    <w:rsid w:val="007D5B8F"/>
    <w:rsid w:val="007D67C5"/>
    <w:rsid w:val="007E0768"/>
    <w:rsid w:val="007E12EA"/>
    <w:rsid w:val="007E14EC"/>
    <w:rsid w:val="007E1925"/>
    <w:rsid w:val="007E195D"/>
    <w:rsid w:val="007E2B0C"/>
    <w:rsid w:val="007E339D"/>
    <w:rsid w:val="007E4233"/>
    <w:rsid w:val="007E46ED"/>
    <w:rsid w:val="007E471B"/>
    <w:rsid w:val="007E528B"/>
    <w:rsid w:val="007E5D2D"/>
    <w:rsid w:val="007E6C20"/>
    <w:rsid w:val="007E7C0C"/>
    <w:rsid w:val="007F0485"/>
    <w:rsid w:val="007F08C5"/>
    <w:rsid w:val="007F0E02"/>
    <w:rsid w:val="007F129A"/>
    <w:rsid w:val="007F18D1"/>
    <w:rsid w:val="007F1D6E"/>
    <w:rsid w:val="007F23D3"/>
    <w:rsid w:val="007F28F8"/>
    <w:rsid w:val="007F29B0"/>
    <w:rsid w:val="007F37F2"/>
    <w:rsid w:val="007F4722"/>
    <w:rsid w:val="007F506F"/>
    <w:rsid w:val="007F6FA7"/>
    <w:rsid w:val="00801FB8"/>
    <w:rsid w:val="008024DC"/>
    <w:rsid w:val="00802D50"/>
    <w:rsid w:val="00802FE5"/>
    <w:rsid w:val="008033E4"/>
    <w:rsid w:val="00804C45"/>
    <w:rsid w:val="00805C7D"/>
    <w:rsid w:val="008072AB"/>
    <w:rsid w:val="008074FD"/>
    <w:rsid w:val="00810558"/>
    <w:rsid w:val="008107DC"/>
    <w:rsid w:val="0081205A"/>
    <w:rsid w:val="0081243C"/>
    <w:rsid w:val="00812E56"/>
    <w:rsid w:val="008136D5"/>
    <w:rsid w:val="00813CEA"/>
    <w:rsid w:val="008140D1"/>
    <w:rsid w:val="0081456B"/>
    <w:rsid w:val="00814CB4"/>
    <w:rsid w:val="00815225"/>
    <w:rsid w:val="008159B0"/>
    <w:rsid w:val="008164D3"/>
    <w:rsid w:val="0081676B"/>
    <w:rsid w:val="00817FFA"/>
    <w:rsid w:val="00820E48"/>
    <w:rsid w:val="00821359"/>
    <w:rsid w:val="00821B5E"/>
    <w:rsid w:val="008231E9"/>
    <w:rsid w:val="0082343A"/>
    <w:rsid w:val="008238FD"/>
    <w:rsid w:val="008246C1"/>
    <w:rsid w:val="008263D3"/>
    <w:rsid w:val="0082696B"/>
    <w:rsid w:val="00827C91"/>
    <w:rsid w:val="00827F3A"/>
    <w:rsid w:val="00830D99"/>
    <w:rsid w:val="00830F10"/>
    <w:rsid w:val="008317D3"/>
    <w:rsid w:val="00832313"/>
    <w:rsid w:val="00832BCA"/>
    <w:rsid w:val="008333AA"/>
    <w:rsid w:val="00833DAD"/>
    <w:rsid w:val="008348E0"/>
    <w:rsid w:val="008348E4"/>
    <w:rsid w:val="008368EE"/>
    <w:rsid w:val="00836EB1"/>
    <w:rsid w:val="00837959"/>
    <w:rsid w:val="00841458"/>
    <w:rsid w:val="00842E10"/>
    <w:rsid w:val="00843AD4"/>
    <w:rsid w:val="00843E6E"/>
    <w:rsid w:val="00845542"/>
    <w:rsid w:val="00845781"/>
    <w:rsid w:val="0085015F"/>
    <w:rsid w:val="00850CBC"/>
    <w:rsid w:val="00851AD1"/>
    <w:rsid w:val="00851CC6"/>
    <w:rsid w:val="00852CE2"/>
    <w:rsid w:val="00852E95"/>
    <w:rsid w:val="008530AA"/>
    <w:rsid w:val="00853490"/>
    <w:rsid w:val="00855C85"/>
    <w:rsid w:val="00856243"/>
    <w:rsid w:val="00856CA7"/>
    <w:rsid w:val="00856CEE"/>
    <w:rsid w:val="00856D8D"/>
    <w:rsid w:val="00856FE7"/>
    <w:rsid w:val="00857A76"/>
    <w:rsid w:val="00857C30"/>
    <w:rsid w:val="00860AAF"/>
    <w:rsid w:val="00861395"/>
    <w:rsid w:val="00862663"/>
    <w:rsid w:val="00862F9E"/>
    <w:rsid w:val="00863626"/>
    <w:rsid w:val="00865254"/>
    <w:rsid w:val="00866BA7"/>
    <w:rsid w:val="00867A64"/>
    <w:rsid w:val="00867BD5"/>
    <w:rsid w:val="00867EFF"/>
    <w:rsid w:val="008702AD"/>
    <w:rsid w:val="00870E3F"/>
    <w:rsid w:val="0087172A"/>
    <w:rsid w:val="008717F9"/>
    <w:rsid w:val="00871E25"/>
    <w:rsid w:val="00872345"/>
    <w:rsid w:val="008723D9"/>
    <w:rsid w:val="00872F9A"/>
    <w:rsid w:val="008764B2"/>
    <w:rsid w:val="00876DC0"/>
    <w:rsid w:val="00880258"/>
    <w:rsid w:val="00880B08"/>
    <w:rsid w:val="00880F24"/>
    <w:rsid w:val="00881083"/>
    <w:rsid w:val="0088111A"/>
    <w:rsid w:val="008813DB"/>
    <w:rsid w:val="008819C1"/>
    <w:rsid w:val="00881FD0"/>
    <w:rsid w:val="00882882"/>
    <w:rsid w:val="00883813"/>
    <w:rsid w:val="00884C63"/>
    <w:rsid w:val="008854B3"/>
    <w:rsid w:val="00885507"/>
    <w:rsid w:val="00885AB3"/>
    <w:rsid w:val="0088611C"/>
    <w:rsid w:val="0088646E"/>
    <w:rsid w:val="00887D6A"/>
    <w:rsid w:val="00890188"/>
    <w:rsid w:val="00891210"/>
    <w:rsid w:val="00891BA5"/>
    <w:rsid w:val="00891BC2"/>
    <w:rsid w:val="00892EC4"/>
    <w:rsid w:val="00892FBA"/>
    <w:rsid w:val="00893683"/>
    <w:rsid w:val="00893A96"/>
    <w:rsid w:val="008945E1"/>
    <w:rsid w:val="00894ECE"/>
    <w:rsid w:val="00895C45"/>
    <w:rsid w:val="00896EE0"/>
    <w:rsid w:val="00897BEC"/>
    <w:rsid w:val="008A14F2"/>
    <w:rsid w:val="008A1A4D"/>
    <w:rsid w:val="008A1E16"/>
    <w:rsid w:val="008A2532"/>
    <w:rsid w:val="008A2888"/>
    <w:rsid w:val="008A4C18"/>
    <w:rsid w:val="008A5C21"/>
    <w:rsid w:val="008A5E63"/>
    <w:rsid w:val="008A6580"/>
    <w:rsid w:val="008A6A22"/>
    <w:rsid w:val="008A768E"/>
    <w:rsid w:val="008A7DB3"/>
    <w:rsid w:val="008B07DA"/>
    <w:rsid w:val="008B0CBB"/>
    <w:rsid w:val="008B1046"/>
    <w:rsid w:val="008B1097"/>
    <w:rsid w:val="008B20B9"/>
    <w:rsid w:val="008B2746"/>
    <w:rsid w:val="008B2B21"/>
    <w:rsid w:val="008B3DC0"/>
    <w:rsid w:val="008B7764"/>
    <w:rsid w:val="008B791B"/>
    <w:rsid w:val="008C0F6B"/>
    <w:rsid w:val="008C1D9C"/>
    <w:rsid w:val="008C1F7C"/>
    <w:rsid w:val="008C2682"/>
    <w:rsid w:val="008C26D1"/>
    <w:rsid w:val="008C2824"/>
    <w:rsid w:val="008C2DDF"/>
    <w:rsid w:val="008C331D"/>
    <w:rsid w:val="008C3B6E"/>
    <w:rsid w:val="008C4213"/>
    <w:rsid w:val="008C486C"/>
    <w:rsid w:val="008C51E8"/>
    <w:rsid w:val="008C571E"/>
    <w:rsid w:val="008C59DD"/>
    <w:rsid w:val="008C5F88"/>
    <w:rsid w:val="008C66EC"/>
    <w:rsid w:val="008C6A0B"/>
    <w:rsid w:val="008C6B33"/>
    <w:rsid w:val="008D1F2A"/>
    <w:rsid w:val="008D4322"/>
    <w:rsid w:val="008D46F7"/>
    <w:rsid w:val="008D5391"/>
    <w:rsid w:val="008D5D48"/>
    <w:rsid w:val="008D5D9A"/>
    <w:rsid w:val="008D5F73"/>
    <w:rsid w:val="008D60CC"/>
    <w:rsid w:val="008D7A18"/>
    <w:rsid w:val="008D7D40"/>
    <w:rsid w:val="008E1D52"/>
    <w:rsid w:val="008E2ED8"/>
    <w:rsid w:val="008E3C9D"/>
    <w:rsid w:val="008E3FE7"/>
    <w:rsid w:val="008E46F6"/>
    <w:rsid w:val="008E5E42"/>
    <w:rsid w:val="008E5F96"/>
    <w:rsid w:val="008E643A"/>
    <w:rsid w:val="008E7711"/>
    <w:rsid w:val="008E7E34"/>
    <w:rsid w:val="008E7EA0"/>
    <w:rsid w:val="008F0914"/>
    <w:rsid w:val="008F0C6F"/>
    <w:rsid w:val="008F1215"/>
    <w:rsid w:val="008F163A"/>
    <w:rsid w:val="008F1906"/>
    <w:rsid w:val="008F1A36"/>
    <w:rsid w:val="008F31D2"/>
    <w:rsid w:val="008F4C74"/>
    <w:rsid w:val="008F50B5"/>
    <w:rsid w:val="008F5245"/>
    <w:rsid w:val="008F580D"/>
    <w:rsid w:val="008F59B0"/>
    <w:rsid w:val="008F5B4F"/>
    <w:rsid w:val="00900B8E"/>
    <w:rsid w:val="00900F29"/>
    <w:rsid w:val="009018DF"/>
    <w:rsid w:val="009019EB"/>
    <w:rsid w:val="00901B30"/>
    <w:rsid w:val="00901E50"/>
    <w:rsid w:val="00902B9D"/>
    <w:rsid w:val="009035A1"/>
    <w:rsid w:val="009042FA"/>
    <w:rsid w:val="00904659"/>
    <w:rsid w:val="009058B2"/>
    <w:rsid w:val="0090748F"/>
    <w:rsid w:val="00907D06"/>
    <w:rsid w:val="00910177"/>
    <w:rsid w:val="00910ABE"/>
    <w:rsid w:val="009114CB"/>
    <w:rsid w:val="00911D58"/>
    <w:rsid w:val="0091223D"/>
    <w:rsid w:val="00912998"/>
    <w:rsid w:val="0091362E"/>
    <w:rsid w:val="009146A1"/>
    <w:rsid w:val="00915CCB"/>
    <w:rsid w:val="009166C7"/>
    <w:rsid w:val="009167ED"/>
    <w:rsid w:val="00921827"/>
    <w:rsid w:val="009228B9"/>
    <w:rsid w:val="00922E1D"/>
    <w:rsid w:val="0092332C"/>
    <w:rsid w:val="00924305"/>
    <w:rsid w:val="009243A6"/>
    <w:rsid w:val="009249ED"/>
    <w:rsid w:val="0092607E"/>
    <w:rsid w:val="00926FAD"/>
    <w:rsid w:val="0092708D"/>
    <w:rsid w:val="009278F7"/>
    <w:rsid w:val="00927A4F"/>
    <w:rsid w:val="00927D9F"/>
    <w:rsid w:val="00930824"/>
    <w:rsid w:val="00930C20"/>
    <w:rsid w:val="009325BD"/>
    <w:rsid w:val="00932C19"/>
    <w:rsid w:val="0093461B"/>
    <w:rsid w:val="00937183"/>
    <w:rsid w:val="00937448"/>
    <w:rsid w:val="00937480"/>
    <w:rsid w:val="00937732"/>
    <w:rsid w:val="00940671"/>
    <w:rsid w:val="00941D90"/>
    <w:rsid w:val="009426C8"/>
    <w:rsid w:val="009427FC"/>
    <w:rsid w:val="00942A77"/>
    <w:rsid w:val="00942C3E"/>
    <w:rsid w:val="00944AB3"/>
    <w:rsid w:val="00945271"/>
    <w:rsid w:val="00945275"/>
    <w:rsid w:val="009463A7"/>
    <w:rsid w:val="009468D6"/>
    <w:rsid w:val="00947D7D"/>
    <w:rsid w:val="00950FFF"/>
    <w:rsid w:val="0095109E"/>
    <w:rsid w:val="00952845"/>
    <w:rsid w:val="0095356E"/>
    <w:rsid w:val="00953D6C"/>
    <w:rsid w:val="00953EF6"/>
    <w:rsid w:val="0095474B"/>
    <w:rsid w:val="00955341"/>
    <w:rsid w:val="00955787"/>
    <w:rsid w:val="009559A9"/>
    <w:rsid w:val="00955FC9"/>
    <w:rsid w:val="00956C33"/>
    <w:rsid w:val="009571D4"/>
    <w:rsid w:val="00957257"/>
    <w:rsid w:val="0096093E"/>
    <w:rsid w:val="009621B5"/>
    <w:rsid w:val="009624F6"/>
    <w:rsid w:val="00962CD1"/>
    <w:rsid w:val="0096334B"/>
    <w:rsid w:val="0096375C"/>
    <w:rsid w:val="009642FC"/>
    <w:rsid w:val="0096447E"/>
    <w:rsid w:val="009647EC"/>
    <w:rsid w:val="009652A7"/>
    <w:rsid w:val="009666D0"/>
    <w:rsid w:val="00967126"/>
    <w:rsid w:val="009704B1"/>
    <w:rsid w:val="009706C2"/>
    <w:rsid w:val="0097114E"/>
    <w:rsid w:val="009715D7"/>
    <w:rsid w:val="00972174"/>
    <w:rsid w:val="009737BC"/>
    <w:rsid w:val="00973C2B"/>
    <w:rsid w:val="00974012"/>
    <w:rsid w:val="00975C0D"/>
    <w:rsid w:val="0097632F"/>
    <w:rsid w:val="009767BE"/>
    <w:rsid w:val="00980172"/>
    <w:rsid w:val="009801B6"/>
    <w:rsid w:val="009808A6"/>
    <w:rsid w:val="0098219E"/>
    <w:rsid w:val="00982AB0"/>
    <w:rsid w:val="00982E2E"/>
    <w:rsid w:val="00983CC0"/>
    <w:rsid w:val="009849EC"/>
    <w:rsid w:val="009852BC"/>
    <w:rsid w:val="00985873"/>
    <w:rsid w:val="0098635B"/>
    <w:rsid w:val="00986421"/>
    <w:rsid w:val="00987426"/>
    <w:rsid w:val="009875A9"/>
    <w:rsid w:val="009875E4"/>
    <w:rsid w:val="009904C2"/>
    <w:rsid w:val="009908A1"/>
    <w:rsid w:val="0099246F"/>
    <w:rsid w:val="00993D98"/>
    <w:rsid w:val="00993EAC"/>
    <w:rsid w:val="00994C13"/>
    <w:rsid w:val="009953C9"/>
    <w:rsid w:val="00995B0C"/>
    <w:rsid w:val="00995DE5"/>
    <w:rsid w:val="0099656D"/>
    <w:rsid w:val="00997D70"/>
    <w:rsid w:val="00997F3A"/>
    <w:rsid w:val="009A1E78"/>
    <w:rsid w:val="009A24FE"/>
    <w:rsid w:val="009A2B3A"/>
    <w:rsid w:val="009A2D93"/>
    <w:rsid w:val="009A3386"/>
    <w:rsid w:val="009A35F8"/>
    <w:rsid w:val="009A5C64"/>
    <w:rsid w:val="009A5FA0"/>
    <w:rsid w:val="009A61A5"/>
    <w:rsid w:val="009A644E"/>
    <w:rsid w:val="009A71B0"/>
    <w:rsid w:val="009B152B"/>
    <w:rsid w:val="009B2000"/>
    <w:rsid w:val="009B2DD6"/>
    <w:rsid w:val="009B4CD6"/>
    <w:rsid w:val="009B6A34"/>
    <w:rsid w:val="009B77E5"/>
    <w:rsid w:val="009B77EC"/>
    <w:rsid w:val="009C102E"/>
    <w:rsid w:val="009C3BA1"/>
    <w:rsid w:val="009C4067"/>
    <w:rsid w:val="009C44D3"/>
    <w:rsid w:val="009C4F54"/>
    <w:rsid w:val="009C762F"/>
    <w:rsid w:val="009C7A83"/>
    <w:rsid w:val="009D045B"/>
    <w:rsid w:val="009D071B"/>
    <w:rsid w:val="009D0849"/>
    <w:rsid w:val="009D0F8A"/>
    <w:rsid w:val="009D30F5"/>
    <w:rsid w:val="009D79AC"/>
    <w:rsid w:val="009E55FD"/>
    <w:rsid w:val="009E6BB4"/>
    <w:rsid w:val="009E6DD6"/>
    <w:rsid w:val="009E7684"/>
    <w:rsid w:val="009F1EFF"/>
    <w:rsid w:val="009F1F81"/>
    <w:rsid w:val="009F3DB6"/>
    <w:rsid w:val="009F3FB4"/>
    <w:rsid w:val="009F43D2"/>
    <w:rsid w:val="009F4BC9"/>
    <w:rsid w:val="009F4C81"/>
    <w:rsid w:val="009F5084"/>
    <w:rsid w:val="009F5485"/>
    <w:rsid w:val="009F6001"/>
    <w:rsid w:val="009F71AC"/>
    <w:rsid w:val="00A00416"/>
    <w:rsid w:val="00A00505"/>
    <w:rsid w:val="00A01A6E"/>
    <w:rsid w:val="00A02001"/>
    <w:rsid w:val="00A02371"/>
    <w:rsid w:val="00A026ED"/>
    <w:rsid w:val="00A02990"/>
    <w:rsid w:val="00A0301A"/>
    <w:rsid w:val="00A04603"/>
    <w:rsid w:val="00A0521A"/>
    <w:rsid w:val="00A05E7C"/>
    <w:rsid w:val="00A0651C"/>
    <w:rsid w:val="00A06742"/>
    <w:rsid w:val="00A070FE"/>
    <w:rsid w:val="00A07339"/>
    <w:rsid w:val="00A11897"/>
    <w:rsid w:val="00A1279F"/>
    <w:rsid w:val="00A12828"/>
    <w:rsid w:val="00A12966"/>
    <w:rsid w:val="00A13C05"/>
    <w:rsid w:val="00A140DC"/>
    <w:rsid w:val="00A14AFD"/>
    <w:rsid w:val="00A14D88"/>
    <w:rsid w:val="00A152B2"/>
    <w:rsid w:val="00A15B91"/>
    <w:rsid w:val="00A15D59"/>
    <w:rsid w:val="00A161C7"/>
    <w:rsid w:val="00A16768"/>
    <w:rsid w:val="00A178BE"/>
    <w:rsid w:val="00A17F79"/>
    <w:rsid w:val="00A20A2B"/>
    <w:rsid w:val="00A20D7D"/>
    <w:rsid w:val="00A2195C"/>
    <w:rsid w:val="00A21A9B"/>
    <w:rsid w:val="00A22D50"/>
    <w:rsid w:val="00A2307C"/>
    <w:rsid w:val="00A23885"/>
    <w:rsid w:val="00A2436B"/>
    <w:rsid w:val="00A2610E"/>
    <w:rsid w:val="00A26580"/>
    <w:rsid w:val="00A30124"/>
    <w:rsid w:val="00A30217"/>
    <w:rsid w:val="00A3069E"/>
    <w:rsid w:val="00A3095F"/>
    <w:rsid w:val="00A31976"/>
    <w:rsid w:val="00A31AA2"/>
    <w:rsid w:val="00A31F27"/>
    <w:rsid w:val="00A325CB"/>
    <w:rsid w:val="00A33535"/>
    <w:rsid w:val="00A335FB"/>
    <w:rsid w:val="00A339F2"/>
    <w:rsid w:val="00A33B96"/>
    <w:rsid w:val="00A344AB"/>
    <w:rsid w:val="00A34667"/>
    <w:rsid w:val="00A34E2C"/>
    <w:rsid w:val="00A35498"/>
    <w:rsid w:val="00A354C2"/>
    <w:rsid w:val="00A3568B"/>
    <w:rsid w:val="00A400BE"/>
    <w:rsid w:val="00A40C9D"/>
    <w:rsid w:val="00A41F77"/>
    <w:rsid w:val="00A432BB"/>
    <w:rsid w:val="00A443E2"/>
    <w:rsid w:val="00A44DDB"/>
    <w:rsid w:val="00A45C6A"/>
    <w:rsid w:val="00A460C4"/>
    <w:rsid w:val="00A4612D"/>
    <w:rsid w:val="00A461AF"/>
    <w:rsid w:val="00A4665F"/>
    <w:rsid w:val="00A4718F"/>
    <w:rsid w:val="00A47BE2"/>
    <w:rsid w:val="00A504AA"/>
    <w:rsid w:val="00A50D30"/>
    <w:rsid w:val="00A5208D"/>
    <w:rsid w:val="00A527D2"/>
    <w:rsid w:val="00A528C0"/>
    <w:rsid w:val="00A52B47"/>
    <w:rsid w:val="00A5336B"/>
    <w:rsid w:val="00A55948"/>
    <w:rsid w:val="00A56130"/>
    <w:rsid w:val="00A57FF3"/>
    <w:rsid w:val="00A61A99"/>
    <w:rsid w:val="00A61F1A"/>
    <w:rsid w:val="00A61FC1"/>
    <w:rsid w:val="00A625A5"/>
    <w:rsid w:val="00A64530"/>
    <w:rsid w:val="00A64AFB"/>
    <w:rsid w:val="00A672D1"/>
    <w:rsid w:val="00A700F6"/>
    <w:rsid w:val="00A70C5D"/>
    <w:rsid w:val="00A70FAF"/>
    <w:rsid w:val="00A71374"/>
    <w:rsid w:val="00A7173F"/>
    <w:rsid w:val="00A73500"/>
    <w:rsid w:val="00A75470"/>
    <w:rsid w:val="00A7642A"/>
    <w:rsid w:val="00A77ED3"/>
    <w:rsid w:val="00A809B1"/>
    <w:rsid w:val="00A817B0"/>
    <w:rsid w:val="00A8206F"/>
    <w:rsid w:val="00A82C2B"/>
    <w:rsid w:val="00A837A8"/>
    <w:rsid w:val="00A84076"/>
    <w:rsid w:val="00A8424A"/>
    <w:rsid w:val="00A8556C"/>
    <w:rsid w:val="00A85FBD"/>
    <w:rsid w:val="00A86764"/>
    <w:rsid w:val="00A867E3"/>
    <w:rsid w:val="00A9023C"/>
    <w:rsid w:val="00A90380"/>
    <w:rsid w:val="00A91F3A"/>
    <w:rsid w:val="00A937B7"/>
    <w:rsid w:val="00A93C84"/>
    <w:rsid w:val="00A93D3A"/>
    <w:rsid w:val="00A94190"/>
    <w:rsid w:val="00A96D78"/>
    <w:rsid w:val="00A96FDD"/>
    <w:rsid w:val="00A97E4E"/>
    <w:rsid w:val="00AA009D"/>
    <w:rsid w:val="00AA10F4"/>
    <w:rsid w:val="00AA1C34"/>
    <w:rsid w:val="00AA31C4"/>
    <w:rsid w:val="00AA3219"/>
    <w:rsid w:val="00AA41F5"/>
    <w:rsid w:val="00AA4514"/>
    <w:rsid w:val="00AA5908"/>
    <w:rsid w:val="00AA5BD0"/>
    <w:rsid w:val="00AA6156"/>
    <w:rsid w:val="00AA76FD"/>
    <w:rsid w:val="00AB02D3"/>
    <w:rsid w:val="00AB1538"/>
    <w:rsid w:val="00AB19B8"/>
    <w:rsid w:val="00AB222B"/>
    <w:rsid w:val="00AB4C04"/>
    <w:rsid w:val="00AB522F"/>
    <w:rsid w:val="00AB5334"/>
    <w:rsid w:val="00AB55A6"/>
    <w:rsid w:val="00AB6012"/>
    <w:rsid w:val="00AB7494"/>
    <w:rsid w:val="00AB75D5"/>
    <w:rsid w:val="00AB771D"/>
    <w:rsid w:val="00AC0129"/>
    <w:rsid w:val="00AC0FA4"/>
    <w:rsid w:val="00AC116F"/>
    <w:rsid w:val="00AC134E"/>
    <w:rsid w:val="00AC18D6"/>
    <w:rsid w:val="00AC195A"/>
    <w:rsid w:val="00AC1A06"/>
    <w:rsid w:val="00AC1DFF"/>
    <w:rsid w:val="00AC3983"/>
    <w:rsid w:val="00AC3C79"/>
    <w:rsid w:val="00AC403A"/>
    <w:rsid w:val="00AC4995"/>
    <w:rsid w:val="00AC5538"/>
    <w:rsid w:val="00AC6ED3"/>
    <w:rsid w:val="00AC6FA8"/>
    <w:rsid w:val="00AC7C01"/>
    <w:rsid w:val="00AD0228"/>
    <w:rsid w:val="00AD0988"/>
    <w:rsid w:val="00AD1176"/>
    <w:rsid w:val="00AD1575"/>
    <w:rsid w:val="00AD18C0"/>
    <w:rsid w:val="00AD1E55"/>
    <w:rsid w:val="00AD33B7"/>
    <w:rsid w:val="00AD3664"/>
    <w:rsid w:val="00AD3FC6"/>
    <w:rsid w:val="00AD4573"/>
    <w:rsid w:val="00AD5182"/>
    <w:rsid w:val="00AD520A"/>
    <w:rsid w:val="00AD555F"/>
    <w:rsid w:val="00AD7336"/>
    <w:rsid w:val="00AE0545"/>
    <w:rsid w:val="00AE06DB"/>
    <w:rsid w:val="00AE0A4A"/>
    <w:rsid w:val="00AE1102"/>
    <w:rsid w:val="00AE1287"/>
    <w:rsid w:val="00AE2266"/>
    <w:rsid w:val="00AE2930"/>
    <w:rsid w:val="00AE473E"/>
    <w:rsid w:val="00AE4D90"/>
    <w:rsid w:val="00AE60B9"/>
    <w:rsid w:val="00AE61BC"/>
    <w:rsid w:val="00AE735F"/>
    <w:rsid w:val="00AE7763"/>
    <w:rsid w:val="00AF0801"/>
    <w:rsid w:val="00AF1649"/>
    <w:rsid w:val="00AF1FB1"/>
    <w:rsid w:val="00AF35BA"/>
    <w:rsid w:val="00AF3F35"/>
    <w:rsid w:val="00AF4168"/>
    <w:rsid w:val="00AF4351"/>
    <w:rsid w:val="00AF466A"/>
    <w:rsid w:val="00AF4C85"/>
    <w:rsid w:val="00AF515F"/>
    <w:rsid w:val="00AF557C"/>
    <w:rsid w:val="00AF657E"/>
    <w:rsid w:val="00AF7193"/>
    <w:rsid w:val="00AF778F"/>
    <w:rsid w:val="00B01D64"/>
    <w:rsid w:val="00B03431"/>
    <w:rsid w:val="00B03A41"/>
    <w:rsid w:val="00B03BF6"/>
    <w:rsid w:val="00B042CC"/>
    <w:rsid w:val="00B0451E"/>
    <w:rsid w:val="00B057F8"/>
    <w:rsid w:val="00B0645F"/>
    <w:rsid w:val="00B06D11"/>
    <w:rsid w:val="00B0741E"/>
    <w:rsid w:val="00B07578"/>
    <w:rsid w:val="00B1454F"/>
    <w:rsid w:val="00B14700"/>
    <w:rsid w:val="00B148BD"/>
    <w:rsid w:val="00B16BB5"/>
    <w:rsid w:val="00B16DAE"/>
    <w:rsid w:val="00B17543"/>
    <w:rsid w:val="00B17CA9"/>
    <w:rsid w:val="00B2040F"/>
    <w:rsid w:val="00B20749"/>
    <w:rsid w:val="00B20BF7"/>
    <w:rsid w:val="00B23A31"/>
    <w:rsid w:val="00B23B74"/>
    <w:rsid w:val="00B24201"/>
    <w:rsid w:val="00B24A16"/>
    <w:rsid w:val="00B24BE8"/>
    <w:rsid w:val="00B26D2C"/>
    <w:rsid w:val="00B271BC"/>
    <w:rsid w:val="00B27879"/>
    <w:rsid w:val="00B27E73"/>
    <w:rsid w:val="00B30446"/>
    <w:rsid w:val="00B30530"/>
    <w:rsid w:val="00B314D4"/>
    <w:rsid w:val="00B32DDC"/>
    <w:rsid w:val="00B3437C"/>
    <w:rsid w:val="00B34F90"/>
    <w:rsid w:val="00B3575C"/>
    <w:rsid w:val="00B36F43"/>
    <w:rsid w:val="00B406F7"/>
    <w:rsid w:val="00B4074C"/>
    <w:rsid w:val="00B413DA"/>
    <w:rsid w:val="00B424D4"/>
    <w:rsid w:val="00B425BB"/>
    <w:rsid w:val="00B43F0E"/>
    <w:rsid w:val="00B44066"/>
    <w:rsid w:val="00B4558A"/>
    <w:rsid w:val="00B456D1"/>
    <w:rsid w:val="00B459BC"/>
    <w:rsid w:val="00B505D8"/>
    <w:rsid w:val="00B506C2"/>
    <w:rsid w:val="00B52396"/>
    <w:rsid w:val="00B52ADE"/>
    <w:rsid w:val="00B55246"/>
    <w:rsid w:val="00B554B8"/>
    <w:rsid w:val="00B55CE2"/>
    <w:rsid w:val="00B562F5"/>
    <w:rsid w:val="00B56D02"/>
    <w:rsid w:val="00B575EA"/>
    <w:rsid w:val="00B57673"/>
    <w:rsid w:val="00B57A6D"/>
    <w:rsid w:val="00B60A21"/>
    <w:rsid w:val="00B61933"/>
    <w:rsid w:val="00B62FDA"/>
    <w:rsid w:val="00B637EE"/>
    <w:rsid w:val="00B63907"/>
    <w:rsid w:val="00B6429B"/>
    <w:rsid w:val="00B6444D"/>
    <w:rsid w:val="00B64752"/>
    <w:rsid w:val="00B64C34"/>
    <w:rsid w:val="00B653D3"/>
    <w:rsid w:val="00B66EAB"/>
    <w:rsid w:val="00B7140A"/>
    <w:rsid w:val="00B71480"/>
    <w:rsid w:val="00B71532"/>
    <w:rsid w:val="00B71589"/>
    <w:rsid w:val="00B721A7"/>
    <w:rsid w:val="00B72F53"/>
    <w:rsid w:val="00B736FB"/>
    <w:rsid w:val="00B73AF8"/>
    <w:rsid w:val="00B73C61"/>
    <w:rsid w:val="00B74083"/>
    <w:rsid w:val="00B7471C"/>
    <w:rsid w:val="00B75483"/>
    <w:rsid w:val="00B759E2"/>
    <w:rsid w:val="00B760AC"/>
    <w:rsid w:val="00B7651D"/>
    <w:rsid w:val="00B771A6"/>
    <w:rsid w:val="00B771AA"/>
    <w:rsid w:val="00B80DB1"/>
    <w:rsid w:val="00B811F4"/>
    <w:rsid w:val="00B813CD"/>
    <w:rsid w:val="00B813E3"/>
    <w:rsid w:val="00B8146E"/>
    <w:rsid w:val="00B8217C"/>
    <w:rsid w:val="00B834EB"/>
    <w:rsid w:val="00B8361D"/>
    <w:rsid w:val="00B8415E"/>
    <w:rsid w:val="00B85F2A"/>
    <w:rsid w:val="00B86530"/>
    <w:rsid w:val="00B86FA8"/>
    <w:rsid w:val="00B879C2"/>
    <w:rsid w:val="00B90977"/>
    <w:rsid w:val="00B91851"/>
    <w:rsid w:val="00B923C6"/>
    <w:rsid w:val="00B92EA0"/>
    <w:rsid w:val="00B93202"/>
    <w:rsid w:val="00B9375B"/>
    <w:rsid w:val="00B93840"/>
    <w:rsid w:val="00B9574F"/>
    <w:rsid w:val="00B965F4"/>
    <w:rsid w:val="00B96692"/>
    <w:rsid w:val="00B97BD8"/>
    <w:rsid w:val="00BA0529"/>
    <w:rsid w:val="00BA27AD"/>
    <w:rsid w:val="00BA4261"/>
    <w:rsid w:val="00BA563B"/>
    <w:rsid w:val="00BA5C9A"/>
    <w:rsid w:val="00BA5CF8"/>
    <w:rsid w:val="00BA6404"/>
    <w:rsid w:val="00BA73ED"/>
    <w:rsid w:val="00BA783B"/>
    <w:rsid w:val="00BA7BE6"/>
    <w:rsid w:val="00BB0D2C"/>
    <w:rsid w:val="00BB1733"/>
    <w:rsid w:val="00BB17A1"/>
    <w:rsid w:val="00BB1A73"/>
    <w:rsid w:val="00BB1DC6"/>
    <w:rsid w:val="00BB2687"/>
    <w:rsid w:val="00BB347B"/>
    <w:rsid w:val="00BB4329"/>
    <w:rsid w:val="00BB4876"/>
    <w:rsid w:val="00BB4946"/>
    <w:rsid w:val="00BB4CCD"/>
    <w:rsid w:val="00BB55D1"/>
    <w:rsid w:val="00BB6054"/>
    <w:rsid w:val="00BB65B8"/>
    <w:rsid w:val="00BB6C7B"/>
    <w:rsid w:val="00BB706B"/>
    <w:rsid w:val="00BB71F7"/>
    <w:rsid w:val="00BB763F"/>
    <w:rsid w:val="00BC01A9"/>
    <w:rsid w:val="00BC05D0"/>
    <w:rsid w:val="00BC256D"/>
    <w:rsid w:val="00BC26AF"/>
    <w:rsid w:val="00BC5E07"/>
    <w:rsid w:val="00BC6863"/>
    <w:rsid w:val="00BC6B43"/>
    <w:rsid w:val="00BC7B01"/>
    <w:rsid w:val="00BD011A"/>
    <w:rsid w:val="00BD0D89"/>
    <w:rsid w:val="00BD1735"/>
    <w:rsid w:val="00BD2074"/>
    <w:rsid w:val="00BD2459"/>
    <w:rsid w:val="00BD2A28"/>
    <w:rsid w:val="00BD2D77"/>
    <w:rsid w:val="00BD3137"/>
    <w:rsid w:val="00BD3553"/>
    <w:rsid w:val="00BD3C70"/>
    <w:rsid w:val="00BD49B7"/>
    <w:rsid w:val="00BD4AF9"/>
    <w:rsid w:val="00BD4E34"/>
    <w:rsid w:val="00BD53AB"/>
    <w:rsid w:val="00BD5A38"/>
    <w:rsid w:val="00BD5B7B"/>
    <w:rsid w:val="00BD6653"/>
    <w:rsid w:val="00BD68D0"/>
    <w:rsid w:val="00BD6AFA"/>
    <w:rsid w:val="00BD6F1F"/>
    <w:rsid w:val="00BD6F76"/>
    <w:rsid w:val="00BD726D"/>
    <w:rsid w:val="00BD727A"/>
    <w:rsid w:val="00BD770A"/>
    <w:rsid w:val="00BE015E"/>
    <w:rsid w:val="00BE0E6B"/>
    <w:rsid w:val="00BE1036"/>
    <w:rsid w:val="00BE180A"/>
    <w:rsid w:val="00BE2569"/>
    <w:rsid w:val="00BE2E37"/>
    <w:rsid w:val="00BE48BC"/>
    <w:rsid w:val="00BE540B"/>
    <w:rsid w:val="00BE5E71"/>
    <w:rsid w:val="00BE60DE"/>
    <w:rsid w:val="00BE75EB"/>
    <w:rsid w:val="00BE7AEF"/>
    <w:rsid w:val="00BF019A"/>
    <w:rsid w:val="00BF1E2F"/>
    <w:rsid w:val="00BF4152"/>
    <w:rsid w:val="00BF486D"/>
    <w:rsid w:val="00BF7214"/>
    <w:rsid w:val="00BF7738"/>
    <w:rsid w:val="00BF7B94"/>
    <w:rsid w:val="00C018DD"/>
    <w:rsid w:val="00C019BB"/>
    <w:rsid w:val="00C019CC"/>
    <w:rsid w:val="00C0200F"/>
    <w:rsid w:val="00C0203B"/>
    <w:rsid w:val="00C02694"/>
    <w:rsid w:val="00C02AFF"/>
    <w:rsid w:val="00C030EB"/>
    <w:rsid w:val="00C031EF"/>
    <w:rsid w:val="00C04065"/>
    <w:rsid w:val="00C04629"/>
    <w:rsid w:val="00C05234"/>
    <w:rsid w:val="00C05602"/>
    <w:rsid w:val="00C0763A"/>
    <w:rsid w:val="00C10F59"/>
    <w:rsid w:val="00C13934"/>
    <w:rsid w:val="00C14222"/>
    <w:rsid w:val="00C15307"/>
    <w:rsid w:val="00C179FE"/>
    <w:rsid w:val="00C20C52"/>
    <w:rsid w:val="00C21728"/>
    <w:rsid w:val="00C21E57"/>
    <w:rsid w:val="00C23A6E"/>
    <w:rsid w:val="00C23C7B"/>
    <w:rsid w:val="00C24A79"/>
    <w:rsid w:val="00C24EF4"/>
    <w:rsid w:val="00C25A2B"/>
    <w:rsid w:val="00C25CF3"/>
    <w:rsid w:val="00C2604E"/>
    <w:rsid w:val="00C2610F"/>
    <w:rsid w:val="00C26692"/>
    <w:rsid w:val="00C30952"/>
    <w:rsid w:val="00C315DE"/>
    <w:rsid w:val="00C326EE"/>
    <w:rsid w:val="00C327B4"/>
    <w:rsid w:val="00C33776"/>
    <w:rsid w:val="00C33AC0"/>
    <w:rsid w:val="00C33EA0"/>
    <w:rsid w:val="00C3491E"/>
    <w:rsid w:val="00C354B1"/>
    <w:rsid w:val="00C35D57"/>
    <w:rsid w:val="00C35F06"/>
    <w:rsid w:val="00C35FE2"/>
    <w:rsid w:val="00C365B1"/>
    <w:rsid w:val="00C369D4"/>
    <w:rsid w:val="00C37249"/>
    <w:rsid w:val="00C3788B"/>
    <w:rsid w:val="00C40826"/>
    <w:rsid w:val="00C416D3"/>
    <w:rsid w:val="00C42398"/>
    <w:rsid w:val="00C42ADB"/>
    <w:rsid w:val="00C430DC"/>
    <w:rsid w:val="00C43349"/>
    <w:rsid w:val="00C43722"/>
    <w:rsid w:val="00C4386E"/>
    <w:rsid w:val="00C44039"/>
    <w:rsid w:val="00C44D31"/>
    <w:rsid w:val="00C45034"/>
    <w:rsid w:val="00C4741A"/>
    <w:rsid w:val="00C47573"/>
    <w:rsid w:val="00C4759D"/>
    <w:rsid w:val="00C50679"/>
    <w:rsid w:val="00C50C63"/>
    <w:rsid w:val="00C51C7A"/>
    <w:rsid w:val="00C54181"/>
    <w:rsid w:val="00C557FA"/>
    <w:rsid w:val="00C569B1"/>
    <w:rsid w:val="00C578A0"/>
    <w:rsid w:val="00C6101B"/>
    <w:rsid w:val="00C662DB"/>
    <w:rsid w:val="00C67165"/>
    <w:rsid w:val="00C675F9"/>
    <w:rsid w:val="00C700D2"/>
    <w:rsid w:val="00C70C7C"/>
    <w:rsid w:val="00C71689"/>
    <w:rsid w:val="00C71894"/>
    <w:rsid w:val="00C722E5"/>
    <w:rsid w:val="00C72CAD"/>
    <w:rsid w:val="00C74248"/>
    <w:rsid w:val="00C74596"/>
    <w:rsid w:val="00C7653D"/>
    <w:rsid w:val="00C769F0"/>
    <w:rsid w:val="00C7742D"/>
    <w:rsid w:val="00C77563"/>
    <w:rsid w:val="00C80CC9"/>
    <w:rsid w:val="00C81392"/>
    <w:rsid w:val="00C8153A"/>
    <w:rsid w:val="00C81F30"/>
    <w:rsid w:val="00C81F84"/>
    <w:rsid w:val="00C82F97"/>
    <w:rsid w:val="00C836D9"/>
    <w:rsid w:val="00C83AB0"/>
    <w:rsid w:val="00C84B0F"/>
    <w:rsid w:val="00C850BC"/>
    <w:rsid w:val="00C865CB"/>
    <w:rsid w:val="00C87017"/>
    <w:rsid w:val="00C90453"/>
    <w:rsid w:val="00C911F4"/>
    <w:rsid w:val="00C9146E"/>
    <w:rsid w:val="00C926B3"/>
    <w:rsid w:val="00C92902"/>
    <w:rsid w:val="00C9292A"/>
    <w:rsid w:val="00C9326F"/>
    <w:rsid w:val="00C93C58"/>
    <w:rsid w:val="00C9477B"/>
    <w:rsid w:val="00C95E20"/>
    <w:rsid w:val="00C96750"/>
    <w:rsid w:val="00C96DA8"/>
    <w:rsid w:val="00C97B57"/>
    <w:rsid w:val="00CA0FF5"/>
    <w:rsid w:val="00CA12BB"/>
    <w:rsid w:val="00CA309D"/>
    <w:rsid w:val="00CA351F"/>
    <w:rsid w:val="00CA4327"/>
    <w:rsid w:val="00CA4815"/>
    <w:rsid w:val="00CA4A10"/>
    <w:rsid w:val="00CA7A63"/>
    <w:rsid w:val="00CB055D"/>
    <w:rsid w:val="00CB17B1"/>
    <w:rsid w:val="00CB285C"/>
    <w:rsid w:val="00CB3D1D"/>
    <w:rsid w:val="00CB4C24"/>
    <w:rsid w:val="00CB4CE8"/>
    <w:rsid w:val="00CB52E3"/>
    <w:rsid w:val="00CB7DE6"/>
    <w:rsid w:val="00CC04BC"/>
    <w:rsid w:val="00CC0976"/>
    <w:rsid w:val="00CC1BB7"/>
    <w:rsid w:val="00CC1D25"/>
    <w:rsid w:val="00CC1EB9"/>
    <w:rsid w:val="00CC21F3"/>
    <w:rsid w:val="00CC241E"/>
    <w:rsid w:val="00CD0967"/>
    <w:rsid w:val="00CD09F6"/>
    <w:rsid w:val="00CD1F09"/>
    <w:rsid w:val="00CD2D52"/>
    <w:rsid w:val="00CD3B3B"/>
    <w:rsid w:val="00CD3FFD"/>
    <w:rsid w:val="00CD4227"/>
    <w:rsid w:val="00CD47BF"/>
    <w:rsid w:val="00CD646B"/>
    <w:rsid w:val="00CD78AE"/>
    <w:rsid w:val="00CE0040"/>
    <w:rsid w:val="00CE02F9"/>
    <w:rsid w:val="00CE076B"/>
    <w:rsid w:val="00CE20C0"/>
    <w:rsid w:val="00CE2941"/>
    <w:rsid w:val="00CE2E41"/>
    <w:rsid w:val="00CE4742"/>
    <w:rsid w:val="00CE6E39"/>
    <w:rsid w:val="00CE7B54"/>
    <w:rsid w:val="00CF1331"/>
    <w:rsid w:val="00CF2655"/>
    <w:rsid w:val="00CF26FE"/>
    <w:rsid w:val="00CF2B3F"/>
    <w:rsid w:val="00CF32B7"/>
    <w:rsid w:val="00CF379B"/>
    <w:rsid w:val="00CF3919"/>
    <w:rsid w:val="00CF3CF3"/>
    <w:rsid w:val="00CF495E"/>
    <w:rsid w:val="00CF57BA"/>
    <w:rsid w:val="00CF5B8F"/>
    <w:rsid w:val="00CF5D9A"/>
    <w:rsid w:val="00CF6CFB"/>
    <w:rsid w:val="00CF6D31"/>
    <w:rsid w:val="00CF792D"/>
    <w:rsid w:val="00CF7C8C"/>
    <w:rsid w:val="00D009E8"/>
    <w:rsid w:val="00D019CF"/>
    <w:rsid w:val="00D03478"/>
    <w:rsid w:val="00D04231"/>
    <w:rsid w:val="00D049F0"/>
    <w:rsid w:val="00D05989"/>
    <w:rsid w:val="00D05E9C"/>
    <w:rsid w:val="00D06A61"/>
    <w:rsid w:val="00D06D30"/>
    <w:rsid w:val="00D06EBA"/>
    <w:rsid w:val="00D07E98"/>
    <w:rsid w:val="00D10872"/>
    <w:rsid w:val="00D11263"/>
    <w:rsid w:val="00D1159F"/>
    <w:rsid w:val="00D12D89"/>
    <w:rsid w:val="00D13272"/>
    <w:rsid w:val="00D16490"/>
    <w:rsid w:val="00D16AED"/>
    <w:rsid w:val="00D17700"/>
    <w:rsid w:val="00D211BF"/>
    <w:rsid w:val="00D22D0C"/>
    <w:rsid w:val="00D23A00"/>
    <w:rsid w:val="00D23C84"/>
    <w:rsid w:val="00D24DFA"/>
    <w:rsid w:val="00D25252"/>
    <w:rsid w:val="00D2652F"/>
    <w:rsid w:val="00D26BEA"/>
    <w:rsid w:val="00D26D17"/>
    <w:rsid w:val="00D27004"/>
    <w:rsid w:val="00D270C8"/>
    <w:rsid w:val="00D276D2"/>
    <w:rsid w:val="00D27FF1"/>
    <w:rsid w:val="00D316B4"/>
    <w:rsid w:val="00D32849"/>
    <w:rsid w:val="00D328A8"/>
    <w:rsid w:val="00D32A10"/>
    <w:rsid w:val="00D3575B"/>
    <w:rsid w:val="00D357C3"/>
    <w:rsid w:val="00D360E2"/>
    <w:rsid w:val="00D36493"/>
    <w:rsid w:val="00D374B7"/>
    <w:rsid w:val="00D37A0D"/>
    <w:rsid w:val="00D37FDB"/>
    <w:rsid w:val="00D4088F"/>
    <w:rsid w:val="00D41C0A"/>
    <w:rsid w:val="00D4312E"/>
    <w:rsid w:val="00D43C73"/>
    <w:rsid w:val="00D44502"/>
    <w:rsid w:val="00D44F3F"/>
    <w:rsid w:val="00D45205"/>
    <w:rsid w:val="00D45C0B"/>
    <w:rsid w:val="00D47AF8"/>
    <w:rsid w:val="00D47D54"/>
    <w:rsid w:val="00D47D5C"/>
    <w:rsid w:val="00D504D9"/>
    <w:rsid w:val="00D50D00"/>
    <w:rsid w:val="00D50FA5"/>
    <w:rsid w:val="00D51598"/>
    <w:rsid w:val="00D51D99"/>
    <w:rsid w:val="00D523E3"/>
    <w:rsid w:val="00D52582"/>
    <w:rsid w:val="00D52828"/>
    <w:rsid w:val="00D52DD5"/>
    <w:rsid w:val="00D54009"/>
    <w:rsid w:val="00D555A5"/>
    <w:rsid w:val="00D55843"/>
    <w:rsid w:val="00D55CB1"/>
    <w:rsid w:val="00D55D42"/>
    <w:rsid w:val="00D56848"/>
    <w:rsid w:val="00D568CF"/>
    <w:rsid w:val="00D56990"/>
    <w:rsid w:val="00D575B6"/>
    <w:rsid w:val="00D57E56"/>
    <w:rsid w:val="00D61795"/>
    <w:rsid w:val="00D61C5A"/>
    <w:rsid w:val="00D63E1E"/>
    <w:rsid w:val="00D646B2"/>
    <w:rsid w:val="00D65404"/>
    <w:rsid w:val="00D65950"/>
    <w:rsid w:val="00D673E0"/>
    <w:rsid w:val="00D67589"/>
    <w:rsid w:val="00D676A5"/>
    <w:rsid w:val="00D7142E"/>
    <w:rsid w:val="00D71F54"/>
    <w:rsid w:val="00D727BA"/>
    <w:rsid w:val="00D72B84"/>
    <w:rsid w:val="00D73B91"/>
    <w:rsid w:val="00D74432"/>
    <w:rsid w:val="00D74FE3"/>
    <w:rsid w:val="00D75C93"/>
    <w:rsid w:val="00D7649B"/>
    <w:rsid w:val="00D7676B"/>
    <w:rsid w:val="00D76A21"/>
    <w:rsid w:val="00D77CAD"/>
    <w:rsid w:val="00D77E32"/>
    <w:rsid w:val="00D804EA"/>
    <w:rsid w:val="00D82B67"/>
    <w:rsid w:val="00D854BA"/>
    <w:rsid w:val="00D86EBA"/>
    <w:rsid w:val="00D87287"/>
    <w:rsid w:val="00D872EC"/>
    <w:rsid w:val="00D8776A"/>
    <w:rsid w:val="00D87848"/>
    <w:rsid w:val="00D938D3"/>
    <w:rsid w:val="00D93D6D"/>
    <w:rsid w:val="00D94624"/>
    <w:rsid w:val="00D9571D"/>
    <w:rsid w:val="00D958E4"/>
    <w:rsid w:val="00D9750C"/>
    <w:rsid w:val="00D975AE"/>
    <w:rsid w:val="00D97792"/>
    <w:rsid w:val="00D97BD1"/>
    <w:rsid w:val="00DA071C"/>
    <w:rsid w:val="00DA0E87"/>
    <w:rsid w:val="00DA1028"/>
    <w:rsid w:val="00DA17FD"/>
    <w:rsid w:val="00DA27CF"/>
    <w:rsid w:val="00DA467C"/>
    <w:rsid w:val="00DA5726"/>
    <w:rsid w:val="00DA67BF"/>
    <w:rsid w:val="00DA6FC7"/>
    <w:rsid w:val="00DB086B"/>
    <w:rsid w:val="00DB0E9C"/>
    <w:rsid w:val="00DB1B3D"/>
    <w:rsid w:val="00DB2319"/>
    <w:rsid w:val="00DB2584"/>
    <w:rsid w:val="00DB2F86"/>
    <w:rsid w:val="00DB478B"/>
    <w:rsid w:val="00DB4DF5"/>
    <w:rsid w:val="00DB4E43"/>
    <w:rsid w:val="00DB4F8D"/>
    <w:rsid w:val="00DB56E2"/>
    <w:rsid w:val="00DB6DB4"/>
    <w:rsid w:val="00DB7370"/>
    <w:rsid w:val="00DB74DF"/>
    <w:rsid w:val="00DB7FF6"/>
    <w:rsid w:val="00DC025D"/>
    <w:rsid w:val="00DC0423"/>
    <w:rsid w:val="00DC119D"/>
    <w:rsid w:val="00DC210F"/>
    <w:rsid w:val="00DC350F"/>
    <w:rsid w:val="00DC3835"/>
    <w:rsid w:val="00DC4B66"/>
    <w:rsid w:val="00DC4FFC"/>
    <w:rsid w:val="00DC50BE"/>
    <w:rsid w:val="00DC5DC3"/>
    <w:rsid w:val="00DC68C3"/>
    <w:rsid w:val="00DC6CB4"/>
    <w:rsid w:val="00DC74D2"/>
    <w:rsid w:val="00DD0504"/>
    <w:rsid w:val="00DD12B4"/>
    <w:rsid w:val="00DD3102"/>
    <w:rsid w:val="00DD3CF8"/>
    <w:rsid w:val="00DD58A7"/>
    <w:rsid w:val="00DD5E3A"/>
    <w:rsid w:val="00DD68FD"/>
    <w:rsid w:val="00DD6CB9"/>
    <w:rsid w:val="00DD7914"/>
    <w:rsid w:val="00DD7D79"/>
    <w:rsid w:val="00DE0906"/>
    <w:rsid w:val="00DE0A17"/>
    <w:rsid w:val="00DE22D1"/>
    <w:rsid w:val="00DE271B"/>
    <w:rsid w:val="00DE28F8"/>
    <w:rsid w:val="00DE2AD9"/>
    <w:rsid w:val="00DE3189"/>
    <w:rsid w:val="00DE4B14"/>
    <w:rsid w:val="00DE6657"/>
    <w:rsid w:val="00DE68ED"/>
    <w:rsid w:val="00DE69FF"/>
    <w:rsid w:val="00DE6D55"/>
    <w:rsid w:val="00DE77FC"/>
    <w:rsid w:val="00DE7D07"/>
    <w:rsid w:val="00DF35AE"/>
    <w:rsid w:val="00DF3B2B"/>
    <w:rsid w:val="00DF596D"/>
    <w:rsid w:val="00DF6976"/>
    <w:rsid w:val="00DF7AD5"/>
    <w:rsid w:val="00DF7BA2"/>
    <w:rsid w:val="00E000F6"/>
    <w:rsid w:val="00E017AD"/>
    <w:rsid w:val="00E019CB"/>
    <w:rsid w:val="00E01AA2"/>
    <w:rsid w:val="00E044A1"/>
    <w:rsid w:val="00E045D8"/>
    <w:rsid w:val="00E06E5B"/>
    <w:rsid w:val="00E07155"/>
    <w:rsid w:val="00E07B9E"/>
    <w:rsid w:val="00E105C7"/>
    <w:rsid w:val="00E10F27"/>
    <w:rsid w:val="00E11446"/>
    <w:rsid w:val="00E1220E"/>
    <w:rsid w:val="00E1225E"/>
    <w:rsid w:val="00E13586"/>
    <w:rsid w:val="00E1366D"/>
    <w:rsid w:val="00E14302"/>
    <w:rsid w:val="00E14A11"/>
    <w:rsid w:val="00E14AF6"/>
    <w:rsid w:val="00E15101"/>
    <w:rsid w:val="00E16266"/>
    <w:rsid w:val="00E1727B"/>
    <w:rsid w:val="00E17347"/>
    <w:rsid w:val="00E2089B"/>
    <w:rsid w:val="00E20AE8"/>
    <w:rsid w:val="00E20E3B"/>
    <w:rsid w:val="00E21520"/>
    <w:rsid w:val="00E21C57"/>
    <w:rsid w:val="00E21F15"/>
    <w:rsid w:val="00E21F21"/>
    <w:rsid w:val="00E2237D"/>
    <w:rsid w:val="00E22E8C"/>
    <w:rsid w:val="00E230DC"/>
    <w:rsid w:val="00E23592"/>
    <w:rsid w:val="00E23CE8"/>
    <w:rsid w:val="00E259FB"/>
    <w:rsid w:val="00E25D9C"/>
    <w:rsid w:val="00E276F5"/>
    <w:rsid w:val="00E30D89"/>
    <w:rsid w:val="00E31409"/>
    <w:rsid w:val="00E32A9E"/>
    <w:rsid w:val="00E32FB6"/>
    <w:rsid w:val="00E33838"/>
    <w:rsid w:val="00E33FF5"/>
    <w:rsid w:val="00E34185"/>
    <w:rsid w:val="00E350D7"/>
    <w:rsid w:val="00E35FDF"/>
    <w:rsid w:val="00E36901"/>
    <w:rsid w:val="00E369ED"/>
    <w:rsid w:val="00E40397"/>
    <w:rsid w:val="00E40624"/>
    <w:rsid w:val="00E41C65"/>
    <w:rsid w:val="00E426D7"/>
    <w:rsid w:val="00E42E58"/>
    <w:rsid w:val="00E43640"/>
    <w:rsid w:val="00E44132"/>
    <w:rsid w:val="00E442E7"/>
    <w:rsid w:val="00E44717"/>
    <w:rsid w:val="00E45C4E"/>
    <w:rsid w:val="00E47745"/>
    <w:rsid w:val="00E47F80"/>
    <w:rsid w:val="00E512AD"/>
    <w:rsid w:val="00E51316"/>
    <w:rsid w:val="00E532B6"/>
    <w:rsid w:val="00E53908"/>
    <w:rsid w:val="00E541AA"/>
    <w:rsid w:val="00E54A8B"/>
    <w:rsid w:val="00E55722"/>
    <w:rsid w:val="00E55FEF"/>
    <w:rsid w:val="00E57811"/>
    <w:rsid w:val="00E57AA9"/>
    <w:rsid w:val="00E57B7F"/>
    <w:rsid w:val="00E600F9"/>
    <w:rsid w:val="00E620A6"/>
    <w:rsid w:val="00E620B2"/>
    <w:rsid w:val="00E631DB"/>
    <w:rsid w:val="00E6338A"/>
    <w:rsid w:val="00E6407E"/>
    <w:rsid w:val="00E640DD"/>
    <w:rsid w:val="00E64DC8"/>
    <w:rsid w:val="00E6515F"/>
    <w:rsid w:val="00E663EF"/>
    <w:rsid w:val="00E67068"/>
    <w:rsid w:val="00E67355"/>
    <w:rsid w:val="00E6786C"/>
    <w:rsid w:val="00E70111"/>
    <w:rsid w:val="00E7028F"/>
    <w:rsid w:val="00E70397"/>
    <w:rsid w:val="00E70FAE"/>
    <w:rsid w:val="00E71BFC"/>
    <w:rsid w:val="00E741BD"/>
    <w:rsid w:val="00E74CB6"/>
    <w:rsid w:val="00E74CDE"/>
    <w:rsid w:val="00E75245"/>
    <w:rsid w:val="00E76C4A"/>
    <w:rsid w:val="00E80E3B"/>
    <w:rsid w:val="00E8181E"/>
    <w:rsid w:val="00E81B62"/>
    <w:rsid w:val="00E827F8"/>
    <w:rsid w:val="00E82B0F"/>
    <w:rsid w:val="00E83032"/>
    <w:rsid w:val="00E83418"/>
    <w:rsid w:val="00E83CBB"/>
    <w:rsid w:val="00E8531B"/>
    <w:rsid w:val="00E85712"/>
    <w:rsid w:val="00E86674"/>
    <w:rsid w:val="00E9006B"/>
    <w:rsid w:val="00E907DE"/>
    <w:rsid w:val="00E90846"/>
    <w:rsid w:val="00E90941"/>
    <w:rsid w:val="00E9236E"/>
    <w:rsid w:val="00E93683"/>
    <w:rsid w:val="00E94170"/>
    <w:rsid w:val="00E9442F"/>
    <w:rsid w:val="00E9467C"/>
    <w:rsid w:val="00E96419"/>
    <w:rsid w:val="00E96E4A"/>
    <w:rsid w:val="00E97568"/>
    <w:rsid w:val="00EA0F3A"/>
    <w:rsid w:val="00EA196F"/>
    <w:rsid w:val="00EA26E1"/>
    <w:rsid w:val="00EA2DC3"/>
    <w:rsid w:val="00EA34CD"/>
    <w:rsid w:val="00EA3575"/>
    <w:rsid w:val="00EA3E37"/>
    <w:rsid w:val="00EA49C7"/>
    <w:rsid w:val="00EA4CED"/>
    <w:rsid w:val="00EA512F"/>
    <w:rsid w:val="00EA5C2F"/>
    <w:rsid w:val="00EA67A6"/>
    <w:rsid w:val="00EA687E"/>
    <w:rsid w:val="00EA6ADA"/>
    <w:rsid w:val="00EA732A"/>
    <w:rsid w:val="00EA7548"/>
    <w:rsid w:val="00EB0B16"/>
    <w:rsid w:val="00EB1C99"/>
    <w:rsid w:val="00EB215C"/>
    <w:rsid w:val="00EB244A"/>
    <w:rsid w:val="00EB4671"/>
    <w:rsid w:val="00EB7273"/>
    <w:rsid w:val="00EB7335"/>
    <w:rsid w:val="00EB74AE"/>
    <w:rsid w:val="00EB7EA2"/>
    <w:rsid w:val="00EC02FC"/>
    <w:rsid w:val="00EC2D26"/>
    <w:rsid w:val="00EC2FB7"/>
    <w:rsid w:val="00EC3102"/>
    <w:rsid w:val="00EC4B76"/>
    <w:rsid w:val="00EC4CA4"/>
    <w:rsid w:val="00EC4E2D"/>
    <w:rsid w:val="00ED00FB"/>
    <w:rsid w:val="00ED0694"/>
    <w:rsid w:val="00ED06A6"/>
    <w:rsid w:val="00ED2479"/>
    <w:rsid w:val="00ED25C7"/>
    <w:rsid w:val="00ED2B48"/>
    <w:rsid w:val="00ED3839"/>
    <w:rsid w:val="00ED3CC7"/>
    <w:rsid w:val="00ED44D9"/>
    <w:rsid w:val="00ED56F9"/>
    <w:rsid w:val="00ED73AD"/>
    <w:rsid w:val="00ED7BC2"/>
    <w:rsid w:val="00ED7ED7"/>
    <w:rsid w:val="00ED7FDB"/>
    <w:rsid w:val="00EE0125"/>
    <w:rsid w:val="00EE0535"/>
    <w:rsid w:val="00EE09CA"/>
    <w:rsid w:val="00EE296C"/>
    <w:rsid w:val="00EE2BEB"/>
    <w:rsid w:val="00EE3AB7"/>
    <w:rsid w:val="00EE3B27"/>
    <w:rsid w:val="00EE4805"/>
    <w:rsid w:val="00EE4F07"/>
    <w:rsid w:val="00EF0CBD"/>
    <w:rsid w:val="00EF0F5C"/>
    <w:rsid w:val="00EF13C9"/>
    <w:rsid w:val="00EF1E2E"/>
    <w:rsid w:val="00EF2CD4"/>
    <w:rsid w:val="00EF2D71"/>
    <w:rsid w:val="00EF528C"/>
    <w:rsid w:val="00EF55DD"/>
    <w:rsid w:val="00EF6260"/>
    <w:rsid w:val="00EF62A7"/>
    <w:rsid w:val="00EF6E03"/>
    <w:rsid w:val="00EF7861"/>
    <w:rsid w:val="00F00552"/>
    <w:rsid w:val="00F0074B"/>
    <w:rsid w:val="00F00DEE"/>
    <w:rsid w:val="00F00E86"/>
    <w:rsid w:val="00F015BD"/>
    <w:rsid w:val="00F0167D"/>
    <w:rsid w:val="00F01C07"/>
    <w:rsid w:val="00F02596"/>
    <w:rsid w:val="00F029EF"/>
    <w:rsid w:val="00F02EF0"/>
    <w:rsid w:val="00F0318F"/>
    <w:rsid w:val="00F04930"/>
    <w:rsid w:val="00F05158"/>
    <w:rsid w:val="00F05373"/>
    <w:rsid w:val="00F054EE"/>
    <w:rsid w:val="00F05CD8"/>
    <w:rsid w:val="00F0619A"/>
    <w:rsid w:val="00F069B3"/>
    <w:rsid w:val="00F06D90"/>
    <w:rsid w:val="00F07E33"/>
    <w:rsid w:val="00F10642"/>
    <w:rsid w:val="00F11964"/>
    <w:rsid w:val="00F1226C"/>
    <w:rsid w:val="00F13700"/>
    <w:rsid w:val="00F13753"/>
    <w:rsid w:val="00F13CAC"/>
    <w:rsid w:val="00F143FA"/>
    <w:rsid w:val="00F162C3"/>
    <w:rsid w:val="00F1648E"/>
    <w:rsid w:val="00F16DF3"/>
    <w:rsid w:val="00F170F6"/>
    <w:rsid w:val="00F172AA"/>
    <w:rsid w:val="00F17A6C"/>
    <w:rsid w:val="00F17E17"/>
    <w:rsid w:val="00F17E32"/>
    <w:rsid w:val="00F20D83"/>
    <w:rsid w:val="00F20EFF"/>
    <w:rsid w:val="00F21E67"/>
    <w:rsid w:val="00F2433F"/>
    <w:rsid w:val="00F24957"/>
    <w:rsid w:val="00F26002"/>
    <w:rsid w:val="00F27004"/>
    <w:rsid w:val="00F32659"/>
    <w:rsid w:val="00F3413A"/>
    <w:rsid w:val="00F36049"/>
    <w:rsid w:val="00F3622C"/>
    <w:rsid w:val="00F3690E"/>
    <w:rsid w:val="00F40724"/>
    <w:rsid w:val="00F40E06"/>
    <w:rsid w:val="00F40E2D"/>
    <w:rsid w:val="00F41AFE"/>
    <w:rsid w:val="00F42297"/>
    <w:rsid w:val="00F4245C"/>
    <w:rsid w:val="00F42697"/>
    <w:rsid w:val="00F442DA"/>
    <w:rsid w:val="00F4432F"/>
    <w:rsid w:val="00F44A27"/>
    <w:rsid w:val="00F44CC2"/>
    <w:rsid w:val="00F52518"/>
    <w:rsid w:val="00F52CE9"/>
    <w:rsid w:val="00F55F84"/>
    <w:rsid w:val="00F57B1F"/>
    <w:rsid w:val="00F6118F"/>
    <w:rsid w:val="00F614AA"/>
    <w:rsid w:val="00F614F3"/>
    <w:rsid w:val="00F62F96"/>
    <w:rsid w:val="00F639A6"/>
    <w:rsid w:val="00F6425D"/>
    <w:rsid w:val="00F646E4"/>
    <w:rsid w:val="00F65289"/>
    <w:rsid w:val="00F65714"/>
    <w:rsid w:val="00F65BD4"/>
    <w:rsid w:val="00F6647D"/>
    <w:rsid w:val="00F66924"/>
    <w:rsid w:val="00F67C53"/>
    <w:rsid w:val="00F7016A"/>
    <w:rsid w:val="00F7040B"/>
    <w:rsid w:val="00F7053C"/>
    <w:rsid w:val="00F706AD"/>
    <w:rsid w:val="00F70AAD"/>
    <w:rsid w:val="00F71E29"/>
    <w:rsid w:val="00F73276"/>
    <w:rsid w:val="00F75287"/>
    <w:rsid w:val="00F7644F"/>
    <w:rsid w:val="00F80353"/>
    <w:rsid w:val="00F80A0A"/>
    <w:rsid w:val="00F8132C"/>
    <w:rsid w:val="00F81D1B"/>
    <w:rsid w:val="00F8269F"/>
    <w:rsid w:val="00F828A6"/>
    <w:rsid w:val="00F83741"/>
    <w:rsid w:val="00F84276"/>
    <w:rsid w:val="00F84EB4"/>
    <w:rsid w:val="00F86928"/>
    <w:rsid w:val="00F86B9F"/>
    <w:rsid w:val="00F86E9A"/>
    <w:rsid w:val="00F86F35"/>
    <w:rsid w:val="00F872CD"/>
    <w:rsid w:val="00F874C6"/>
    <w:rsid w:val="00F87CC2"/>
    <w:rsid w:val="00F87F15"/>
    <w:rsid w:val="00F87F40"/>
    <w:rsid w:val="00F90BD9"/>
    <w:rsid w:val="00F93F71"/>
    <w:rsid w:val="00F95628"/>
    <w:rsid w:val="00F95876"/>
    <w:rsid w:val="00F960D4"/>
    <w:rsid w:val="00F96DB3"/>
    <w:rsid w:val="00FA00C5"/>
    <w:rsid w:val="00FA10BE"/>
    <w:rsid w:val="00FA1399"/>
    <w:rsid w:val="00FA1C2D"/>
    <w:rsid w:val="00FA1C5D"/>
    <w:rsid w:val="00FA2C1F"/>
    <w:rsid w:val="00FA2F8A"/>
    <w:rsid w:val="00FA3674"/>
    <w:rsid w:val="00FA3C3D"/>
    <w:rsid w:val="00FA4097"/>
    <w:rsid w:val="00FA4F54"/>
    <w:rsid w:val="00FA4F77"/>
    <w:rsid w:val="00FA4F98"/>
    <w:rsid w:val="00FA5B78"/>
    <w:rsid w:val="00FA62C7"/>
    <w:rsid w:val="00FA68E5"/>
    <w:rsid w:val="00FA7450"/>
    <w:rsid w:val="00FA7AFD"/>
    <w:rsid w:val="00FA7BC9"/>
    <w:rsid w:val="00FB0080"/>
    <w:rsid w:val="00FB073F"/>
    <w:rsid w:val="00FB1B1D"/>
    <w:rsid w:val="00FB25B3"/>
    <w:rsid w:val="00FB2E77"/>
    <w:rsid w:val="00FB5ACE"/>
    <w:rsid w:val="00FB6E51"/>
    <w:rsid w:val="00FB7BCF"/>
    <w:rsid w:val="00FB7FE6"/>
    <w:rsid w:val="00FC0179"/>
    <w:rsid w:val="00FC05C4"/>
    <w:rsid w:val="00FC19CC"/>
    <w:rsid w:val="00FC2F5D"/>
    <w:rsid w:val="00FC4698"/>
    <w:rsid w:val="00FC46CF"/>
    <w:rsid w:val="00FC5857"/>
    <w:rsid w:val="00FC5AB7"/>
    <w:rsid w:val="00FC5FB9"/>
    <w:rsid w:val="00FC7476"/>
    <w:rsid w:val="00FD024A"/>
    <w:rsid w:val="00FD0A5F"/>
    <w:rsid w:val="00FD1728"/>
    <w:rsid w:val="00FD17D5"/>
    <w:rsid w:val="00FD2A2A"/>
    <w:rsid w:val="00FD2BB3"/>
    <w:rsid w:val="00FD3538"/>
    <w:rsid w:val="00FD578F"/>
    <w:rsid w:val="00FD5973"/>
    <w:rsid w:val="00FD6FBE"/>
    <w:rsid w:val="00FE0103"/>
    <w:rsid w:val="00FE0E6F"/>
    <w:rsid w:val="00FE1B19"/>
    <w:rsid w:val="00FE2B9C"/>
    <w:rsid w:val="00FE3054"/>
    <w:rsid w:val="00FE381C"/>
    <w:rsid w:val="00FE6B29"/>
    <w:rsid w:val="00FE76A1"/>
    <w:rsid w:val="00FF048C"/>
    <w:rsid w:val="00FF07FF"/>
    <w:rsid w:val="00FF1801"/>
    <w:rsid w:val="00FF323D"/>
    <w:rsid w:val="00FF44BF"/>
    <w:rsid w:val="00FF5332"/>
    <w:rsid w:val="00FF6BD7"/>
    <w:rsid w:val="00FF73C7"/>
    <w:rsid w:val="00FF75C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6D220"/>
  <w15:chartTrackingRefBased/>
  <w15:docId w15:val="{E2EE77BB-92F2-43C0-8833-14124A5F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96"/>
    <w:pPr>
      <w:spacing w:after="0" w:line="480" w:lineRule="auto"/>
      <w:ind w:firstLine="851"/>
      <w:jc w:val="both"/>
      <w:pPrChange w:id="0" w:author="Fatima Maria Pillosu" w:date="2021-02-22T14:12:00Z">
        <w:pPr>
          <w:spacing w:before="240" w:line="480" w:lineRule="auto"/>
          <w:ind w:firstLine="851"/>
          <w:jc w:val="both"/>
        </w:pPr>
      </w:pPrChange>
    </w:pPr>
    <w:rPr>
      <w:rFonts w:ascii="Times New Roman" w:hAnsi="Times New Roman"/>
      <w:sz w:val="24"/>
      <w:rPrChange w:id="0" w:author="Fatima Maria Pillosu" w:date="2021-02-22T14:12:00Z">
        <w:rPr>
          <w:rFonts w:eastAsiaTheme="minorHAnsi" w:cstheme="minorBidi"/>
          <w:sz w:val="24"/>
          <w:szCs w:val="22"/>
          <w:lang w:val="en-GB" w:eastAsia="en-US" w:bidi="ar-SA"/>
        </w:rPr>
      </w:rPrChange>
    </w:rPr>
  </w:style>
  <w:style w:type="paragraph" w:styleId="Heading1">
    <w:name w:val="heading 1"/>
    <w:basedOn w:val="Normal"/>
    <w:next w:val="Normal"/>
    <w:link w:val="Heading1Char"/>
    <w:uiPriority w:val="9"/>
    <w:rsid w:val="00C74596"/>
    <w:pPr>
      <w:numPr>
        <w:numId w:val="10"/>
      </w:numPr>
      <w:spacing w:after="360" w:line="240" w:lineRule="auto"/>
      <w:ind w:left="714" w:hanging="357"/>
      <w:outlineLvl w:val="0"/>
      <w:pPrChange w:id="1" w:author="Fatima Maria Pillosu" w:date="2021-02-22T14:10:00Z">
        <w:pPr>
          <w:numPr>
            <w:numId w:val="10"/>
          </w:numPr>
          <w:spacing w:after="480"/>
          <w:ind w:left="720" w:hanging="360"/>
          <w:jc w:val="both"/>
          <w:outlineLvl w:val="0"/>
        </w:pPr>
      </w:pPrChange>
    </w:pPr>
    <w:rPr>
      <w:b/>
      <w:sz w:val="32"/>
      <w:rPrChange w:id="1" w:author="Fatima Maria Pillosu" w:date="2021-02-22T14:10:00Z">
        <w:rPr>
          <w:rFonts w:eastAsiaTheme="minorHAnsi" w:cstheme="minorBidi"/>
          <w:b/>
          <w:sz w:val="32"/>
          <w:szCs w:val="22"/>
          <w:lang w:val="en-GB" w:eastAsia="en-US" w:bidi="ar-SA"/>
        </w:rPr>
      </w:rPrChange>
    </w:rPr>
  </w:style>
  <w:style w:type="paragraph" w:styleId="Heading2">
    <w:name w:val="heading 2"/>
    <w:basedOn w:val="Heading1"/>
    <w:next w:val="Normal"/>
    <w:link w:val="Heading2Char"/>
    <w:uiPriority w:val="9"/>
    <w:unhideWhenUsed/>
    <w:qFormat/>
    <w:rsid w:val="00850CBC"/>
    <w:pPr>
      <w:numPr>
        <w:numId w:val="3"/>
      </w:numPr>
      <w:spacing w:before="480" w:after="240"/>
      <w:ind w:left="851" w:hanging="284"/>
      <w:outlineLvl w:val="1"/>
      <w:pPrChange w:id="2" w:author="Fatima Maria Pillosu" w:date="2021-02-22T14:14:00Z">
        <w:pPr>
          <w:numPr>
            <w:numId w:val="3"/>
          </w:numPr>
          <w:spacing w:before="40" w:after="480"/>
          <w:ind w:left="1080" w:hanging="360"/>
          <w:jc w:val="both"/>
          <w:outlineLvl w:val="1"/>
        </w:pPr>
      </w:pPrChange>
    </w:pPr>
    <w:rPr>
      <w:b w:val="0"/>
      <w:i/>
      <w:sz w:val="28"/>
      <w:szCs w:val="26"/>
      <w:rPrChange w:id="2" w:author="Fatima Maria Pillosu" w:date="2021-02-22T14:14:00Z">
        <w:rPr>
          <w:rFonts w:eastAsiaTheme="minorHAnsi" w:cstheme="minorBidi"/>
          <w:i/>
          <w:sz w:val="28"/>
          <w:szCs w:val="26"/>
          <w:lang w:val="en-GB" w:eastAsia="en-US" w:bidi="ar-SA"/>
        </w:rPr>
      </w:rPrChange>
    </w:rPr>
  </w:style>
  <w:style w:type="paragraph" w:styleId="Heading3">
    <w:name w:val="heading 3"/>
    <w:basedOn w:val="Heading2"/>
    <w:next w:val="Normal"/>
    <w:link w:val="Heading3Char"/>
    <w:uiPriority w:val="9"/>
    <w:unhideWhenUsed/>
    <w:qFormat/>
    <w:rsid w:val="00850CBC"/>
    <w:pPr>
      <w:numPr>
        <w:numId w:val="4"/>
      </w:numPr>
      <w:ind w:left="964" w:hanging="113"/>
      <w:outlineLvl w:val="2"/>
      <w:pPrChange w:id="3" w:author="Fatima Maria Pillosu" w:date="2021-02-22T14:14:00Z">
        <w:pPr>
          <w:numPr>
            <w:numId w:val="4"/>
          </w:numPr>
          <w:spacing w:after="240"/>
          <w:ind w:left="1440" w:hanging="360"/>
          <w:jc w:val="both"/>
          <w:outlineLvl w:val="2"/>
        </w:pPr>
      </w:pPrChange>
    </w:pPr>
    <w:rPr>
      <w:i w:val="0"/>
      <w:sz w:val="24"/>
      <w:szCs w:val="24"/>
      <w:rPrChange w:id="3" w:author="Fatima Maria Pillosu" w:date="2021-02-22T14:14:00Z">
        <w:rPr>
          <w:rFonts w:eastAsiaTheme="minorHAnsi" w:cstheme="minorBidi"/>
          <w:sz w:val="24"/>
          <w:szCs w:val="24"/>
          <w:lang w:val="en-GB" w:eastAsia="en-US" w:bidi="ar-SA"/>
        </w:rPr>
      </w:rPrChange>
    </w:rPr>
  </w:style>
  <w:style w:type="paragraph" w:styleId="Heading4">
    <w:name w:val="heading 4"/>
    <w:basedOn w:val="Normal"/>
    <w:next w:val="Normal"/>
    <w:link w:val="Heading4Char"/>
    <w:uiPriority w:val="9"/>
    <w:unhideWhenUsed/>
    <w:qFormat/>
    <w:rsid w:val="006C1E82"/>
    <w:pPr>
      <w:keepNext/>
      <w:keepLines/>
      <w:spacing w:before="120" w:line="240" w:lineRule="auto"/>
      <w:ind w:firstLine="0"/>
      <w:jc w:val="left"/>
      <w:outlineLvl w:val="3"/>
    </w:pPr>
    <w:rPr>
      <w:rFonts w:eastAsiaTheme="majorEastAsia"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B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7A"/>
    <w:rPr>
      <w:rFonts w:ascii="Segoe UI" w:hAnsi="Segoe UI" w:cs="Segoe UI"/>
      <w:sz w:val="18"/>
      <w:szCs w:val="18"/>
    </w:rPr>
  </w:style>
  <w:style w:type="paragraph" w:styleId="Revision">
    <w:name w:val="Revision"/>
    <w:hidden/>
    <w:uiPriority w:val="99"/>
    <w:semiHidden/>
    <w:rsid w:val="009737BC"/>
    <w:pPr>
      <w:spacing w:after="0" w:line="240" w:lineRule="auto"/>
    </w:pPr>
  </w:style>
  <w:style w:type="paragraph" w:styleId="Title">
    <w:name w:val="Title"/>
    <w:basedOn w:val="Normal"/>
    <w:next w:val="Normal"/>
    <w:link w:val="TitleChar"/>
    <w:uiPriority w:val="10"/>
    <w:qFormat/>
    <w:rsid w:val="00740111"/>
    <w:pPr>
      <w:spacing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740111"/>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C74596"/>
    <w:rPr>
      <w:rFonts w:ascii="Times New Roman" w:hAnsi="Times New Roman"/>
      <w:b/>
      <w:sz w:val="32"/>
    </w:rPr>
  </w:style>
  <w:style w:type="paragraph" w:styleId="NoSpacing">
    <w:name w:val="No Spacing"/>
    <w:aliases w:val="Author"/>
    <w:basedOn w:val="Normal"/>
    <w:uiPriority w:val="1"/>
    <w:qFormat/>
    <w:rsid w:val="00E42E58"/>
    <w:pPr>
      <w:spacing w:line="240" w:lineRule="auto"/>
      <w:ind w:firstLine="0"/>
      <w:jc w:val="center"/>
    </w:pPr>
  </w:style>
  <w:style w:type="character" w:styleId="LineNumber">
    <w:name w:val="line number"/>
    <w:basedOn w:val="DefaultParagraphFont"/>
    <w:uiPriority w:val="99"/>
    <w:semiHidden/>
    <w:unhideWhenUsed/>
    <w:rsid w:val="00294026"/>
  </w:style>
  <w:style w:type="paragraph" w:styleId="Header">
    <w:name w:val="header"/>
    <w:basedOn w:val="Normal"/>
    <w:link w:val="HeaderChar"/>
    <w:uiPriority w:val="99"/>
    <w:unhideWhenUsed/>
    <w:rsid w:val="00CF2655"/>
    <w:pPr>
      <w:tabs>
        <w:tab w:val="center" w:pos="4513"/>
        <w:tab w:val="right" w:pos="9026"/>
      </w:tabs>
      <w:spacing w:line="240" w:lineRule="auto"/>
    </w:pPr>
  </w:style>
  <w:style w:type="character" w:customStyle="1" w:styleId="HeaderChar">
    <w:name w:val="Header Char"/>
    <w:basedOn w:val="DefaultParagraphFont"/>
    <w:link w:val="Header"/>
    <w:uiPriority w:val="99"/>
    <w:rsid w:val="00CF2655"/>
    <w:rPr>
      <w:rFonts w:ascii="Times New Roman" w:hAnsi="Times New Roman"/>
      <w:sz w:val="24"/>
    </w:rPr>
  </w:style>
  <w:style w:type="paragraph" w:styleId="Footer">
    <w:name w:val="footer"/>
    <w:basedOn w:val="Normal"/>
    <w:link w:val="FooterChar"/>
    <w:uiPriority w:val="99"/>
    <w:unhideWhenUsed/>
    <w:rsid w:val="002C4291"/>
    <w:pPr>
      <w:tabs>
        <w:tab w:val="center" w:pos="4513"/>
        <w:tab w:val="right" w:pos="9026"/>
      </w:tabs>
      <w:spacing w:line="240" w:lineRule="auto"/>
      <w:ind w:firstLine="0"/>
      <w:jc w:val="center"/>
    </w:pPr>
    <w:rPr>
      <w:color w:val="404040" w:themeColor="text1" w:themeTint="BF"/>
      <w:sz w:val="20"/>
    </w:rPr>
  </w:style>
  <w:style w:type="character" w:customStyle="1" w:styleId="FooterChar">
    <w:name w:val="Footer Char"/>
    <w:basedOn w:val="DefaultParagraphFont"/>
    <w:link w:val="Footer"/>
    <w:uiPriority w:val="99"/>
    <w:rsid w:val="002C4291"/>
    <w:rPr>
      <w:rFonts w:ascii="Times New Roman" w:hAnsi="Times New Roman"/>
      <w:color w:val="404040" w:themeColor="text1" w:themeTint="BF"/>
      <w:sz w:val="20"/>
    </w:rPr>
  </w:style>
  <w:style w:type="character" w:customStyle="1" w:styleId="Heading2Char">
    <w:name w:val="Heading 2 Char"/>
    <w:basedOn w:val="DefaultParagraphFont"/>
    <w:link w:val="Heading2"/>
    <w:uiPriority w:val="9"/>
    <w:rsid w:val="00850CBC"/>
    <w:rPr>
      <w:rFonts w:ascii="Times New Roman" w:hAnsi="Times New Roman"/>
      <w:i/>
      <w:sz w:val="28"/>
      <w:szCs w:val="26"/>
    </w:rPr>
  </w:style>
  <w:style w:type="paragraph" w:styleId="ListParagraph">
    <w:name w:val="List Paragraph"/>
    <w:basedOn w:val="Normal"/>
    <w:uiPriority w:val="34"/>
    <w:qFormat/>
    <w:rsid w:val="00F66924"/>
    <w:pPr>
      <w:ind w:left="720"/>
      <w:contextualSpacing/>
    </w:pPr>
  </w:style>
  <w:style w:type="character" w:customStyle="1" w:styleId="Heading3Char">
    <w:name w:val="Heading 3 Char"/>
    <w:basedOn w:val="DefaultParagraphFont"/>
    <w:link w:val="Heading3"/>
    <w:uiPriority w:val="9"/>
    <w:rsid w:val="00850CBC"/>
    <w:rPr>
      <w:rFonts w:ascii="Times New Roman" w:hAnsi="Times New Roman"/>
      <w:sz w:val="24"/>
      <w:szCs w:val="24"/>
    </w:rPr>
  </w:style>
  <w:style w:type="character" w:customStyle="1" w:styleId="Heading4Char">
    <w:name w:val="Heading 4 Char"/>
    <w:basedOn w:val="DefaultParagraphFont"/>
    <w:link w:val="Heading4"/>
    <w:uiPriority w:val="9"/>
    <w:rsid w:val="006C1E82"/>
    <w:rPr>
      <w:rFonts w:ascii="Times New Roman" w:eastAsiaTheme="majorEastAsia" w:hAnsi="Times New Roman" w:cstheme="majorBidi"/>
      <w:iCs/>
      <w:sz w:val="20"/>
    </w:rPr>
  </w:style>
  <w:style w:type="paragraph" w:styleId="Caption">
    <w:name w:val="caption"/>
    <w:basedOn w:val="Normal"/>
    <w:next w:val="Normal"/>
    <w:uiPriority w:val="35"/>
    <w:unhideWhenUsed/>
    <w:qFormat/>
    <w:rsid w:val="000D7D69"/>
    <w:pPr>
      <w:spacing w:before="120" w:line="240" w:lineRule="auto"/>
      <w:ind w:firstLine="397"/>
      <w:pPrChange w:id="4" w:author="Fatima Maria Pillosu" w:date="2021-02-22T14:26:00Z">
        <w:pPr>
          <w:ind w:firstLine="397"/>
          <w:jc w:val="both"/>
        </w:pPr>
      </w:pPrChange>
    </w:pPr>
    <w:rPr>
      <w:iCs/>
      <w:sz w:val="20"/>
      <w:szCs w:val="18"/>
      <w:rPrChange w:id="4" w:author="Fatima Maria Pillosu" w:date="2021-02-22T14:26:00Z">
        <w:rPr>
          <w:rFonts w:eastAsiaTheme="minorHAnsi" w:cstheme="minorBidi"/>
          <w:iCs/>
          <w:szCs w:val="18"/>
          <w:lang w:val="en-GB" w:eastAsia="en-US" w:bidi="ar-SA"/>
        </w:rPr>
      </w:rPrChange>
    </w:rPr>
  </w:style>
  <w:style w:type="table" w:styleId="TableGrid">
    <w:name w:val="Table Grid"/>
    <w:basedOn w:val="TableNormal"/>
    <w:uiPriority w:val="39"/>
    <w:rsid w:val="007E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5243"/>
    <w:rPr>
      <w:color w:val="0563C1" w:themeColor="hyperlink"/>
      <w:u w:val="single"/>
    </w:rPr>
  </w:style>
  <w:style w:type="character" w:styleId="UnresolvedMention">
    <w:name w:val="Unresolved Mention"/>
    <w:basedOn w:val="DefaultParagraphFont"/>
    <w:uiPriority w:val="99"/>
    <w:semiHidden/>
    <w:unhideWhenUsed/>
    <w:rsid w:val="00105243"/>
    <w:rPr>
      <w:color w:val="605E5C"/>
      <w:shd w:val="clear" w:color="auto" w:fill="E1DFDD"/>
    </w:rPr>
  </w:style>
  <w:style w:type="character" w:styleId="CommentReference">
    <w:name w:val="annotation reference"/>
    <w:basedOn w:val="DefaultParagraphFont"/>
    <w:uiPriority w:val="99"/>
    <w:semiHidden/>
    <w:unhideWhenUsed/>
    <w:rsid w:val="001B4107"/>
    <w:rPr>
      <w:sz w:val="16"/>
      <w:szCs w:val="16"/>
    </w:rPr>
  </w:style>
  <w:style w:type="paragraph" w:styleId="CommentText">
    <w:name w:val="annotation text"/>
    <w:basedOn w:val="Normal"/>
    <w:link w:val="CommentTextChar"/>
    <w:uiPriority w:val="99"/>
    <w:unhideWhenUsed/>
    <w:rsid w:val="001B4107"/>
    <w:pPr>
      <w:spacing w:line="240" w:lineRule="auto"/>
    </w:pPr>
    <w:rPr>
      <w:sz w:val="20"/>
      <w:szCs w:val="20"/>
    </w:rPr>
  </w:style>
  <w:style w:type="character" w:customStyle="1" w:styleId="CommentTextChar">
    <w:name w:val="Comment Text Char"/>
    <w:basedOn w:val="DefaultParagraphFont"/>
    <w:link w:val="CommentText"/>
    <w:uiPriority w:val="99"/>
    <w:rsid w:val="001B41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4107"/>
    <w:rPr>
      <w:b/>
      <w:bCs/>
    </w:rPr>
  </w:style>
  <w:style w:type="character" w:customStyle="1" w:styleId="CommentSubjectChar">
    <w:name w:val="Comment Subject Char"/>
    <w:basedOn w:val="CommentTextChar"/>
    <w:link w:val="CommentSubject"/>
    <w:uiPriority w:val="99"/>
    <w:semiHidden/>
    <w:rsid w:val="001B4107"/>
    <w:rPr>
      <w:rFonts w:ascii="Times New Roman" w:hAnsi="Times New Roman"/>
      <w:b/>
      <w:bCs/>
      <w:sz w:val="20"/>
      <w:szCs w:val="20"/>
    </w:rPr>
  </w:style>
  <w:style w:type="paragraph" w:customStyle="1" w:styleId="References">
    <w:name w:val="References"/>
    <w:basedOn w:val="Normal"/>
    <w:qFormat/>
    <w:rsid w:val="008C486C"/>
    <w:pPr>
      <w:widowControl w:val="0"/>
      <w:autoSpaceDE w:val="0"/>
      <w:autoSpaceDN w:val="0"/>
      <w:adjustRightInd w:val="0"/>
      <w:spacing w:before="240" w:line="360" w:lineRule="auto"/>
      <w:ind w:left="482" w:hanging="482"/>
      <w:pPrChange w:id="5" w:author="Fatima Maria Pillosu" w:date="2021-02-22T14:29:00Z">
        <w:pPr>
          <w:widowControl w:val="0"/>
          <w:autoSpaceDE w:val="0"/>
          <w:autoSpaceDN w:val="0"/>
          <w:adjustRightInd w:val="0"/>
          <w:spacing w:line="360" w:lineRule="auto"/>
          <w:ind w:left="480" w:hanging="480"/>
          <w:jc w:val="both"/>
        </w:pPr>
      </w:pPrChange>
    </w:pPr>
    <w:rPr>
      <w:rFonts w:cs="Times New Roman"/>
      <w:noProof/>
      <w:szCs w:val="24"/>
      <w:rPrChange w:id="5" w:author="Fatima Maria Pillosu" w:date="2021-02-22T14:29:00Z">
        <w:rPr>
          <w:rFonts w:eastAsiaTheme="minorHAnsi"/>
          <w:noProof/>
          <w:sz w:val="24"/>
          <w:szCs w:val="24"/>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85256">
      <w:bodyDiv w:val="1"/>
      <w:marLeft w:val="0"/>
      <w:marRight w:val="0"/>
      <w:marTop w:val="0"/>
      <w:marBottom w:val="0"/>
      <w:divBdr>
        <w:top w:val="none" w:sz="0" w:space="0" w:color="auto"/>
        <w:left w:val="none" w:sz="0" w:space="0" w:color="auto"/>
        <w:bottom w:val="none" w:sz="0" w:space="0" w:color="auto"/>
        <w:right w:val="none" w:sz="0" w:space="0" w:color="auto"/>
      </w:divBdr>
    </w:div>
    <w:div w:id="207691836">
      <w:bodyDiv w:val="1"/>
      <w:marLeft w:val="0"/>
      <w:marRight w:val="0"/>
      <w:marTop w:val="0"/>
      <w:marBottom w:val="0"/>
      <w:divBdr>
        <w:top w:val="none" w:sz="0" w:space="0" w:color="auto"/>
        <w:left w:val="none" w:sz="0" w:space="0" w:color="auto"/>
        <w:bottom w:val="none" w:sz="0" w:space="0" w:color="auto"/>
        <w:right w:val="none" w:sz="0" w:space="0" w:color="auto"/>
      </w:divBdr>
      <w:divsChild>
        <w:div w:id="492717388">
          <w:marLeft w:val="288"/>
          <w:marRight w:val="0"/>
          <w:marTop w:val="0"/>
          <w:marBottom w:val="0"/>
          <w:divBdr>
            <w:top w:val="none" w:sz="0" w:space="0" w:color="auto"/>
            <w:left w:val="none" w:sz="0" w:space="0" w:color="auto"/>
            <w:bottom w:val="none" w:sz="0" w:space="0" w:color="auto"/>
            <w:right w:val="none" w:sz="0" w:space="0" w:color="auto"/>
          </w:divBdr>
        </w:div>
        <w:div w:id="560480111">
          <w:marLeft w:val="288"/>
          <w:marRight w:val="0"/>
          <w:marTop w:val="0"/>
          <w:marBottom w:val="0"/>
          <w:divBdr>
            <w:top w:val="none" w:sz="0" w:space="0" w:color="auto"/>
            <w:left w:val="none" w:sz="0" w:space="0" w:color="auto"/>
            <w:bottom w:val="none" w:sz="0" w:space="0" w:color="auto"/>
            <w:right w:val="none" w:sz="0" w:space="0" w:color="auto"/>
          </w:divBdr>
        </w:div>
        <w:div w:id="891845384">
          <w:marLeft w:val="288"/>
          <w:marRight w:val="0"/>
          <w:marTop w:val="0"/>
          <w:marBottom w:val="0"/>
          <w:divBdr>
            <w:top w:val="none" w:sz="0" w:space="0" w:color="auto"/>
            <w:left w:val="none" w:sz="0" w:space="0" w:color="auto"/>
            <w:bottom w:val="none" w:sz="0" w:space="0" w:color="auto"/>
            <w:right w:val="none" w:sz="0" w:space="0" w:color="auto"/>
          </w:divBdr>
        </w:div>
        <w:div w:id="1196579160">
          <w:marLeft w:val="274"/>
          <w:marRight w:val="0"/>
          <w:marTop w:val="0"/>
          <w:marBottom w:val="0"/>
          <w:divBdr>
            <w:top w:val="none" w:sz="0" w:space="0" w:color="auto"/>
            <w:left w:val="none" w:sz="0" w:space="0" w:color="auto"/>
            <w:bottom w:val="none" w:sz="0" w:space="0" w:color="auto"/>
            <w:right w:val="none" w:sz="0" w:space="0" w:color="auto"/>
          </w:divBdr>
        </w:div>
        <w:div w:id="1630279050">
          <w:marLeft w:val="274"/>
          <w:marRight w:val="0"/>
          <w:marTop w:val="0"/>
          <w:marBottom w:val="0"/>
          <w:divBdr>
            <w:top w:val="none" w:sz="0" w:space="0" w:color="auto"/>
            <w:left w:val="none" w:sz="0" w:space="0" w:color="auto"/>
            <w:bottom w:val="none" w:sz="0" w:space="0" w:color="auto"/>
            <w:right w:val="none" w:sz="0" w:space="0" w:color="auto"/>
          </w:divBdr>
        </w:div>
      </w:divsChild>
    </w:div>
    <w:div w:id="1095705312">
      <w:bodyDiv w:val="1"/>
      <w:marLeft w:val="0"/>
      <w:marRight w:val="0"/>
      <w:marTop w:val="0"/>
      <w:marBottom w:val="0"/>
      <w:divBdr>
        <w:top w:val="none" w:sz="0" w:space="0" w:color="auto"/>
        <w:left w:val="none" w:sz="0" w:space="0" w:color="auto"/>
        <w:bottom w:val="none" w:sz="0" w:space="0" w:color="auto"/>
        <w:right w:val="none" w:sz="0" w:space="0" w:color="auto"/>
      </w:divBdr>
      <w:divsChild>
        <w:div w:id="1587378895">
          <w:marLeft w:val="446"/>
          <w:marRight w:val="0"/>
          <w:marTop w:val="0"/>
          <w:marBottom w:val="0"/>
          <w:divBdr>
            <w:top w:val="none" w:sz="0" w:space="0" w:color="auto"/>
            <w:left w:val="none" w:sz="0" w:space="0" w:color="auto"/>
            <w:bottom w:val="none" w:sz="0" w:space="0" w:color="auto"/>
            <w:right w:val="none" w:sz="0" w:space="0" w:color="auto"/>
          </w:divBdr>
        </w:div>
        <w:div w:id="1605574470">
          <w:marLeft w:val="446"/>
          <w:marRight w:val="0"/>
          <w:marTop w:val="0"/>
          <w:marBottom w:val="0"/>
          <w:divBdr>
            <w:top w:val="none" w:sz="0" w:space="0" w:color="auto"/>
            <w:left w:val="none" w:sz="0" w:space="0" w:color="auto"/>
            <w:bottom w:val="none" w:sz="0" w:space="0" w:color="auto"/>
            <w:right w:val="none" w:sz="0" w:space="0" w:color="auto"/>
          </w:divBdr>
        </w:div>
        <w:div w:id="2091997700">
          <w:marLeft w:val="446"/>
          <w:marRight w:val="0"/>
          <w:marTop w:val="0"/>
          <w:marBottom w:val="0"/>
          <w:divBdr>
            <w:top w:val="none" w:sz="0" w:space="0" w:color="auto"/>
            <w:left w:val="none" w:sz="0" w:space="0" w:color="auto"/>
            <w:bottom w:val="none" w:sz="0" w:space="0" w:color="auto"/>
            <w:right w:val="none" w:sz="0" w:space="0" w:color="auto"/>
          </w:divBdr>
        </w:div>
      </w:divsChild>
    </w:div>
    <w:div w:id="196970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DB32EC7903482489FE431DA9B159912" ma:contentTypeVersion="13" ma:contentTypeDescription="Create a new document." ma:contentTypeScope="" ma:versionID="d0075c318a0e969fb73411233bfee542">
  <xsd:schema xmlns:xsd="http://www.w3.org/2001/XMLSchema" xmlns:xs="http://www.w3.org/2001/XMLSchema" xmlns:p="http://schemas.microsoft.com/office/2006/metadata/properties" xmlns:ns3="59d5cba9-b2a4-42bf-bf70-c45bd4f82f24" xmlns:ns4="041a819a-a3cb-4368-adaf-89baed359d88" targetNamespace="http://schemas.microsoft.com/office/2006/metadata/properties" ma:root="true" ma:fieldsID="b53b6ea484836ec77522a58940b24996" ns3:_="" ns4:_="">
    <xsd:import namespace="59d5cba9-b2a4-42bf-bf70-c45bd4f82f24"/>
    <xsd:import namespace="041a819a-a3cb-4368-adaf-89baed359d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d5cba9-b2a4-42bf-bf70-c45bd4f82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a819a-a3cb-4368-adaf-89baed359d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E6843-A2C3-4AEC-86FC-770C3A2696D1}">
  <ds:schemaRefs>
    <ds:schemaRef ds:uri="http://schemas.openxmlformats.org/officeDocument/2006/bibliography"/>
  </ds:schemaRefs>
</ds:datastoreItem>
</file>

<file path=customXml/itemProps2.xml><?xml version="1.0" encoding="utf-8"?>
<ds:datastoreItem xmlns:ds="http://schemas.openxmlformats.org/officeDocument/2006/customXml" ds:itemID="{92CA12F3-0DF4-4BA8-A49A-0D34C6B1645C}">
  <ds:schemaRefs>
    <ds:schemaRef ds:uri="http://schemas.microsoft.com/sharepoint/v3/contenttype/forms"/>
  </ds:schemaRefs>
</ds:datastoreItem>
</file>

<file path=customXml/itemProps3.xml><?xml version="1.0" encoding="utf-8"?>
<ds:datastoreItem xmlns:ds="http://schemas.openxmlformats.org/officeDocument/2006/customXml" ds:itemID="{268C20D8-063C-44CC-8124-663B60E033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0D540E-1C53-4028-B0E8-A34A65850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d5cba9-b2a4-42bf-bf70-c45bd4f82f24"/>
    <ds:schemaRef ds:uri="041a819a-a3cb-4368-adaf-89baed35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6599</TotalTime>
  <Pages>42</Pages>
  <Words>35602</Words>
  <Characters>202938</Characters>
  <Application>Microsoft Office Word</Application>
  <DocSecurity>0</DocSecurity>
  <Lines>1691</Lines>
  <Paragraphs>476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238064</CharactersWithSpaces>
  <SharedDoc>false</SharedDoc>
  <HLinks>
    <vt:vector size="30" baseType="variant">
      <vt:variant>
        <vt:i4>4259929</vt:i4>
      </vt:variant>
      <vt:variant>
        <vt:i4>105</vt:i4>
      </vt:variant>
      <vt:variant>
        <vt:i4>0</vt:i4>
      </vt:variant>
      <vt:variant>
        <vt:i4>5</vt:i4>
      </vt:variant>
      <vt:variant>
        <vt:lpwstr>https://www.ecmwf.int/en/newsletter/152/news/ecmwf-supports-flood-disaster-response-peru</vt:lpwstr>
      </vt:variant>
      <vt:variant>
        <vt:lpwstr/>
      </vt:variant>
      <vt:variant>
        <vt:i4>4653086</vt:i4>
      </vt:variant>
      <vt:variant>
        <vt:i4>102</vt:i4>
      </vt:variant>
      <vt:variant>
        <vt:i4>0</vt:i4>
      </vt:variant>
      <vt:variant>
        <vt:i4>5</vt:i4>
      </vt:variant>
      <vt:variant>
        <vt:lpwstr>https://www.ecmwf.int/en/newsletter/159/news/new-point-rainfall-products-eccharts</vt:lpwstr>
      </vt:variant>
      <vt:variant>
        <vt:lpwstr/>
      </vt:variant>
      <vt:variant>
        <vt:i4>1638401</vt:i4>
      </vt:variant>
      <vt:variant>
        <vt:i4>99</vt:i4>
      </vt:variant>
      <vt:variant>
        <vt:i4>0</vt:i4>
      </vt:variant>
      <vt:variant>
        <vt:i4>5</vt:i4>
      </vt:variant>
      <vt:variant>
        <vt:lpwstr>https://www.ecmwf.int/en/elibrary/18331-ecpoint-rainfall-global-probabilistic-rainfall-point-scale-ecmwf-ensemble</vt:lpwstr>
      </vt:variant>
      <vt:variant>
        <vt:lpwstr/>
      </vt:variant>
      <vt:variant>
        <vt:i4>6946875</vt:i4>
      </vt:variant>
      <vt:variant>
        <vt:i4>96</vt:i4>
      </vt:variant>
      <vt:variant>
        <vt:i4>0</vt:i4>
      </vt:variant>
      <vt:variant>
        <vt:i4>5</vt:i4>
      </vt:variant>
      <vt:variant>
        <vt:lpwstr>https://confluence.ecmwf.int/display/FUG/Point+Rainfall</vt:lpwstr>
      </vt:variant>
      <vt:variant>
        <vt:lpwstr/>
      </vt:variant>
      <vt:variant>
        <vt:i4>917580</vt:i4>
      </vt:variant>
      <vt:variant>
        <vt:i4>93</vt:i4>
      </vt:variant>
      <vt:variant>
        <vt:i4>0</vt:i4>
      </vt:variant>
      <vt:variant>
        <vt:i4>5</vt:i4>
      </vt:variant>
      <vt:variant>
        <vt:lpwstr>https://www.ecmwf.int/en/newsletter/153/news/new-point-rainfall-forecasts-flash-flood-prediction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323</cp:revision>
  <cp:lastPrinted>2021-03-17T10:31:00Z</cp:lastPrinted>
  <dcterms:created xsi:type="dcterms:W3CDTF">2021-02-24T12:29:00Z</dcterms:created>
  <dcterms:modified xsi:type="dcterms:W3CDTF">2021-03-22T00:19:00Z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http://www.zotero.org/styles/weather-and-forecasting</vt:lpwstr>
  </property>
  <property fmtid="{D5CDD505-2E9C-101B-9397-08002B2CF9AE}" pid="21" name="Mendeley Recent Style Name 9_1">
    <vt:lpwstr>Weather and Forecasting</vt:lpwstr>
  </property>
  <property fmtid="{D5CDD505-2E9C-101B-9397-08002B2CF9AE}" pid="22" name="Mendeley Document_1">
    <vt:lpwstr>True</vt:lpwstr>
  </property>
  <property fmtid="{D5CDD505-2E9C-101B-9397-08002B2CF9AE}" pid="23" name="Mendeley Unique User Id_1">
    <vt:lpwstr>3ff76eb3-fc30-3a93-8192-c12f8f6a468a</vt:lpwstr>
  </property>
  <property fmtid="{D5CDD505-2E9C-101B-9397-08002B2CF9AE}" pid="24" name="Mendeley Citation Style_1">
    <vt:lpwstr>http://www.zotero.org/styles/weather-and-forecasting</vt:lpwstr>
  </property>
  <property fmtid="{D5CDD505-2E9C-101B-9397-08002B2CF9AE}" pid="25" name="ContentTypeId">
    <vt:lpwstr>0x010100FDB32EC7903482489FE431DA9B159912</vt:lpwstr>
  </property>
</Properties>
</file>